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2FF7" w:rsidRDefault="00AE2FF7" w:rsidP="00AE2FF7">
      <w:pPr>
        <w:pStyle w:val="papertitle"/>
      </w:pPr>
      <w:r w:rsidRPr="00361960">
        <w:t xml:space="preserve">Distributed Quay Crane Scheduling </w:t>
      </w:r>
    </w:p>
    <w:p w:rsidR="00AE2FF7" w:rsidRDefault="00AE2FF7" w:rsidP="00AE2FF7">
      <w:pPr>
        <w:pStyle w:val="papersubtitle"/>
      </w:pPr>
      <w:r w:rsidRPr="00361960">
        <w:t>using Extended Asynchronous Backtracking</w:t>
      </w:r>
    </w:p>
    <w:p w:rsidR="00145D37" w:rsidRPr="005B520E" w:rsidRDefault="00145D37" w:rsidP="00145D37"/>
    <w:p w:rsidR="00145D37" w:rsidRDefault="00145D37" w:rsidP="00145D37">
      <w:pPr>
        <w:pStyle w:val="Author"/>
        <w:sectPr w:rsidR="00145D37" w:rsidSect="00145D37">
          <w:footerReference w:type="default" r:id="rId9"/>
          <w:type w:val="continuous"/>
          <w:pgSz w:w="11907" w:h="16839" w:code="9"/>
          <w:pgMar w:top="1080" w:right="893" w:bottom="1440" w:left="893" w:header="720" w:footer="720" w:gutter="0"/>
          <w:cols w:space="360"/>
          <w:rtlGutter/>
          <w:docGrid w:linePitch="360"/>
        </w:sectPr>
      </w:pPr>
    </w:p>
    <w:p w:rsidR="00145D37" w:rsidRDefault="00145D37" w:rsidP="00145D37">
      <w:pPr>
        <w:pStyle w:val="Author"/>
      </w:pPr>
      <w:r>
        <w:lastRenderedPageBreak/>
        <w:t xml:space="preserve">Authors Name/s per 1st Affiliation </w:t>
      </w:r>
      <w:r>
        <w:rPr>
          <w:i/>
          <w:iCs/>
        </w:rPr>
        <w:t>(Author)</w:t>
      </w:r>
    </w:p>
    <w:p w:rsidR="00145D37" w:rsidRPr="005B520E" w:rsidRDefault="00145D37" w:rsidP="00145D37">
      <w:pPr>
        <w:pStyle w:val="Affiliation"/>
      </w:pPr>
      <w:proofErr w:type="gramStart"/>
      <w:r w:rsidRPr="005B520E">
        <w:t>line</w:t>
      </w:r>
      <w:proofErr w:type="gramEnd"/>
      <w:r w:rsidRPr="005B520E">
        <w:t xml:space="preserve"> 1 (of </w:t>
      </w:r>
      <w:r w:rsidRPr="005B520E">
        <w:rPr>
          <w:i/>
          <w:iCs/>
        </w:rPr>
        <w:t>Affiliation</w:t>
      </w:r>
      <w:r w:rsidRPr="005B520E">
        <w:t>): dept. name of organization</w:t>
      </w:r>
    </w:p>
    <w:p w:rsidR="00145D37" w:rsidRPr="005B520E" w:rsidRDefault="00145D37" w:rsidP="00145D37">
      <w:pPr>
        <w:pStyle w:val="Affiliation"/>
      </w:pPr>
      <w:proofErr w:type="gramStart"/>
      <w:r w:rsidRPr="005B520E">
        <w:t>line</w:t>
      </w:r>
      <w:proofErr w:type="gramEnd"/>
      <w:r w:rsidRPr="005B520E">
        <w:t xml:space="preserve"> 2: name of organization, acronyms acceptable</w:t>
      </w:r>
    </w:p>
    <w:p w:rsidR="00145D37" w:rsidRPr="005B520E" w:rsidRDefault="00145D37" w:rsidP="00145D37">
      <w:pPr>
        <w:pStyle w:val="Affiliation"/>
      </w:pPr>
      <w:proofErr w:type="gramStart"/>
      <w:r w:rsidRPr="005B520E">
        <w:t>line</w:t>
      </w:r>
      <w:proofErr w:type="gramEnd"/>
      <w:r w:rsidRPr="005B520E">
        <w:t xml:space="preserve"> 3: City, Country</w:t>
      </w:r>
    </w:p>
    <w:p w:rsidR="00145D37" w:rsidRPr="005B520E" w:rsidRDefault="00145D37" w:rsidP="00145D37">
      <w:pPr>
        <w:pStyle w:val="Affiliation"/>
      </w:pPr>
      <w:proofErr w:type="gramStart"/>
      <w:r w:rsidRPr="005B520E">
        <w:t>line</w:t>
      </w:r>
      <w:proofErr w:type="gramEnd"/>
      <w:r w:rsidRPr="005B520E">
        <w:t xml:space="preserve"> 4: e-mail address if desired</w:t>
      </w:r>
    </w:p>
    <w:p w:rsidR="0028063C" w:rsidRDefault="0028063C" w:rsidP="0028063C">
      <w:pPr>
        <w:pStyle w:val="Author"/>
      </w:pPr>
      <w:r>
        <w:lastRenderedPageBreak/>
        <w:t xml:space="preserve">Authors Name/s per 2nd Affiliation </w:t>
      </w:r>
      <w:r>
        <w:rPr>
          <w:i/>
          <w:iCs/>
        </w:rPr>
        <w:t>(Author)</w:t>
      </w:r>
    </w:p>
    <w:p w:rsidR="0028063C" w:rsidRPr="005B520E" w:rsidRDefault="0028063C" w:rsidP="0028063C">
      <w:pPr>
        <w:pStyle w:val="Affiliation"/>
      </w:pPr>
      <w:proofErr w:type="gramStart"/>
      <w:r w:rsidRPr="005B520E">
        <w:t>line</w:t>
      </w:r>
      <w:proofErr w:type="gramEnd"/>
      <w:r w:rsidRPr="005B520E">
        <w:t xml:space="preserve"> 1 (of </w:t>
      </w:r>
      <w:r w:rsidRPr="005B520E">
        <w:rPr>
          <w:i/>
          <w:iCs/>
        </w:rPr>
        <w:t>Affiliation</w:t>
      </w:r>
      <w:r w:rsidRPr="005B520E">
        <w:t>): dept. name of organization</w:t>
      </w:r>
    </w:p>
    <w:p w:rsidR="0028063C" w:rsidRPr="005B520E" w:rsidRDefault="0028063C" w:rsidP="0028063C">
      <w:pPr>
        <w:pStyle w:val="Affiliation"/>
      </w:pPr>
      <w:proofErr w:type="gramStart"/>
      <w:r w:rsidRPr="005B520E">
        <w:t>line</w:t>
      </w:r>
      <w:proofErr w:type="gramEnd"/>
      <w:r w:rsidRPr="005B520E">
        <w:t xml:space="preserve"> 2: name of organization, acronyms acceptable</w:t>
      </w:r>
    </w:p>
    <w:p w:rsidR="0028063C" w:rsidRPr="005B520E" w:rsidRDefault="0028063C" w:rsidP="0028063C">
      <w:pPr>
        <w:pStyle w:val="Affiliation"/>
      </w:pPr>
      <w:proofErr w:type="gramStart"/>
      <w:r w:rsidRPr="005B520E">
        <w:t>line</w:t>
      </w:r>
      <w:proofErr w:type="gramEnd"/>
      <w:r w:rsidRPr="005B520E">
        <w:t xml:space="preserve"> 3: City, Country</w:t>
      </w:r>
    </w:p>
    <w:p w:rsidR="00145D37" w:rsidRDefault="0028063C" w:rsidP="0028063C">
      <w:pPr>
        <w:pStyle w:val="Affiliation"/>
        <w:rPr>
          <w:lang w:val="de-DE"/>
        </w:rPr>
      </w:pPr>
      <w:proofErr w:type="gramStart"/>
      <w:r w:rsidRPr="005B520E">
        <w:t>line</w:t>
      </w:r>
      <w:proofErr w:type="gramEnd"/>
      <w:r w:rsidRPr="005B520E">
        <w:t xml:space="preserve"> 4: e-mail address if desired</w:t>
      </w:r>
    </w:p>
    <w:p w:rsidR="00145D37" w:rsidRPr="00A24E7B" w:rsidRDefault="00145D37" w:rsidP="00A24E7B">
      <w:pPr>
        <w:pStyle w:val="Affiliation"/>
        <w:rPr>
          <w:lang w:val="de-DE"/>
        </w:rPr>
      </w:pPr>
    </w:p>
    <w:p w:rsidR="00145D37" w:rsidRPr="00A24E7B" w:rsidRDefault="00145D37" w:rsidP="00145D37">
      <w:pPr>
        <w:pStyle w:val="Author"/>
        <w:jc w:val="both"/>
        <w:rPr>
          <w:lang w:val="de-DE"/>
        </w:rPr>
        <w:sectPr w:rsidR="00145D37" w:rsidRPr="00A24E7B" w:rsidSect="00A24E7B">
          <w:type w:val="continuous"/>
          <w:pgSz w:w="11907" w:h="16839" w:code="9"/>
          <w:pgMar w:top="1080" w:right="893" w:bottom="1440" w:left="893" w:header="720" w:footer="720" w:gutter="0"/>
          <w:cols w:num="2" w:space="360"/>
          <w:rtlGutter/>
          <w:docGrid w:linePitch="360"/>
        </w:sectPr>
      </w:pPr>
    </w:p>
    <w:p w:rsidR="00145D37" w:rsidRPr="00A24E7B" w:rsidRDefault="00145D37" w:rsidP="00CF77B8">
      <w:pPr>
        <w:pStyle w:val="Abstract"/>
        <w:rPr>
          <w:i/>
          <w:iCs/>
          <w:lang w:val="de-DE"/>
        </w:rPr>
      </w:pPr>
    </w:p>
    <w:p w:rsidR="00CF77B8" w:rsidRPr="00695346" w:rsidRDefault="00CF77B8" w:rsidP="00CF77B8">
      <w:pPr>
        <w:pStyle w:val="Abstract"/>
      </w:pPr>
      <w:r>
        <w:rPr>
          <w:i/>
          <w:iCs/>
        </w:rPr>
        <w:t>Abstract</w:t>
      </w:r>
      <w:r>
        <w:t>—</w:t>
      </w:r>
      <w:r w:rsidRPr="00361960">
        <w:t xml:space="preserve"> </w:t>
      </w:r>
      <w:proofErr w:type="gramStart"/>
      <w:r w:rsidRPr="00EF6159">
        <w:t>This</w:t>
      </w:r>
      <w:proofErr w:type="gramEnd"/>
      <w:r w:rsidRPr="00EF6159">
        <w:t xml:space="preserve"> paper presents a distributed </w:t>
      </w:r>
      <w:r>
        <w:t xml:space="preserve">multi-agent </w:t>
      </w:r>
      <w:r w:rsidRPr="00EF6159">
        <w:t xml:space="preserve">solution for </w:t>
      </w:r>
      <w:r>
        <w:t xml:space="preserve">a </w:t>
      </w:r>
      <w:r w:rsidRPr="00EF6159">
        <w:t>quay cane scheduling problem</w:t>
      </w:r>
      <w:r>
        <w:t xml:space="preserve"> called Distributed Quay Crane Scheduling</w:t>
      </w:r>
      <w:r w:rsidRPr="00EF6159">
        <w:t xml:space="preserve"> </w:t>
      </w:r>
      <w:r>
        <w:t xml:space="preserve">Problem </w:t>
      </w:r>
      <w:r w:rsidRPr="00EF6159">
        <w:t>(</w:t>
      </w:r>
      <w:r>
        <w:t>D-</w:t>
      </w:r>
      <w:r w:rsidRPr="00EF6159">
        <w:t>QCS</w:t>
      </w:r>
      <w:r>
        <w:t>P</w:t>
      </w:r>
      <w:r w:rsidRPr="00EF6159">
        <w:t xml:space="preserve">). The objective </w:t>
      </w:r>
      <w:r>
        <w:t xml:space="preserve">of this work </w:t>
      </w:r>
      <w:r w:rsidRPr="00EF6159">
        <w:t xml:space="preserve">is mainly to increase the container throughput of </w:t>
      </w:r>
      <w:r>
        <w:t>a</w:t>
      </w:r>
      <w:r w:rsidRPr="00EF6159">
        <w:t xml:space="preserve"> </w:t>
      </w:r>
      <w:r>
        <w:t xml:space="preserve">container </w:t>
      </w:r>
      <w:r w:rsidRPr="00EF6159">
        <w:t>port by minimizing the amount of time necessary to load into</w:t>
      </w:r>
      <w:r>
        <w:t xml:space="preserve"> and </w:t>
      </w:r>
      <w:r w:rsidRPr="00EF6159">
        <w:t>discharge from a ship.</w:t>
      </w:r>
      <w:r>
        <w:t xml:space="preserve"> Distributed problem solving has the potential to significantly reduce the overall problem's makespan in the case of a high amount of tasks. </w:t>
      </w:r>
      <w:r w:rsidRPr="00EF6159">
        <w:t xml:space="preserve">The proposed </w:t>
      </w:r>
      <w:r>
        <w:t>multi-agent system (MA</w:t>
      </w:r>
      <w:r w:rsidRPr="00EF6159">
        <w:t>S</w:t>
      </w:r>
      <w:r>
        <w:t>)</w:t>
      </w:r>
      <w:r w:rsidRPr="00EF6159">
        <w:t xml:space="preserve"> is implemented using </w:t>
      </w:r>
      <w:r>
        <w:t xml:space="preserve">the </w:t>
      </w:r>
      <w:r w:rsidRPr="00EF6159">
        <w:t xml:space="preserve">Java Agent Development Environment (JADE), which is fully compliant with </w:t>
      </w:r>
      <w:r>
        <w:t xml:space="preserve">the </w:t>
      </w:r>
      <w:r w:rsidRPr="00EF6159">
        <w:t>Foundation of Intelligent Physical Agents (FIPA).</w:t>
      </w:r>
      <w:r>
        <w:t xml:space="preserve"> The MAS</w:t>
      </w:r>
      <w:r w:rsidRPr="00EF6159">
        <w:t xml:space="preserve"> architecture </w:t>
      </w:r>
      <w:r>
        <w:t>can be used as</w:t>
      </w:r>
      <w:r w:rsidRPr="00EF6159">
        <w:t xml:space="preserve"> a part of container terminal automation system. </w:t>
      </w:r>
      <w:r>
        <w:t xml:space="preserve">First, the scheduling problem is formulated in a centralized fashion using an efficient Optimization Programming Language (OPL) and then solved using ILOG CP Optimizer. Second, the </w:t>
      </w:r>
      <w:r w:rsidRPr="00EF6159">
        <w:t xml:space="preserve">QCSP </w:t>
      </w:r>
      <w:r>
        <w:t xml:space="preserve">is formulated as a Distributed </w:t>
      </w:r>
      <w:r w:rsidRPr="00EF6159">
        <w:t xml:space="preserve">Constraint </w:t>
      </w:r>
      <w:r>
        <w:t>Problem</w:t>
      </w:r>
      <w:r w:rsidRPr="00EF6159">
        <w:t xml:space="preserve"> (</w:t>
      </w:r>
      <w:r>
        <w:t>DCOP</w:t>
      </w:r>
      <w:r w:rsidRPr="00EF6159">
        <w:t>)</w:t>
      </w:r>
      <w:r>
        <w:t xml:space="preserve"> in which </w:t>
      </w:r>
      <w:r w:rsidRPr="00EF6159">
        <w:t xml:space="preserve">each crane </w:t>
      </w:r>
      <w:r>
        <w:t xml:space="preserve">is considered </w:t>
      </w:r>
      <w:r w:rsidRPr="00EF6159">
        <w:t>as an agent</w:t>
      </w:r>
      <w:r>
        <w:t>. A new negotiation algorithm using the FIPA-Contract-Net Interaction Protocol (IP) called Extended Asynchronous BackTracking (Extended ABT) algorithm is proposed to solve the DCOP. The FIPA-Contract-Net is one of the protocols introduced by FIPA capable of implementing complex algorithms for negotiation among agents asynchronously. Also among many distributed algorithms, ABT could be a best choice because of its consistency and simplicity. Agents</w:t>
      </w:r>
      <w:r w:rsidRPr="00EF6159">
        <w:t xml:space="preserve"> </w:t>
      </w:r>
      <w:r>
        <w:t>implement the</w:t>
      </w:r>
      <w:r w:rsidRPr="00EF6159">
        <w:t xml:space="preserve"> distributed algorithm continu</w:t>
      </w:r>
      <w:r>
        <w:t>ously in order</w:t>
      </w:r>
      <w:r w:rsidRPr="00EF6159">
        <w:t xml:space="preserve"> to </w:t>
      </w:r>
      <w:r>
        <w:t xml:space="preserve">solve the DCOP dynamically. </w:t>
      </w:r>
      <w:r w:rsidRPr="00695346">
        <w:t xml:space="preserve">In this research we provide an experimental implementation of the </w:t>
      </w:r>
      <w:r>
        <w:t>proposed</w:t>
      </w:r>
      <w:r w:rsidRPr="00695346">
        <w:t xml:space="preserve"> MAS embedding commercial tools for further industrial usage.</w:t>
      </w:r>
    </w:p>
    <w:p w:rsidR="00CF77B8" w:rsidRPr="00B57A1C" w:rsidRDefault="00CF77B8" w:rsidP="00CF77B8">
      <w:pPr>
        <w:pStyle w:val="keywords"/>
      </w:pPr>
      <w:r w:rsidRPr="00B57A1C">
        <w:t xml:space="preserve">Keywords-component; </w:t>
      </w:r>
      <w:r>
        <w:t>Multi-Agent Systems (MAS), Distributed Quay Crane Scheduling Problem (D-QCSP), Distributed Constraint  Programming (DCOP), Extended Asynchronous BackTracking (Extended ABT), Container Terminal.</w:t>
      </w:r>
    </w:p>
    <w:p w:rsidR="009303D9" w:rsidRDefault="009303D9" w:rsidP="00D92F23">
      <w:pPr>
        <w:pStyle w:val="Heading1"/>
      </w:pPr>
      <w:r>
        <w:t xml:space="preserve"> </w:t>
      </w:r>
      <w:r w:rsidRPr="005B520E">
        <w:t>Introduction</w:t>
      </w:r>
    </w:p>
    <w:p w:rsidR="00CF77B8" w:rsidRDefault="00CF77B8" w:rsidP="001160B5">
      <w:r>
        <w:t xml:space="preserve">Every year millions of TEU (Twenty-foot Equivalent Unit steel container) are handled by container terminals. Maritime container terminals all over the world are the most important part for transshipment and intermodal container transfers, </w:t>
      </w:r>
      <w:commentRangeStart w:id="0"/>
      <w:r>
        <w:fldChar w:fldCharType="begin"/>
      </w:r>
      <w:r>
        <w:instrText xml:space="preserve"> REF _Ref316044213 \h </w:instrText>
      </w:r>
      <w:r>
        <w:fldChar w:fldCharType="separate"/>
      </w:r>
      <w:r w:rsidR="00981F58">
        <w:t xml:space="preserve">Fig. </w:t>
      </w:r>
      <w:r w:rsidR="00981F58">
        <w:rPr>
          <w:noProof/>
        </w:rPr>
        <w:t>1</w:t>
      </w:r>
      <w:r>
        <w:fldChar w:fldCharType="end"/>
      </w:r>
      <w:r>
        <w:t xml:space="preserve"> shows that by the end of 2011 almost 30 </w:t>
      </w:r>
      <w:r>
        <w:rPr>
          <w:noProof/>
        </w:rPr>
        <mc:AlternateContent>
          <mc:Choice Requires="wps">
            <w:drawing>
              <wp:anchor distT="0" distB="0" distL="114300" distR="114300" simplePos="0" relativeHeight="251659264" behindDoc="0" locked="0" layoutInCell="1" allowOverlap="0" wp14:anchorId="4C792305" wp14:editId="5E414544">
                <wp:simplePos x="0" y="0"/>
                <wp:positionH relativeFrom="margin">
                  <wp:align>right</wp:align>
                </wp:positionH>
                <wp:positionV relativeFrom="margin">
                  <wp:align>bottom</wp:align>
                </wp:positionV>
                <wp:extent cx="2981960" cy="2122805"/>
                <wp:effectExtent l="0" t="0" r="889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212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134EBD" w:rsidP="0097689D">
                            <w:pPr>
                              <w:pStyle w:val="FootnoteText"/>
                              <w:keepNext/>
                              <w:ind w:firstLine="0"/>
                              <w:jc w:val="center"/>
                            </w:pPr>
                            <w:r>
                              <w:rPr>
                                <w:noProof/>
                              </w:rPr>
                              <w:drawing>
                                <wp:inline distT="0" distB="0" distL="0" distR="0" wp14:anchorId="439DDC85" wp14:editId="1A21BBE0">
                                  <wp:extent cx="2971800" cy="1819275"/>
                                  <wp:effectExtent l="19050" t="0" r="0" b="0"/>
                                  <wp:docPr id="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srcRect/>
                                          <a:stretch>
                                            <a:fillRect/>
                                          </a:stretch>
                                        </pic:blipFill>
                                        <pic:spPr bwMode="auto">
                                          <a:xfrm>
                                            <a:off x="0" y="0"/>
                                            <a:ext cx="2971800" cy="1819275"/>
                                          </a:xfrm>
                                          <a:prstGeom prst="rect">
                                            <a:avLst/>
                                          </a:prstGeom>
                                          <a:noFill/>
                                          <a:ln w="9525">
                                            <a:noFill/>
                                            <a:miter lim="800000"/>
                                            <a:headEnd/>
                                            <a:tailEnd/>
                                          </a:ln>
                                        </pic:spPr>
                                      </pic:pic>
                                    </a:graphicData>
                                  </a:graphic>
                                </wp:inline>
                              </w:drawing>
                            </w:r>
                          </w:p>
                          <w:p w:rsidR="00AF4B0A" w:rsidRDefault="00AF4B0A" w:rsidP="00CF77B8">
                            <w:pPr>
                              <w:pStyle w:val="Caption"/>
                              <w:jc w:val="center"/>
                            </w:pPr>
                            <w:bookmarkStart w:id="1" w:name="_Ref316044213"/>
                            <w:bookmarkStart w:id="2" w:name="_Ref316044207"/>
                            <w:proofErr w:type="gramStart"/>
                            <w:r>
                              <w:t>Fig.</w:t>
                            </w:r>
                            <w:proofErr w:type="gramEnd"/>
                            <w:r>
                              <w:t xml:space="preserve"> </w:t>
                            </w:r>
                            <w:fldSimple w:instr=" SEQ Fig. \* ARABIC ">
                              <w:r>
                                <w:rPr>
                                  <w:noProof/>
                                </w:rPr>
                                <w:t>1</w:t>
                              </w:r>
                            </w:fldSimple>
                            <w:bookmarkEnd w:id="1"/>
                            <w:r>
                              <w:t xml:space="preserve"> - </w:t>
                            </w:r>
                            <w:r w:rsidRPr="001D4D34">
                              <w:t>Container box inventory-to-containership fleet ratio 200</w:t>
                            </w:r>
                            <w:r>
                              <w:t xml:space="preserve">0-2011 </w:t>
                            </w:r>
                            <w:r w:rsidRPr="00A72CD5">
                              <w:t xml:space="preserve">(Source: </w:t>
                            </w:r>
                            <w:proofErr w:type="spellStart"/>
                            <w:r w:rsidRPr="00A72CD5">
                              <w:t>Alphaliner</w:t>
                            </w:r>
                            <w:proofErr w:type="spellEnd"/>
                            <w:r w:rsidRPr="00A72CD5">
                              <w:t xml:space="preserve"> Weekly Newsletter Vol. 2011 Issue 10)</w:t>
                            </w:r>
                            <w:bookmarkEnd w:id="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83.6pt;margin-top:0;width:234.8pt;height:167.1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" o:allowoverlap="f" stroked="f">
                <v:textbox inset="0,0,0,0">
                  <w:txbxContent>
                    <w:p w:rsidR="00AF4B0A" w:rsidRDefault="00134EBD" w:rsidP="0097689D">
                      <w:pPr>
                        <w:pStyle w:val="FootnoteText"/>
                        <w:keepNext/>
                        <w:ind w:firstLine="0"/>
                        <w:jc w:val="center"/>
                      </w:pPr>
                      <w:r>
                        <w:rPr>
                          <w:noProof/>
                        </w:rPr>
                        <w:drawing>
                          <wp:inline distT="0" distB="0" distL="0" distR="0" wp14:anchorId="439DDC85" wp14:editId="1A21BBE0">
                            <wp:extent cx="2971800" cy="1819275"/>
                            <wp:effectExtent l="19050" t="0" r="0" b="0"/>
                            <wp:docPr id="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srcRect/>
                                    <a:stretch>
                                      <a:fillRect/>
                                    </a:stretch>
                                  </pic:blipFill>
                                  <pic:spPr bwMode="auto">
                                    <a:xfrm>
                                      <a:off x="0" y="0"/>
                                      <a:ext cx="2971800" cy="1819275"/>
                                    </a:xfrm>
                                    <a:prstGeom prst="rect">
                                      <a:avLst/>
                                    </a:prstGeom>
                                    <a:noFill/>
                                    <a:ln w="9525">
                                      <a:noFill/>
                                      <a:miter lim="800000"/>
                                      <a:headEnd/>
                                      <a:tailEnd/>
                                    </a:ln>
                                  </pic:spPr>
                                </pic:pic>
                              </a:graphicData>
                            </a:graphic>
                          </wp:inline>
                        </w:drawing>
                      </w:r>
                    </w:p>
                    <w:p w:rsidR="00AF4B0A" w:rsidRDefault="00AF4B0A" w:rsidP="00CF77B8">
                      <w:pPr>
                        <w:pStyle w:val="Caption"/>
                        <w:jc w:val="center"/>
                      </w:pPr>
                      <w:bookmarkStart w:id="3" w:name="_Ref316044213"/>
                      <w:bookmarkStart w:id="4" w:name="_Ref316044207"/>
                      <w:proofErr w:type="gramStart"/>
                      <w:r>
                        <w:t>Fig.</w:t>
                      </w:r>
                      <w:proofErr w:type="gramEnd"/>
                      <w:r>
                        <w:t xml:space="preserve"> </w:t>
                      </w:r>
                      <w:fldSimple w:instr=" SEQ Fig. \* ARABIC ">
                        <w:r>
                          <w:rPr>
                            <w:noProof/>
                          </w:rPr>
                          <w:t>1</w:t>
                        </w:r>
                      </w:fldSimple>
                      <w:bookmarkEnd w:id="3"/>
                      <w:r>
                        <w:t xml:space="preserve"> - </w:t>
                      </w:r>
                      <w:r w:rsidRPr="001D4D34">
                        <w:t>Container box inventory-to-containership fleet ratio 200</w:t>
                      </w:r>
                      <w:r>
                        <w:t xml:space="preserve">0-2011 </w:t>
                      </w:r>
                      <w:r w:rsidRPr="00A72CD5">
                        <w:t xml:space="preserve">(Source: </w:t>
                      </w:r>
                      <w:proofErr w:type="spellStart"/>
                      <w:r w:rsidRPr="00A72CD5">
                        <w:t>Alphaliner</w:t>
                      </w:r>
                      <w:proofErr w:type="spellEnd"/>
                      <w:r w:rsidRPr="00A72CD5">
                        <w:t xml:space="preserve"> Weekly Newsletter Vol. 2011 Issue 10)</w:t>
                      </w:r>
                      <w:bookmarkEnd w:id="4"/>
                    </w:p>
                  </w:txbxContent>
                </v:textbox>
                <w10:wrap type="square" anchorx="margin" anchory="margin"/>
              </v:shape>
            </w:pict>
          </mc:Fallback>
        </mc:AlternateContent>
      </w:r>
      <w:proofErr w:type="spellStart"/>
      <w:r>
        <w:t>millions</w:t>
      </w:r>
      <w:proofErr w:type="spellEnd"/>
      <w:r>
        <w:t xml:space="preserve"> TEU are expected to be handled</w:t>
      </w:r>
      <w:r w:rsidR="001160B5">
        <w:t xml:space="preserve"> </w:t>
      </w:r>
      <w:sdt>
        <w:sdtPr>
          <w:id w:val="438502547"/>
          <w:citation/>
        </w:sdtPr>
        <w:sdtEndPr/>
        <w:sdtContent>
          <w:r w:rsidR="001160B5">
            <w:fldChar w:fldCharType="begin"/>
          </w:r>
          <w:r w:rsidR="001160B5">
            <w:instrText xml:space="preserve"> CITATION Alp \l 1033 </w:instrText>
          </w:r>
          <w:r w:rsidR="001160B5">
            <w:fldChar w:fldCharType="separate"/>
          </w:r>
          <w:r w:rsidR="00981F58" w:rsidRPr="00981F58">
            <w:rPr>
              <w:noProof/>
            </w:rPr>
            <w:t>[1]</w:t>
          </w:r>
          <w:r w:rsidR="001160B5">
            <w:fldChar w:fldCharType="end"/>
          </w:r>
        </w:sdtContent>
      </w:sdt>
      <w:r>
        <w:t xml:space="preserve">. </w:t>
      </w:r>
      <w:commentRangeEnd w:id="0"/>
      <w:r w:rsidR="00D936E3">
        <w:rPr>
          <w:rStyle w:val="CommentReference"/>
          <w:rFonts w:ascii="Tahoma" w:hAnsi="Tahoma"/>
        </w:rPr>
        <w:commentReference w:id="0"/>
      </w:r>
      <w:r>
        <w:t xml:space="preserve">Today container ships still become larger and can already carry up to 15000 TEUs </w:t>
      </w:r>
      <w:sdt>
        <w:sdtPr>
          <w:id w:val="30811931"/>
          <w:citation/>
        </w:sdtPr>
        <w:sdtEndPr/>
        <w:sdtContent>
          <w:r>
            <w:fldChar w:fldCharType="begin"/>
          </w:r>
          <w:r>
            <w:instrText xml:space="preserve"> CITATION Alp1 \l 1033 </w:instrText>
          </w:r>
          <w:r>
            <w:fldChar w:fldCharType="separate"/>
          </w:r>
          <w:r w:rsidR="00981F58" w:rsidRPr="00981F58">
            <w:rPr>
              <w:noProof/>
            </w:rPr>
            <w:t>[2]</w:t>
          </w:r>
          <w:r>
            <w:fldChar w:fldCharType="end"/>
          </w:r>
        </w:sdtContent>
      </w:sdt>
      <w:r>
        <w:t>.</w:t>
      </w:r>
      <w:r w:rsidRPr="000032B5">
        <w:t xml:space="preserve"> </w:t>
      </w:r>
      <w:r>
        <w:t>To cope with the burgeoning traffic of international trade, the most important problem will be the reduction of the amount of dwell time and associated transaction cost. The way to do this is to ensure that load/unload process of containers to/from ship is done as quickly as possible.</w:t>
      </w:r>
    </w:p>
    <w:p w:rsidR="00CF77B8" w:rsidRDefault="00CF77B8" w:rsidP="00CF77B8">
      <w:r>
        <w:t xml:space="preserve">A typical modern automated container terminal (like The European Combined Terminal (ECT) in Rotterdam, one of the few automated ports in the world) has several stages for container management. The loading and unloading process of containers can be divided into different </w:t>
      </w:r>
      <w:proofErr w:type="spellStart"/>
      <w:r>
        <w:t>subprocesses</w:t>
      </w:r>
      <w:proofErr w:type="spellEnd"/>
      <w:r w:rsidRPr="004B21CD">
        <w:t xml:space="preserve"> </w:t>
      </w:r>
      <w:sdt>
        <w:sdtPr>
          <w:id w:val="30811929"/>
          <w:citation/>
        </w:sdtPr>
        <w:sdtEndPr/>
        <w:sdtContent>
          <w:r>
            <w:fldChar w:fldCharType="begin"/>
          </w:r>
          <w:r>
            <w:instrText xml:space="preserve"> CITATION IFA \l 1033 </w:instrText>
          </w:r>
          <w:r>
            <w:fldChar w:fldCharType="separate"/>
          </w:r>
          <w:r w:rsidR="00981F58" w:rsidRPr="00981F58">
            <w:rPr>
              <w:noProof/>
            </w:rPr>
            <w:t>[3]</w:t>
          </w:r>
          <w:r>
            <w:fldChar w:fldCharType="end"/>
          </w:r>
        </w:sdtContent>
      </w:sdt>
      <w:r>
        <w:t xml:space="preserve">. First, containers have to be taken off from ships by Quay Cranes (QC) with the arrival of ships at the port. Next, the containers are conveyed from QCs by vehicles (usually by Automated Guided Vehicles (AGVs) at the most automated ports) which travel between the ship and the stack at the port yard. The stacking process can also be done by Automated Stacking Cranes (ASCs) automatically, which have their own </w:t>
      </w:r>
      <w:proofErr w:type="spellStart"/>
      <w:r>
        <w:t>subprocesses</w:t>
      </w:r>
      <w:proofErr w:type="spellEnd"/>
      <w:r>
        <w:t>. After a certain storage period, the containers are retrieved from the stack by another ASC and transported by other vehicles for transshipment to barges, vessels, trucks or trains. This process can also be executed reversely, to load containers onto ships.</w:t>
      </w:r>
    </w:p>
    <w:p w:rsidR="00CF77B8" w:rsidRDefault="00CF77B8" w:rsidP="00CF77B8">
      <w:r>
        <w:t xml:space="preserve">One of the problems that </w:t>
      </w:r>
      <w:proofErr w:type="gramStart"/>
      <w:r>
        <w:t>has</w:t>
      </w:r>
      <w:proofErr w:type="gramEnd"/>
      <w:r>
        <w:t xml:space="preserve"> to be addressed by port automation systems is the Quay Crane Scheduling Problem (QCSP). This problem consists of determining a handling sequence of tasks (container holds) for QCs assigned to a containership considering interference between QCs. In other word, after assigning containers to be handled by each QC by port supervisory system, tasks can be divided into two main groups. One group refers to the tasks that have to be handled by one QC, while other group consists of the tasks that will be handled by two adjacent cranes. In this study, we assume an area called "overlapping area", contains tasks of the second group which we will discuss later.  A large amount of works have been </w:t>
      </w:r>
      <w:r>
        <w:lastRenderedPageBreak/>
        <w:t xml:space="preserve">done to optimize such problem in different aspects </w:t>
      </w:r>
      <w:sdt>
        <w:sdtPr>
          <w:id w:val="30811969"/>
          <w:citation/>
        </w:sdtPr>
        <w:sdtEndPr/>
        <w:sdtContent>
          <w:r>
            <w:fldChar w:fldCharType="begin"/>
          </w:r>
          <w:r>
            <w:instrText xml:space="preserve"> CITATION CFD \l 1033 </w:instrText>
          </w:r>
          <w:r>
            <w:fldChar w:fldCharType="separate"/>
          </w:r>
          <w:r w:rsidR="00981F58" w:rsidRPr="00981F58">
            <w:rPr>
              <w:noProof/>
            </w:rPr>
            <w:t>[4]</w:t>
          </w:r>
          <w:r>
            <w:fldChar w:fldCharType="end"/>
          </w:r>
        </w:sdtContent>
      </w:sdt>
      <w:r>
        <w:t xml:space="preserve">, </w:t>
      </w:r>
      <w:sdt>
        <w:sdtPr>
          <w:id w:val="30811970"/>
          <w:citation/>
        </w:sdtPr>
        <w:sdtEndPr/>
        <w:sdtContent>
          <w:r>
            <w:fldChar w:fldCharType="begin"/>
          </w:r>
          <w:r>
            <w:instrText xml:space="preserve"> CITATION Pet \l 1033 </w:instrText>
          </w:r>
          <w:r>
            <w:fldChar w:fldCharType="separate"/>
          </w:r>
          <w:r w:rsidR="00981F58" w:rsidRPr="00981F58">
            <w:rPr>
              <w:noProof/>
            </w:rPr>
            <w:t>[5]</w:t>
          </w:r>
          <w:r>
            <w:fldChar w:fldCharType="end"/>
          </w:r>
        </w:sdtContent>
      </w:sdt>
      <w:r>
        <w:t xml:space="preserve">, </w:t>
      </w:r>
      <w:sdt>
        <w:sdtPr>
          <w:id w:val="30811971"/>
          <w:citation/>
        </w:sdtPr>
        <w:sdtEndPr/>
        <w:sdtContent>
          <w:r>
            <w:fldChar w:fldCharType="begin"/>
          </w:r>
          <w:r>
            <w:instrText xml:space="preserve"> CITATION KHK \l 1033 </w:instrText>
          </w:r>
          <w:r>
            <w:fldChar w:fldCharType="separate"/>
          </w:r>
          <w:r w:rsidR="00981F58" w:rsidRPr="00981F58">
            <w:rPr>
              <w:noProof/>
            </w:rPr>
            <w:t>[6]</w:t>
          </w:r>
          <w:r>
            <w:fldChar w:fldCharType="end"/>
          </w:r>
        </w:sdtContent>
      </w:sdt>
      <w:r>
        <w:t xml:space="preserve">, </w:t>
      </w:r>
      <w:sdt>
        <w:sdtPr>
          <w:id w:val="30811972"/>
          <w:citation/>
        </w:sdtPr>
        <w:sdtEndPr/>
        <w:sdtContent>
          <w:r>
            <w:fldChar w:fldCharType="begin"/>
          </w:r>
          <w:r>
            <w:instrText xml:space="preserve"> CITATION Zhu \l 1033 </w:instrText>
          </w:r>
          <w:r>
            <w:fldChar w:fldCharType="separate"/>
          </w:r>
          <w:r w:rsidR="00981F58" w:rsidRPr="00981F58">
            <w:rPr>
              <w:noProof/>
            </w:rPr>
            <w:t>[7]</w:t>
          </w:r>
          <w:r>
            <w:fldChar w:fldCharType="end"/>
          </w:r>
        </w:sdtContent>
      </w:sdt>
      <w:r>
        <w:rPr>
          <w:noProof/>
        </w:rPr>
        <w:t xml:space="preserve"> </w:t>
      </w:r>
      <w:r>
        <w:t xml:space="preserve">introduced in Section </w:t>
      </w:r>
      <w:r>
        <w:fldChar w:fldCharType="begin"/>
      </w:r>
      <w:r>
        <w:instrText xml:space="preserve"> REF _Ref306751877 \r \h </w:instrText>
      </w:r>
      <w:r>
        <w:fldChar w:fldCharType="separate"/>
      </w:r>
      <w:r w:rsidR="00981F58">
        <w:rPr>
          <w:cs/>
        </w:rPr>
        <w:t>‎</w:t>
      </w:r>
      <w:r w:rsidR="00981F58">
        <w:t>III</w:t>
      </w:r>
      <w:r>
        <w:fldChar w:fldCharType="end"/>
      </w:r>
      <w:r>
        <w:t>.</w:t>
      </w:r>
    </w:p>
    <w:p w:rsidR="00CF77B8" w:rsidRDefault="00CF77B8" w:rsidP="00CF77B8">
      <w:r>
        <w:t>In the past, a large deal of centralized systems has been proposed, simulated and implemented. These days many busy ports in the world are dealing with large amounts of demands and transportations, which require more rapid technology to optimize the flow of container transshipment. In this case, the lack of new distributed technology as a management and decision maker is being sensed especially in automated ports. Using a distributed approach, the whole optimization problem is divided into sub-problems which can be handled by a specific agent. This approach can reduce the amount of optimization computations significantly in comparison with a centralized approach. Also, in a hierarchical distributed architecture, information safety and security management will be guaranteed.</w:t>
      </w:r>
    </w:p>
    <w:p w:rsidR="00CF77B8" w:rsidRDefault="00CF77B8" w:rsidP="00CF77B8">
      <w:r w:rsidRPr="00E4529A">
        <w:t>Distributed Artificial Intelligence (DAI)</w:t>
      </w:r>
      <w:r w:rsidRPr="000A7372">
        <w:t xml:space="preserve"> is the study, construction, and application of </w:t>
      </w:r>
      <w:r w:rsidRPr="008144F8">
        <w:t>Multi-Agent Systems (MAS),</w:t>
      </w:r>
      <w:r w:rsidRPr="000A7372">
        <w:t xml:space="preserve"> that is, systems in which several interacting, intelligent agents pursue some set of goals or perform some set of tasks</w:t>
      </w:r>
      <w:r w:rsidRPr="008C1475">
        <w:t xml:space="preserve"> </w:t>
      </w:r>
      <w:sdt>
        <w:sdtPr>
          <w:id w:val="30812039"/>
          <w:citation/>
        </w:sdtPr>
        <w:sdtEndPr/>
        <w:sdtContent>
          <w:r>
            <w:fldChar w:fldCharType="begin"/>
          </w:r>
          <w:r>
            <w:instrText xml:space="preserve">CITATION 14G \l 1033 </w:instrText>
          </w:r>
          <w:r>
            <w:fldChar w:fldCharType="separate"/>
          </w:r>
          <w:r w:rsidR="00981F58" w:rsidRPr="00981F58">
            <w:rPr>
              <w:noProof/>
            </w:rPr>
            <w:t>[8]</w:t>
          </w:r>
          <w:r>
            <w:fldChar w:fldCharType="end"/>
          </w:r>
        </w:sdtContent>
      </w:sdt>
      <w:r w:rsidRPr="000A7372">
        <w:t>.</w:t>
      </w:r>
      <w:r>
        <w:t xml:space="preserve"> Behavioral flexibility and rationality are achieved by an agent on the basis of processes such as problem solving, planning, </w:t>
      </w:r>
      <w:proofErr w:type="gramStart"/>
      <w:r>
        <w:t>decision</w:t>
      </w:r>
      <w:proofErr w:type="gramEnd"/>
      <w:r>
        <w:t xml:space="preserve"> making, and learning.</w:t>
      </w:r>
    </w:p>
    <w:p w:rsidR="00CF77B8" w:rsidRDefault="00CF77B8" w:rsidP="00CF77B8">
      <w:r>
        <w:t xml:space="preserve">Implementing </w:t>
      </w:r>
      <w:proofErr w:type="gramStart"/>
      <w:r>
        <w:t>a MAS</w:t>
      </w:r>
      <w:proofErr w:type="gramEnd"/>
      <w:r>
        <w:t xml:space="preserve"> in recent years for logistics and port automation systems seems to be promising</w:t>
      </w:r>
      <w:r w:rsidRPr="000D0C76">
        <w:t xml:space="preserve"> </w:t>
      </w:r>
      <w:sdt>
        <w:sdtPr>
          <w:id w:val="30811985"/>
          <w:citation/>
        </w:sdtPr>
        <w:sdtEndPr/>
        <w:sdtContent>
          <w:r>
            <w:fldChar w:fldCharType="begin"/>
          </w:r>
          <w:r>
            <w:instrText xml:space="preserve"> CITATION Pok \l 1033 </w:instrText>
          </w:r>
          <w:r>
            <w:fldChar w:fldCharType="separate"/>
          </w:r>
          <w:r w:rsidR="00981F58" w:rsidRPr="00981F58">
            <w:rPr>
              <w:noProof/>
            </w:rPr>
            <w:t>[9]</w:t>
          </w:r>
          <w:r>
            <w:fldChar w:fldCharType="end"/>
          </w:r>
        </w:sdtContent>
      </w:sdt>
      <w:r>
        <w:t xml:space="preserve">, </w:t>
      </w:r>
      <w:sdt>
        <w:sdtPr>
          <w:id w:val="30811986"/>
          <w:citation/>
        </w:sdtPr>
        <w:sdtEndPr/>
        <w:sdtContent>
          <w:r>
            <w:fldChar w:fldCharType="begin"/>
          </w:r>
          <w:r>
            <w:instrText xml:space="preserve"> CITATION Nea \l 1033 </w:instrText>
          </w:r>
          <w:r>
            <w:fldChar w:fldCharType="separate"/>
          </w:r>
          <w:r w:rsidR="00981F58" w:rsidRPr="00981F58">
            <w:rPr>
              <w:noProof/>
            </w:rPr>
            <w:t>[10]</w:t>
          </w:r>
          <w:r>
            <w:fldChar w:fldCharType="end"/>
          </w:r>
        </w:sdtContent>
      </w:sdt>
      <w:r>
        <w:t xml:space="preserve">, </w:t>
      </w:r>
      <w:sdt>
        <w:sdtPr>
          <w:id w:val="30811984"/>
          <w:citation/>
        </w:sdtPr>
        <w:sdtEndPr/>
        <w:sdtContent>
          <w:r>
            <w:fldChar w:fldCharType="begin"/>
          </w:r>
          <w:r>
            <w:instrText xml:space="preserve"> CITATION Reb \l 1033 </w:instrText>
          </w:r>
          <w:r>
            <w:fldChar w:fldCharType="separate"/>
          </w:r>
          <w:r w:rsidR="00981F58" w:rsidRPr="00981F58">
            <w:rPr>
              <w:noProof/>
            </w:rPr>
            <w:t>[11]</w:t>
          </w:r>
          <w:r>
            <w:fldChar w:fldCharType="end"/>
          </w:r>
        </w:sdtContent>
      </w:sdt>
      <w:r>
        <w:t xml:space="preserve">, </w:t>
      </w:r>
      <w:sdt>
        <w:sdtPr>
          <w:id w:val="30811987"/>
          <w:citation/>
        </w:sdtPr>
        <w:sdtEndPr/>
        <w:sdtContent>
          <w:r>
            <w:fldChar w:fldCharType="begin"/>
          </w:r>
          <w:r>
            <w:instrText xml:space="preserve"> CITATION Dav \l 1033 </w:instrText>
          </w:r>
          <w:r>
            <w:fldChar w:fldCharType="separate"/>
          </w:r>
          <w:r w:rsidR="00981F58" w:rsidRPr="00981F58">
            <w:rPr>
              <w:noProof/>
            </w:rPr>
            <w:t>[12]</w:t>
          </w:r>
          <w:r>
            <w:fldChar w:fldCharType="end"/>
          </w:r>
        </w:sdtContent>
      </w:sdt>
      <w:r>
        <w:t xml:space="preserve">. </w:t>
      </w:r>
      <w:r w:rsidRPr="00CB3508">
        <w:t>Today these systems are not simply a research topic, but are also beginning to become an important subject of academic teaching</w:t>
      </w:r>
      <w:r>
        <w:t>,</w:t>
      </w:r>
      <w:r w:rsidRPr="00CB3508">
        <w:t xml:space="preserve"> </w:t>
      </w:r>
      <w:r>
        <w:t xml:space="preserve">and </w:t>
      </w:r>
      <w:r w:rsidRPr="00CB3508">
        <w:t>industrial</w:t>
      </w:r>
      <w:r>
        <w:t>,</w:t>
      </w:r>
      <w:r w:rsidRPr="00CB3508">
        <w:t xml:space="preserve"> and commercial application</w:t>
      </w:r>
      <w:r>
        <w:t>s</w:t>
      </w:r>
      <w:r w:rsidRPr="00CB3508">
        <w:t>.</w:t>
      </w:r>
      <w:r>
        <w:t xml:space="preserve"> Several standards have been proposed for designing, programming, and implementing MAS. The main </w:t>
      </w:r>
      <w:r w:rsidRPr="00411642">
        <w:t>Foundation for Intelligent Physical Agents (FIPA)</w:t>
      </w:r>
      <w:r>
        <w:t xml:space="preserve"> was first established in 1996 as an international non-profit association for developing a set of standards relating to software agent technology </w:t>
      </w:r>
      <w:sdt>
        <w:sdtPr>
          <w:id w:val="4010103"/>
          <w:citation/>
        </w:sdtPr>
        <w:sdtEndPr/>
        <w:sdtContent>
          <w:r>
            <w:fldChar w:fldCharType="begin"/>
          </w:r>
          <w:r>
            <w:instrText xml:space="preserve"> CITATION 20F \l 1033 </w:instrText>
          </w:r>
          <w:r>
            <w:fldChar w:fldCharType="separate"/>
          </w:r>
          <w:r w:rsidR="00981F58" w:rsidRPr="00981F58">
            <w:rPr>
              <w:noProof/>
            </w:rPr>
            <w:t>[13]</w:t>
          </w:r>
          <w:r>
            <w:fldChar w:fldCharType="end"/>
          </w:r>
        </w:sdtContent>
      </w:sdt>
      <w:r>
        <w:t>. FIPA was reincorporated in mid-2005 as a standards committee of the IEEE Computer Society, lending credibility to the use of FIPA as standards for industrial and commercial multi-agent system applications.</w:t>
      </w:r>
    </w:p>
    <w:p w:rsidR="00CF77B8" w:rsidRPr="00373D78" w:rsidRDefault="00CF77B8" w:rsidP="008A2AC5">
      <w:r>
        <w:t xml:space="preserve">The entity platform used by agents in the proposed MAS design is provided by the </w:t>
      </w:r>
      <w:r w:rsidRPr="00B127EF">
        <w:t xml:space="preserve">Java Agent Development Environment (JADE) </w:t>
      </w:r>
      <w:sdt>
        <w:sdtPr>
          <w:id w:val="27124043"/>
          <w:citation/>
        </w:sdtPr>
        <w:sdtEndPr/>
        <w:sdtContent>
          <w:r>
            <w:fldChar w:fldCharType="begin"/>
          </w:r>
          <w:r>
            <w:instrText xml:space="preserve"> CITATION 19J \l 1033  </w:instrText>
          </w:r>
          <w:r>
            <w:fldChar w:fldCharType="separate"/>
          </w:r>
          <w:r w:rsidR="00981F58" w:rsidRPr="00981F58">
            <w:rPr>
              <w:noProof/>
            </w:rPr>
            <w:t>[14]</w:t>
          </w:r>
          <w:r>
            <w:fldChar w:fldCharType="end"/>
          </w:r>
        </w:sdtContent>
      </w:sdt>
      <w:r>
        <w:t xml:space="preserve">, </w:t>
      </w:r>
      <w:sdt>
        <w:sdtPr>
          <w:id w:val="27124044"/>
          <w:citation/>
        </w:sdtPr>
        <w:sdtEndPr/>
        <w:sdtContent>
          <w:r>
            <w:fldChar w:fldCharType="begin"/>
          </w:r>
          <w:r>
            <w:instrText xml:space="preserve"> CITATION 18F \l 1033 </w:instrText>
          </w:r>
          <w:r>
            <w:fldChar w:fldCharType="separate"/>
          </w:r>
          <w:r w:rsidR="00981F58" w:rsidRPr="00981F58">
            <w:rPr>
              <w:noProof/>
            </w:rPr>
            <w:t>[15]</w:t>
          </w:r>
          <w:r>
            <w:fldChar w:fldCharType="end"/>
          </w:r>
        </w:sdtContent>
      </w:sdt>
      <w:r>
        <w:t xml:space="preserve">. JADE is a well-known middleware, </w:t>
      </w:r>
      <w:r w:rsidRPr="008D448A">
        <w:t>FIPA</w:t>
      </w:r>
      <w:r>
        <w:t xml:space="preserve"> standards compliant, and fully implemented in Java language. This platform enables agents executing, communicating with other agents by its advanced libraries </w:t>
      </w:r>
      <w:sdt>
        <w:sdtPr>
          <w:id w:val="27124045"/>
          <w:citation/>
        </w:sdtPr>
        <w:sdtEndPr/>
        <w:sdtContent>
          <w:r>
            <w:fldChar w:fldCharType="begin"/>
          </w:r>
          <w:r>
            <w:instrText xml:space="preserve"> CITATION 20F \l 1033 </w:instrText>
          </w:r>
          <w:r>
            <w:fldChar w:fldCharType="separate"/>
          </w:r>
          <w:r w:rsidR="00981F58" w:rsidRPr="00981F58">
            <w:rPr>
              <w:noProof/>
            </w:rPr>
            <w:t>[13]</w:t>
          </w:r>
          <w:r>
            <w:fldChar w:fldCharType="end"/>
          </w:r>
        </w:sdtContent>
      </w:sdt>
      <w:r>
        <w:t xml:space="preserve">. JADE messages adhere to </w:t>
      </w:r>
      <w:r w:rsidRPr="00605ED1">
        <w:t>FIPA-ACL</w:t>
      </w:r>
      <w:r>
        <w:t xml:space="preserve"> standards. The communication between agents is done by means of asynchronous messages, which are based upon a FIPA standard, called FIPA-ACL Also FIPA has proposed several Interaction Protocols (IPs) which we will discuss later. The FIPA-Contract-Net as a well-defined IP </w:t>
      </w:r>
      <w:sdt>
        <w:sdtPr>
          <w:id w:val="4461371"/>
          <w:citation/>
        </w:sdtPr>
        <w:sdtEndPr/>
        <w:sdtContent>
          <w:r>
            <w:fldChar w:fldCharType="begin"/>
          </w:r>
          <w:r>
            <w:instrText xml:space="preserve"> CITATION FIP \l 1033 </w:instrText>
          </w:r>
          <w:r>
            <w:fldChar w:fldCharType="separate"/>
          </w:r>
          <w:r w:rsidR="00981F58" w:rsidRPr="00981F58">
            <w:rPr>
              <w:noProof/>
            </w:rPr>
            <w:t>[16]</w:t>
          </w:r>
          <w:r>
            <w:fldChar w:fldCharType="end"/>
          </w:r>
        </w:sdtContent>
      </w:sdt>
      <w:r>
        <w:t xml:space="preserve"> typically is a way to carry out a complex conversation. This protocol has the ability to provide a platform to coordinate interactions between agents by asynchronous algorithms like Asynchronous BackTracking </w:t>
      </w:r>
      <w:r w:rsidRPr="00373D78">
        <w:t xml:space="preserve">(ABT) </w:t>
      </w:r>
      <w:sdt>
        <w:sdtPr>
          <w:id w:val="4461372"/>
          <w:citation/>
        </w:sdtPr>
        <w:sdtEndPr/>
        <w:sdtContent>
          <w:r>
            <w:fldChar w:fldCharType="begin"/>
          </w:r>
          <w:r>
            <w:instrText xml:space="preserve"> CITATION Dis \l 1033 </w:instrText>
          </w:r>
          <w:r>
            <w:fldChar w:fldCharType="separate"/>
          </w:r>
          <w:r w:rsidR="00981F58" w:rsidRPr="00981F58">
            <w:rPr>
              <w:noProof/>
            </w:rPr>
            <w:t>[17]</w:t>
          </w:r>
          <w:r>
            <w:fldChar w:fldCharType="end"/>
          </w:r>
        </w:sdtContent>
      </w:sdt>
      <w:r>
        <w:t xml:space="preserve">. By means of ABT, we can decompose the main problem into sub-problems, this is done by assigning each task in two separated pre-defined area called overlapping or non-overlapping area which is defined by supervisory system to each crane. The non-overlapping area consists of tasks that are fixed for each quay crane agent; on the other hand, the tasks which are placed in overlapping area did no assign to their neighbor cranes. The procedure for allocating the overlapping tasks to each crane is regarding to makespan of each crane. As we will see a centralized scheme in Section </w:t>
      </w:r>
      <w:r>
        <w:fldChar w:fldCharType="begin"/>
      </w:r>
      <w:r>
        <w:instrText xml:space="preserve"> REF _Ref306931496 \r \h </w:instrText>
      </w:r>
      <w:r>
        <w:fldChar w:fldCharType="separate"/>
      </w:r>
      <w:r w:rsidR="00981F58">
        <w:rPr>
          <w:cs/>
        </w:rPr>
        <w:t>‎</w:t>
      </w:r>
      <w:r w:rsidR="00981F58">
        <w:t>III.A</w:t>
      </w:r>
      <w:r>
        <w:fldChar w:fldCharType="end"/>
      </w:r>
      <w:r>
        <w:fldChar w:fldCharType="begin"/>
      </w:r>
      <w:r>
        <w:instrText xml:space="preserve"> REF _Ref306751877 \r \h </w:instrText>
      </w:r>
      <w:r>
        <w:fldChar w:fldCharType="separate"/>
      </w:r>
      <w:r w:rsidR="00981F58">
        <w:rPr>
          <w:cs/>
        </w:rPr>
        <w:t>‎</w:t>
      </w:r>
      <w:r w:rsidR="00981F58">
        <w:t>III</w:t>
      </w:r>
      <w:r>
        <w:fldChar w:fldCharType="end"/>
      </w:r>
      <w:r>
        <w:t>, the objective function consists of a weighted sum function, that means we try to minimize overall time and time of each crane simultaneously. In the distributed scheme, each agent plans to assign overlapping tasks step wisely, minimizes its crane makespan, and communicate its states step by step to other agents. In this way, negotiations among agents have to be done by an asynchronous algorithm. Generally, in an asynchronous procedure, all agents are active at any time, having a high degree of parallelism based on their local knowledge without any global control.</w:t>
      </w:r>
    </w:p>
    <w:p w:rsidR="00CF77B8" w:rsidRDefault="00CF77B8" w:rsidP="006E7727">
      <w:r>
        <w:t xml:space="preserve">This paper consists of a novel approach for implementing </w:t>
      </w:r>
      <w:proofErr w:type="gramStart"/>
      <w:r>
        <w:t>a cooperative-based MAS</w:t>
      </w:r>
      <w:proofErr w:type="gramEnd"/>
      <w:r>
        <w:t xml:space="preserve"> for solving a QCSP</w:t>
      </w:r>
      <w:r w:rsidR="006E7727">
        <w:t xml:space="preserve"> distributedly</w:t>
      </w:r>
      <w:r>
        <w:t xml:space="preserve">. This study particularly refers to a modified version of the ABT algorithm based on FIPA-Contract Net IP for performing coordination among agents in order to solve a problem co-operatively. Previously, studies are mainly limited to solve QCSP as a centralized approach. Task assignment for each quay crane was performed by a single processor and reaching solutions was taking too long with respect to high amount of tasks. The main advantage of using distributed approach is reducing the overall time for solving QCSP efficiently by mean of using multiple processors. We will study more in Section </w:t>
      </w:r>
      <w:r>
        <w:fldChar w:fldCharType="begin"/>
      </w:r>
      <w:r>
        <w:instrText xml:space="preserve"> REF _Ref307013362 \r \h </w:instrText>
      </w:r>
      <w:r>
        <w:fldChar w:fldCharType="separate"/>
      </w:r>
      <w:r w:rsidR="00981F58">
        <w:rPr>
          <w:cs/>
        </w:rPr>
        <w:t>‎</w:t>
      </w:r>
      <w:r w:rsidR="00981F58">
        <w:t>VI</w:t>
      </w:r>
      <w:r>
        <w:fldChar w:fldCharType="end"/>
      </w:r>
      <w:r>
        <w:t>.</w:t>
      </w:r>
    </w:p>
    <w:p w:rsidR="00CF77B8" w:rsidRDefault="00CF77B8" w:rsidP="00CF77B8">
      <w:r>
        <w:t xml:space="preserve">This paper is organized as follows. An overview MAS and the proposed architecture is given in Section </w:t>
      </w:r>
      <w:r>
        <w:fldChar w:fldCharType="begin"/>
      </w:r>
      <w:r>
        <w:instrText xml:space="preserve"> REF _Ref306751756 \r \h </w:instrText>
      </w:r>
      <w:r>
        <w:fldChar w:fldCharType="separate"/>
      </w:r>
      <w:r w:rsidR="00981F58">
        <w:rPr>
          <w:cs/>
        </w:rPr>
        <w:t>‎</w:t>
      </w:r>
      <w:r w:rsidR="00981F58">
        <w:t>II</w:t>
      </w:r>
      <w:r>
        <w:fldChar w:fldCharType="end"/>
      </w:r>
      <w:r>
        <w:t xml:space="preserve">. The original mathematical model of QCSP, its formulation as mixed-integer optimization problem enabling solving by CPLEX, and the formulation enabling solving by the ABT algorithm is presented in Section </w:t>
      </w:r>
      <w:r>
        <w:fldChar w:fldCharType="begin"/>
      </w:r>
      <w:r>
        <w:instrText xml:space="preserve"> REF _Ref306751877 \r \h </w:instrText>
      </w:r>
      <w:r>
        <w:fldChar w:fldCharType="separate"/>
      </w:r>
      <w:r w:rsidR="00981F58">
        <w:rPr>
          <w:cs/>
        </w:rPr>
        <w:t>‎</w:t>
      </w:r>
      <w:r w:rsidR="00981F58">
        <w:t>III</w:t>
      </w:r>
      <w:r>
        <w:fldChar w:fldCharType="end"/>
      </w:r>
      <w:r>
        <w:t xml:space="preserve">. In Section </w:t>
      </w:r>
      <w:r>
        <w:fldChar w:fldCharType="begin"/>
      </w:r>
      <w:r>
        <w:instrText xml:space="preserve"> REF _Ref306751978 \r \h </w:instrText>
      </w:r>
      <w:r>
        <w:fldChar w:fldCharType="separate"/>
      </w:r>
      <w:r w:rsidR="00981F58">
        <w:rPr>
          <w:cs/>
        </w:rPr>
        <w:t>‎</w:t>
      </w:r>
      <w:r w:rsidR="00981F58">
        <w:t>V</w:t>
      </w:r>
      <w:r>
        <w:fldChar w:fldCharType="end"/>
      </w:r>
      <w:r>
        <w:t>, the quay crane agent structure is described and the proposed algorithm based on the FIPA protocol is shown step by step</w:t>
      </w:r>
      <w:proofErr w:type="gramStart"/>
      <w:r>
        <w:t>..</w:t>
      </w:r>
      <w:proofErr w:type="gramEnd"/>
      <w:r>
        <w:t xml:space="preserve"> Section </w:t>
      </w:r>
      <w:r>
        <w:fldChar w:fldCharType="begin"/>
      </w:r>
      <w:r>
        <w:instrText xml:space="preserve"> REF _Ref306752435 \r \h </w:instrText>
      </w:r>
      <w:r>
        <w:fldChar w:fldCharType="separate"/>
      </w:r>
      <w:r w:rsidR="00981F58">
        <w:rPr>
          <w:cs/>
        </w:rPr>
        <w:t>‎</w:t>
      </w:r>
      <w:r w:rsidR="00981F58">
        <w:t>VII</w:t>
      </w:r>
      <w:r>
        <w:fldChar w:fldCharType="end"/>
      </w:r>
      <w:r>
        <w:t xml:space="preserve"> is devoted to conclusions of the present work with discussion about analysis of this work and future works.</w:t>
      </w:r>
    </w:p>
    <w:p w:rsidR="00CF77B8" w:rsidRDefault="00CF77B8" w:rsidP="00CF77B8">
      <w:pPr>
        <w:pStyle w:val="Heading1"/>
        <w:tabs>
          <w:tab w:val="clear" w:pos="216"/>
          <w:tab w:val="clear" w:pos="576"/>
        </w:tabs>
        <w:ind w:left="720" w:hanging="360"/>
      </w:pPr>
      <w:bookmarkStart w:id="5" w:name="_Ref306751756"/>
      <w:r>
        <w:t xml:space="preserve">Agents and </w:t>
      </w:r>
      <w:r w:rsidR="005E7353">
        <w:t>Multi Agent</w:t>
      </w:r>
      <w:r>
        <w:t xml:space="preserve"> Systems (MAS)</w:t>
      </w:r>
      <w:bookmarkEnd w:id="5"/>
    </w:p>
    <w:p w:rsidR="00CF77B8" w:rsidRDefault="00CF77B8" w:rsidP="00CF77B8">
      <w:pPr>
        <w:pStyle w:val="Heading2"/>
        <w:numPr>
          <w:ilvl w:val="1"/>
          <w:numId w:val="4"/>
        </w:numPr>
      </w:pPr>
      <w:r>
        <w:t>Overview and Definitions</w:t>
      </w:r>
    </w:p>
    <w:p w:rsidR="00CF77B8" w:rsidRPr="00740033" w:rsidRDefault="00CF77B8" w:rsidP="00CF77B8">
      <w:r w:rsidRPr="00740033">
        <w:t>Today, researches in the area of Distributed Artificial Intelligence (DAI) have been focused on intelligent agents as a part of MAS in an increasingly wide variety of applications. An intelligent agent is a real or virtual entity, able to act on itself and on its environment, generally populated by other agents. It has a partial representation of its environment to perform its actions.</w:t>
      </w:r>
    </w:p>
    <w:p w:rsidR="00CF77B8" w:rsidRPr="00740033" w:rsidRDefault="00CF77B8" w:rsidP="00CF77B8">
      <w:r w:rsidRPr="00740033">
        <w:t xml:space="preserve">With the above assumption, a MAS would be an autonomous system which many agents in it can form a community together and their act may depend on each as well as their act can be autonomously within their own decisions. Due to the MAS possibilities to handle the complex problems flexibility, it attracts researcher's attention. So far, MAS suitable to be exploited in two ways: as an approach to construct flexible, robust and extensible hardware/software systems; and also appropriate as a modeling approach. In this design according to MAS technology, allows us to apportion the problem into sub-problems. Each sub-problem is allocated for a specific agent. </w:t>
      </w:r>
    </w:p>
    <w:p w:rsidR="00CF77B8" w:rsidRDefault="00CF77B8" w:rsidP="00CF77B8">
      <w:pPr>
        <w:pStyle w:val="Heading2"/>
        <w:numPr>
          <w:ilvl w:val="1"/>
          <w:numId w:val="4"/>
        </w:numPr>
      </w:pPr>
      <w:r>
        <w:lastRenderedPageBreak/>
        <w:t>Proposed MAS Architecture</w:t>
      </w:r>
    </w:p>
    <w:p w:rsidR="00CF77B8" w:rsidRPr="00373D78" w:rsidRDefault="00CF77B8" w:rsidP="00CF77B8">
      <w:r>
        <w:fldChar w:fldCharType="begin"/>
      </w:r>
      <w:r>
        <w:instrText xml:space="preserve"> REF _Ref316044259 \h </w:instrText>
      </w:r>
      <w:r>
        <w:fldChar w:fldCharType="separate"/>
      </w:r>
      <w:r w:rsidR="00981F58">
        <w:t xml:space="preserve">Fig. </w:t>
      </w:r>
      <w:r w:rsidR="00981F58">
        <w:rPr>
          <w:noProof/>
        </w:rPr>
        <w:t>2</w:t>
      </w:r>
      <w:r>
        <w:fldChar w:fldCharType="end"/>
      </w:r>
      <w:r w:rsidRPr="00373D78">
        <w:t xml:space="preserve"> is shown the proposed MAS architecture for </w:t>
      </w:r>
      <w:r>
        <w:t>a yard-crane-relay system which all automated container throughout the word adopted this type of container flow system (like ECT terminal of Rotterdam and the CTA terminal in Hamburg)</w:t>
      </w:r>
      <w:r w:rsidRPr="00A01B22">
        <w:t xml:space="preserve"> </w:t>
      </w:r>
      <w:sdt>
        <w:sdtPr>
          <w:id w:val="4461451"/>
          <w:citation/>
        </w:sdtPr>
        <w:sdtEndPr/>
        <w:sdtContent>
          <w:r>
            <w:fldChar w:fldCharType="begin"/>
          </w:r>
          <w:r>
            <w:instrText xml:space="preserve"> CITATION HOG \l 1033 </w:instrText>
          </w:r>
          <w:r>
            <w:fldChar w:fldCharType="separate"/>
          </w:r>
          <w:r w:rsidR="00981F58" w:rsidRPr="00981F58">
            <w:rPr>
              <w:noProof/>
            </w:rPr>
            <w:t>[18]</w:t>
          </w:r>
          <w:r>
            <w:fldChar w:fldCharType="end"/>
          </w:r>
        </w:sdtContent>
      </w:sdt>
      <w:r w:rsidRPr="00373D78">
        <w:t xml:space="preserve">. </w:t>
      </w:r>
      <w:r>
        <w:t xml:space="preserve">In such system, </w:t>
      </w:r>
      <w:r w:rsidR="005E7353">
        <w:t>Container Ship</w:t>
      </w:r>
      <w:r>
        <w:t xml:space="preserve"> Agent (CSA) is examined allocating berth space for vessels problem in container terminal at the sea side. Quay cranes are handling container from/to berthed ship to/from Automated Guided Vehicles (AGVs). Quay cranes scheduling process, and sequence of handling containers are being managed by Quay Crane Agent (QCA) which is critical resource in port container terminal. AGVs are being used to transfer containers between Quay Crane (QC) and Automated Stack Crane (ASC) within a scheduling time managed by Vehicle Traffic Agent (VTA). Storage space may be pre-assigned in stack to have efficient loading/discharging operation. Management and assignment of containers in stack is used by Stack agent (SA) with communication to adjacent Stack Crane Agent (SCA) for handling containers from ship side to transshipment side. This is done usually after certain storage period. At the transshipment side, after retrieving containers from the stack by SCA, another Vehicle Traffic Agent (VTA) manages other vehicles like </w:t>
      </w:r>
      <w:proofErr w:type="spellStart"/>
      <w:r>
        <w:t>bargs</w:t>
      </w:r>
      <w:proofErr w:type="spellEnd"/>
      <w:r>
        <w:t>, vessels, trucks or trains to transship containers.</w:t>
      </w:r>
      <w:r w:rsidRPr="00373D78">
        <w:t xml:space="preserve"> To design the system as MAS architecture, the system has been divided into its main tasks as shown in</w:t>
      </w:r>
      <w:r>
        <w:t xml:space="preserve"> </w:t>
      </w:r>
      <w:r>
        <w:fldChar w:fldCharType="begin"/>
      </w:r>
      <w:r>
        <w:instrText xml:space="preserve"> REF _Ref316044259 \h </w:instrText>
      </w:r>
      <w:r>
        <w:fldChar w:fldCharType="separate"/>
      </w:r>
      <w:r w:rsidR="00981F58">
        <w:t xml:space="preserve">Fig. </w:t>
      </w:r>
      <w:r w:rsidR="00981F58">
        <w:rPr>
          <w:noProof/>
        </w:rPr>
        <w:t>2</w:t>
      </w:r>
      <w:r>
        <w:fldChar w:fldCharType="end"/>
      </w:r>
      <w:r w:rsidRPr="00373D78">
        <w:t>. These agents are mainly c</w:t>
      </w:r>
      <w:r>
        <w:rPr>
          <w:noProof/>
        </w:rPr>
        <mc:AlternateContent>
          <mc:Choice Requires="wps">
            <w:drawing>
              <wp:anchor distT="0" distB="0" distL="114300" distR="114300" simplePos="0" relativeHeight="251662336" behindDoc="0" locked="0" layoutInCell="1" allowOverlap="0" wp14:anchorId="6E821079" wp14:editId="0EBEE9D8">
                <wp:simplePos x="0" y="0"/>
                <wp:positionH relativeFrom="margin">
                  <wp:align>center</wp:align>
                </wp:positionH>
                <wp:positionV relativeFrom="margin">
                  <wp:align>bottom</wp:align>
                </wp:positionV>
                <wp:extent cx="6549390" cy="3157220"/>
                <wp:effectExtent l="0" t="0" r="3810" b="5080"/>
                <wp:wrapSquare wrapText="bothSides"/>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390" cy="3157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134EBD" w:rsidP="0097689D">
                            <w:pPr>
                              <w:pStyle w:val="FootnoteText"/>
                              <w:keepNext/>
                              <w:ind w:firstLine="0"/>
                              <w:jc w:val="center"/>
                            </w:pPr>
                            <w:r>
                              <w:rPr>
                                <w:noProof/>
                              </w:rPr>
                              <w:drawing>
                                <wp:inline distT="0" distB="0" distL="0" distR="0" wp14:anchorId="5C69DB78" wp14:editId="64157C1C">
                                  <wp:extent cx="5596525" cy="2809037"/>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603775" cy="2812676"/>
                                          </a:xfrm>
                                          <a:prstGeom prst="rect">
                                            <a:avLst/>
                                          </a:prstGeom>
                                          <a:noFill/>
                                          <a:ln w="9525">
                                            <a:noFill/>
                                            <a:miter lim="800000"/>
                                            <a:headEnd/>
                                            <a:tailEnd/>
                                          </a:ln>
                                        </pic:spPr>
                                      </pic:pic>
                                    </a:graphicData>
                                  </a:graphic>
                                </wp:inline>
                              </w:drawing>
                            </w:r>
                          </w:p>
                          <w:p w:rsidR="00AF4B0A" w:rsidRPr="00ED3579" w:rsidRDefault="00AF4B0A" w:rsidP="00CF77B8">
                            <w:pPr>
                              <w:pStyle w:val="Caption"/>
                              <w:jc w:val="center"/>
                              <w:rPr>
                                <w:highlight w:val="lightGray"/>
                              </w:rPr>
                            </w:pPr>
                            <w:bookmarkStart w:id="6" w:name="_Ref316044259"/>
                            <w:proofErr w:type="gramStart"/>
                            <w:r>
                              <w:t>Fig.</w:t>
                            </w:r>
                            <w:proofErr w:type="gramEnd"/>
                            <w:r>
                              <w:t xml:space="preserve"> </w:t>
                            </w:r>
                            <w:fldSimple w:instr=" SEQ Fig. \* ARABIC ">
                              <w:r>
                                <w:rPr>
                                  <w:noProof/>
                                </w:rPr>
                                <w:t>2</w:t>
                              </w:r>
                            </w:fldSimple>
                            <w:bookmarkEnd w:id="6"/>
                            <w:r>
                              <w:t xml:space="preserve"> – Proposed MAS architecture for port container automation system</w:t>
                            </w:r>
                          </w:p>
                          <w:p w:rsidR="00AF4B0A" w:rsidRDefault="00AF4B0A" w:rsidP="00CF77B8">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0;margin-top:0;width:515.7pt;height:248.6pt;z-index:25166233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tJSfQIAAAc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" o:allowoverlap="f" stroked="f">
                <v:textbox inset="0,0,0,0">
                  <w:txbxContent>
                    <w:p w:rsidR="00AF4B0A" w:rsidRDefault="00134EBD" w:rsidP="0097689D">
                      <w:pPr>
                        <w:pStyle w:val="FootnoteText"/>
                        <w:keepNext/>
                        <w:ind w:firstLine="0"/>
                        <w:jc w:val="center"/>
                      </w:pPr>
                      <w:r>
                        <w:rPr>
                          <w:noProof/>
                        </w:rPr>
                        <w:drawing>
                          <wp:inline distT="0" distB="0" distL="0" distR="0" wp14:anchorId="5C69DB78" wp14:editId="64157C1C">
                            <wp:extent cx="5596525" cy="2809037"/>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603775" cy="2812676"/>
                                    </a:xfrm>
                                    <a:prstGeom prst="rect">
                                      <a:avLst/>
                                    </a:prstGeom>
                                    <a:noFill/>
                                    <a:ln w="9525">
                                      <a:noFill/>
                                      <a:miter lim="800000"/>
                                      <a:headEnd/>
                                      <a:tailEnd/>
                                    </a:ln>
                                  </pic:spPr>
                                </pic:pic>
                              </a:graphicData>
                            </a:graphic>
                          </wp:inline>
                        </w:drawing>
                      </w:r>
                    </w:p>
                    <w:p w:rsidR="00AF4B0A" w:rsidRPr="00ED3579" w:rsidRDefault="00AF4B0A" w:rsidP="00CF77B8">
                      <w:pPr>
                        <w:pStyle w:val="Caption"/>
                        <w:jc w:val="center"/>
                        <w:rPr>
                          <w:highlight w:val="lightGray"/>
                        </w:rPr>
                      </w:pPr>
                      <w:bookmarkStart w:id="7" w:name="_Ref316044259"/>
                      <w:proofErr w:type="gramStart"/>
                      <w:r>
                        <w:t>Fig.</w:t>
                      </w:r>
                      <w:proofErr w:type="gramEnd"/>
                      <w:r>
                        <w:t xml:space="preserve"> </w:t>
                      </w:r>
                      <w:fldSimple w:instr=" SEQ Fig. \* ARABIC ">
                        <w:r>
                          <w:rPr>
                            <w:noProof/>
                          </w:rPr>
                          <w:t>2</w:t>
                        </w:r>
                      </w:fldSimple>
                      <w:bookmarkEnd w:id="7"/>
                      <w:r>
                        <w:t xml:space="preserve"> – Proposed MAS architecture for port container automation system</w:t>
                      </w:r>
                    </w:p>
                    <w:p w:rsidR="00AF4B0A" w:rsidRDefault="00AF4B0A" w:rsidP="00CF77B8">
                      <w:pPr>
                        <w:pStyle w:val="FootnoteText"/>
                        <w:ind w:firstLine="0"/>
                      </w:pPr>
                      <w:r>
                        <w:t xml:space="preserve"> </w:t>
                      </w:r>
                    </w:p>
                  </w:txbxContent>
                </v:textbox>
                <w10:wrap type="square" anchorx="margin" anchory="margin"/>
              </v:shape>
            </w:pict>
          </mc:Fallback>
        </mc:AlternateContent>
      </w:r>
      <w:r w:rsidRPr="00373D78">
        <w:t>haracterized by their independence from the rest of the system elements. Agents are able to coordinate and to communicate with each other in order to make decision for their controlled area. This architecture consists of several Quay Crane Agents (QCAs) that each crane will be controlled and managed by a QCA</w:t>
      </w:r>
      <w:r>
        <w:t xml:space="preserve"> </w:t>
      </w:r>
      <w:sdt>
        <w:sdtPr>
          <w:id w:val="4461592"/>
          <w:citation/>
        </w:sdtPr>
        <w:sdtEndPr/>
        <w:sdtContent>
          <w:r>
            <w:fldChar w:fldCharType="begin"/>
          </w:r>
          <w:r>
            <w:instrText xml:space="preserve"> CITATION IFA \l 1033 </w:instrText>
          </w:r>
          <w:r>
            <w:fldChar w:fldCharType="separate"/>
          </w:r>
          <w:r w:rsidR="00981F58" w:rsidRPr="00981F58">
            <w:rPr>
              <w:noProof/>
            </w:rPr>
            <w:t>[3]</w:t>
          </w:r>
          <w:r>
            <w:fldChar w:fldCharType="end"/>
          </w:r>
        </w:sdtContent>
      </w:sdt>
      <w:r>
        <w:t xml:space="preserve">, </w:t>
      </w:r>
      <w:sdt>
        <w:sdtPr>
          <w:id w:val="4461584"/>
          <w:citation/>
        </w:sdtPr>
        <w:sdtEndPr/>
        <w:sdtContent>
          <w:r>
            <w:fldChar w:fldCharType="begin"/>
          </w:r>
          <w:r>
            <w:instrText xml:space="preserve"> CITATION Reb \l 1033 </w:instrText>
          </w:r>
          <w:r>
            <w:fldChar w:fldCharType="separate"/>
          </w:r>
          <w:r w:rsidR="00981F58" w:rsidRPr="00981F58">
            <w:rPr>
              <w:noProof/>
            </w:rPr>
            <w:t>[11]</w:t>
          </w:r>
          <w:r>
            <w:fldChar w:fldCharType="end"/>
          </w:r>
        </w:sdtContent>
      </w:sdt>
      <w:r>
        <w:t>.</w:t>
      </w:r>
    </w:p>
    <w:p w:rsidR="00CF77B8" w:rsidRDefault="00CF77B8" w:rsidP="00CF77B8">
      <w:r>
        <w:t xml:space="preserve">Many researchers have been concentrating on berth, quay cranes, transporting and traffic management, stacking, and transshipment planning; however, recent trends toward automating in maritime logistics, like emerging of mega-containerships and automated vehicles have created some gaps. Lack of container and workforce management, fleet and real-time data availability, scheduling and process automation, terminal safety and security are the examples of these gaps. These issues are become basically due to the conventional terminal management system. These gaps will shrink by implementation of terminal automation technology in two key focus points; terminal efficiency and terminal safety/security. Focusing primarily on accuracy, availability of data, and intelligence of field devices to reach an upgraded terminal control system interface and algorithms can also make a significant impact on terminal efficiency. Also focusing on alarms, interlocks, and uncertainties, which play a meaningful role in mitigating risks and safeguarding against major occurrences, bring more facilities to optimize the performance of the </w:t>
      </w:r>
      <w:proofErr w:type="gramStart"/>
      <w:r>
        <w:t>system.</w:t>
      </w:r>
      <w:proofErr w:type="gramEnd"/>
      <w:r>
        <w:t xml:space="preserve"> In the proposed hierarchical MAS architecture, the above two main issues for container terminal automation system is considered. Firstly, the agents control and optimize their own environment. In this way, they can improve terminal efficiency as a distributed manner with new algorithms and their intelligences. Secondly, in order to improve safety and security of the terminal automation system, we introduce three essential layers from automatic control point of view in decision making and planning named: </w:t>
      </w:r>
      <w:r w:rsidRPr="00900DAD">
        <w:rPr>
          <w:i/>
          <w:iCs/>
        </w:rPr>
        <w:t>Supervisory</w:t>
      </w:r>
      <w:r>
        <w:t xml:space="preserve">, </w:t>
      </w:r>
      <w:r w:rsidRPr="00900DAD">
        <w:rPr>
          <w:i/>
          <w:iCs/>
        </w:rPr>
        <w:t>Scheduling,</w:t>
      </w:r>
      <w:r>
        <w:t xml:space="preserve"> and </w:t>
      </w:r>
      <w:r w:rsidRPr="00900DAD">
        <w:rPr>
          <w:i/>
          <w:iCs/>
        </w:rPr>
        <w:t>Operational</w:t>
      </w:r>
      <w:r>
        <w:t>. These layers assist system to have a safe and secure data communication and storage, also user/agent accessibility can be.</w:t>
      </w:r>
    </w:p>
    <w:p w:rsidR="00CF77B8" w:rsidRDefault="00CF77B8" w:rsidP="00A63FBC">
      <w:pPr>
        <w:numPr>
          <w:ilvl w:val="0"/>
          <w:numId w:val="13"/>
        </w:numPr>
      </w:pPr>
      <w:r>
        <w:t xml:space="preserve">At the </w:t>
      </w:r>
      <w:r w:rsidRPr="00200189">
        <w:rPr>
          <w:i/>
          <w:iCs/>
        </w:rPr>
        <w:t xml:space="preserve">Supervisory </w:t>
      </w:r>
      <w:r>
        <w:rPr>
          <w:i/>
          <w:iCs/>
        </w:rPr>
        <w:t>layer</w:t>
      </w:r>
      <w:r>
        <w:t>, the flow of operational performances and the way of handling containers are defined by incoming information of arrival containerships. The decision time horizon covers long-term periods, i.e. from several months up to several years. This layer also provides sets of constraints under which the decisions at the lower layers. These constraints are forced agents at scheduling layer to control its environment at operational layer in order to meet supervisory layer goals. These goals are typically include time management for transship containers via handling equipment from ships to barges, trucks, and train or vice versa.</w:t>
      </w:r>
    </w:p>
    <w:p w:rsidR="00CF77B8" w:rsidRDefault="00CF77B8" w:rsidP="00A63FBC">
      <w:pPr>
        <w:numPr>
          <w:ilvl w:val="0"/>
          <w:numId w:val="13"/>
        </w:numPr>
      </w:pPr>
      <w:r>
        <w:t xml:space="preserve">At the </w:t>
      </w:r>
      <w:r w:rsidRPr="00200189">
        <w:rPr>
          <w:i/>
          <w:iCs/>
        </w:rPr>
        <w:t xml:space="preserve">Scheduling </w:t>
      </w:r>
      <w:r>
        <w:rPr>
          <w:i/>
          <w:iCs/>
        </w:rPr>
        <w:t>layer</w:t>
      </w:r>
      <w:r>
        <w:t xml:space="preserve">, it is decided which type of information that is received from the supervisory and the operational layers, is used in order to sequence of choices have to be made. For example, which order should be used </w:t>
      </w:r>
      <w:r>
        <w:lastRenderedPageBreak/>
        <w:t>for handling a set of containers from ship to berth by quay cranes sequentially? Or which ways of storing containers in a couple of a stack should be selected? The time horizon of this level for making decisions covers a day to months.</w:t>
      </w:r>
    </w:p>
    <w:p w:rsidR="00CF77B8" w:rsidRPr="00400F3F" w:rsidRDefault="00CF77B8" w:rsidP="00A63FBC">
      <w:pPr>
        <w:numPr>
          <w:ilvl w:val="0"/>
          <w:numId w:val="13"/>
        </w:numPr>
      </w:pPr>
      <w:r>
        <w:t xml:space="preserve">At the </w:t>
      </w:r>
      <w:r w:rsidRPr="00200189">
        <w:rPr>
          <w:i/>
          <w:iCs/>
        </w:rPr>
        <w:t xml:space="preserve">Operational </w:t>
      </w:r>
      <w:r>
        <w:rPr>
          <w:i/>
          <w:iCs/>
        </w:rPr>
        <w:t>layer</w:t>
      </w:r>
      <w:r>
        <w:t xml:space="preserve">, various </w:t>
      </w:r>
      <w:proofErr w:type="spellStart"/>
      <w:r>
        <w:t>equipments</w:t>
      </w:r>
      <w:proofErr w:type="spellEnd"/>
      <w:r>
        <w:t xml:space="preserve"> and vehicles should be used in order to satisfy overall required strategies for automation system like reduce dwell time of containerships at yard. Also, some sort of detailed problems like, where certain containers should be stored or handled, are solved.</w:t>
      </w:r>
    </w:p>
    <w:p w:rsidR="00CF77B8" w:rsidRDefault="00CF77B8" w:rsidP="00CF77B8">
      <w:r>
        <w:t xml:space="preserve">In the following sections, we will study what potential QCAs have for solving a quay crane scheduling problem cooperatively in a distributed manner. In the rest of this paper, our focus is on the scheduling level as we discussed in this section. The interactions between QCAs and the port automation system in the supervisory level, QCAs and other adjacent agents in the </w:t>
      </w:r>
      <w:r w:rsidRPr="00373D78">
        <w:t>scheduling</w:t>
      </w:r>
      <w:r>
        <w:t xml:space="preserve"> level, and QCAs and their pair quay cranes in the operational level will be shown.</w:t>
      </w:r>
    </w:p>
    <w:p w:rsidR="00CF77B8" w:rsidRDefault="00CF77B8" w:rsidP="00CF77B8">
      <w:pPr>
        <w:pStyle w:val="Heading1"/>
        <w:tabs>
          <w:tab w:val="clear" w:pos="576"/>
        </w:tabs>
        <w:ind w:left="720" w:hanging="360"/>
      </w:pPr>
      <w:bookmarkStart w:id="8" w:name="_Ref306751877"/>
      <w:r>
        <w:t>Quay Crane Scheduling Problem</w:t>
      </w:r>
      <w:bookmarkEnd w:id="8"/>
    </w:p>
    <w:p w:rsidR="00CF77B8" w:rsidRDefault="00CF77B8" w:rsidP="00CF77B8">
      <w:pPr>
        <w:rPr>
          <w:noProof/>
        </w:rPr>
      </w:pPr>
      <w:r w:rsidRPr="00646EF5">
        <w:t>The problem of scheduling quay cranes known as</w:t>
      </w:r>
      <w:r>
        <w:t xml:space="preserve"> </w:t>
      </w:r>
      <w:r w:rsidRPr="00934524">
        <w:rPr>
          <w:i/>
          <w:iCs/>
        </w:rPr>
        <w:t>Quay Crane Scheduling Problem (QCSP)</w:t>
      </w:r>
      <w:r w:rsidRPr="00646EF5">
        <w:t xml:space="preserve"> was first addressed by </w:t>
      </w:r>
      <w:sdt>
        <w:sdtPr>
          <w:id w:val="16589512"/>
          <w:citation/>
        </w:sdtPr>
        <w:sdtEndPr/>
        <w:sdtContent>
          <w:r>
            <w:fldChar w:fldCharType="begin"/>
          </w:r>
          <w:r>
            <w:instrText xml:space="preserve"> CITATION CFD \l 1033  </w:instrText>
          </w:r>
          <w:r>
            <w:fldChar w:fldCharType="separate"/>
          </w:r>
          <w:r w:rsidR="00981F58" w:rsidRPr="00981F58">
            <w:rPr>
              <w:noProof/>
            </w:rPr>
            <w:t>[4]</w:t>
          </w:r>
          <w:r>
            <w:fldChar w:fldCharType="end"/>
          </w:r>
        </w:sdtContent>
      </w:sdt>
      <w:r w:rsidRPr="00646EF5">
        <w:rPr>
          <w:noProof/>
        </w:rPr>
        <w:t xml:space="preserve"> who provided a mixed integer programming (MIP) formulation for it</w:t>
      </w:r>
      <w:r w:rsidRPr="00646EF5">
        <w:t xml:space="preserve">, and then this problem has been studied in many different settings. </w:t>
      </w:r>
      <w:r>
        <w:t xml:space="preserve">The authors also proposed a branch-and-bound algorithm for this problem in </w:t>
      </w:r>
      <w:sdt>
        <w:sdtPr>
          <w:id w:val="78541332"/>
          <w:citation/>
        </w:sdtPr>
        <w:sdtEndPr/>
        <w:sdtContent>
          <w:r>
            <w:fldChar w:fldCharType="begin"/>
          </w:r>
          <w:r>
            <w:instrText xml:space="preserve"> CITATION Pet \l 1033  </w:instrText>
          </w:r>
          <w:r>
            <w:fldChar w:fldCharType="separate"/>
          </w:r>
          <w:r w:rsidR="00981F58" w:rsidRPr="00981F58">
            <w:rPr>
              <w:noProof/>
            </w:rPr>
            <w:t>[5]</w:t>
          </w:r>
          <w:r>
            <w:fldChar w:fldCharType="end"/>
          </w:r>
        </w:sdtContent>
      </w:sdt>
      <w:r>
        <w:t xml:space="preserve">. </w:t>
      </w:r>
      <w:r w:rsidRPr="00646EF5">
        <w:t xml:space="preserve">A mixed-integer model, an exact algorithm and a heuristic for the QCSP was </w:t>
      </w:r>
      <w:r>
        <w:t>studied</w:t>
      </w:r>
      <w:r w:rsidRPr="00646EF5">
        <w:t xml:space="preserve"> in </w:t>
      </w:r>
      <w:sdt>
        <w:sdtPr>
          <w:id w:val="16589538"/>
          <w:citation/>
        </w:sdtPr>
        <w:sdtEndPr/>
        <w:sdtContent>
          <w:r>
            <w:fldChar w:fldCharType="begin"/>
          </w:r>
          <w:r>
            <w:instrText xml:space="preserve"> CITATION KHK \l 1033  </w:instrText>
          </w:r>
          <w:r>
            <w:fldChar w:fldCharType="separate"/>
          </w:r>
          <w:r w:rsidR="00981F58" w:rsidRPr="00981F58">
            <w:rPr>
              <w:noProof/>
            </w:rPr>
            <w:t>[6]</w:t>
          </w:r>
          <w:r>
            <w:fldChar w:fldCharType="end"/>
          </w:r>
        </w:sdtContent>
      </w:sdt>
      <w:r w:rsidRPr="00646EF5">
        <w:rPr>
          <w:noProof/>
        </w:rPr>
        <w:t xml:space="preserve">. </w:t>
      </w:r>
      <w:r>
        <w:rPr>
          <w:noProof/>
        </w:rPr>
        <w:t xml:space="preserve">QCSP with spatial non-crossing constraints (i.e., crane arms cannot be crossed over each other simultaneously) was investigated in </w:t>
      </w:r>
      <w:sdt>
        <w:sdtPr>
          <w:rPr>
            <w:noProof/>
          </w:rPr>
          <w:id w:val="78541335"/>
          <w:citation/>
        </w:sdtPr>
        <w:sdtEndPr/>
        <w:sdtContent>
          <w:r>
            <w:rPr>
              <w:noProof/>
            </w:rPr>
            <w:fldChar w:fldCharType="begin"/>
          </w:r>
          <w:r>
            <w:rPr>
              <w:noProof/>
            </w:rPr>
            <w:instrText xml:space="preserve"> CITATION Zhu \l 1033  </w:instrText>
          </w:r>
          <w:r>
            <w:rPr>
              <w:noProof/>
            </w:rPr>
            <w:fldChar w:fldCharType="separate"/>
          </w:r>
          <w:r w:rsidR="00981F58" w:rsidRPr="00981F58">
            <w:rPr>
              <w:noProof/>
            </w:rPr>
            <w:t>[7]</w:t>
          </w:r>
          <w:r>
            <w:rPr>
              <w:noProof/>
            </w:rPr>
            <w:fldChar w:fldCharType="end"/>
          </w:r>
        </w:sdtContent>
      </w:sdt>
      <w:r>
        <w:rPr>
          <w:noProof/>
        </w:rPr>
        <w:t xml:space="preserve">, </w:t>
      </w:r>
      <w:sdt>
        <w:sdtPr>
          <w:rPr>
            <w:noProof/>
          </w:rPr>
          <w:id w:val="78541336"/>
          <w:citation/>
        </w:sdtPr>
        <w:sdtEndPr/>
        <w:sdtContent>
          <w:r>
            <w:rPr>
              <w:noProof/>
            </w:rPr>
            <w:fldChar w:fldCharType="begin"/>
          </w:r>
          <w:r>
            <w:rPr>
              <w:noProof/>
            </w:rPr>
            <w:instrText xml:space="preserve"> CITATION Lim \l 1033  </w:instrText>
          </w:r>
          <w:r>
            <w:rPr>
              <w:noProof/>
            </w:rPr>
            <w:fldChar w:fldCharType="separate"/>
          </w:r>
          <w:r w:rsidR="00981F58" w:rsidRPr="00981F58">
            <w:rPr>
              <w:noProof/>
            </w:rPr>
            <w:t>[19]</w:t>
          </w:r>
          <w:r>
            <w:rPr>
              <w:noProof/>
            </w:rPr>
            <w:fldChar w:fldCharType="end"/>
          </w:r>
        </w:sdtContent>
      </w:sdt>
      <w:r>
        <w:rPr>
          <w:noProof/>
        </w:rPr>
        <w:t xml:space="preserve">. In </w:t>
      </w:r>
      <w:sdt>
        <w:sdtPr>
          <w:rPr>
            <w:noProof/>
          </w:rPr>
          <w:id w:val="78541337"/>
          <w:citation/>
        </w:sdtPr>
        <w:sdtEndPr/>
        <w:sdtContent>
          <w:r>
            <w:rPr>
              <w:noProof/>
            </w:rPr>
            <w:fldChar w:fldCharType="begin"/>
          </w:r>
          <w:r>
            <w:rPr>
              <w:noProof/>
            </w:rPr>
            <w:instrText xml:space="preserve"> CITATION Lee \l 1033  </w:instrText>
          </w:r>
          <w:r>
            <w:rPr>
              <w:noProof/>
            </w:rPr>
            <w:fldChar w:fldCharType="separate"/>
          </w:r>
          <w:r w:rsidR="00981F58" w:rsidRPr="00981F58">
            <w:rPr>
              <w:noProof/>
            </w:rPr>
            <w:t>[20]</w:t>
          </w:r>
          <w:r>
            <w:rPr>
              <w:noProof/>
            </w:rPr>
            <w:fldChar w:fldCharType="end"/>
          </w:r>
        </w:sdtContent>
      </w:sdt>
      <w:r>
        <w:rPr>
          <w:noProof/>
        </w:rPr>
        <w:t>, the QCSP with non-</w:t>
      </w:r>
      <w:r w:rsidRPr="00877B67">
        <w:rPr>
          <w:noProof/>
        </w:rPr>
        <w:t>interference</w:t>
      </w:r>
      <w:r>
        <w:rPr>
          <w:noProof/>
        </w:rPr>
        <w:t xml:space="preserve"> constraints was studied. The interference between quay cranes in that quay cranes cannot cross over each other because they are on the same track. In practice only one QC can move to another hold until it completes the current hold one.</w:t>
      </w:r>
    </w:p>
    <w:p w:rsidR="00CF77B8" w:rsidRDefault="00CF77B8" w:rsidP="00CF77B8">
      <w:pPr>
        <w:rPr>
          <w:noProof/>
        </w:rPr>
      </w:pPr>
      <w:r>
        <w:rPr>
          <w:noProof/>
        </w:rPr>
        <w:t xml:space="preserve">In this paper, we focus on a QCSP for a given berth schedule by giving the MIP formulation first.This is a centralized formulation. We will solve  this mathematical formulation by CPLEX for all cranes as a centralized approach. Since we intend to use distributed approach, the problem is decomposed into its sub-problems. This is done by QCAs and finally, implementation will be performed as a distributed constraint programming with a proposed negotiation algorithm which enables agents to solve the QCSP distributively in a cooperation manner. In fact, each QCA has ability to solve partial QCSP by using CPLEX CP Solver, also it has ability to negotiate with other QCA by using proposed algorithm based on ABT algorithm. This procedure will describe in Section </w:t>
      </w:r>
      <w:r>
        <w:rPr>
          <w:noProof/>
        </w:rPr>
        <w:fldChar w:fldCharType="begin"/>
      </w:r>
      <w:r>
        <w:rPr>
          <w:noProof/>
        </w:rPr>
        <w:instrText xml:space="preserve"> REF _Ref307013362 \r \h </w:instrText>
      </w:r>
      <w:r>
        <w:rPr>
          <w:noProof/>
        </w:rPr>
      </w:r>
      <w:r>
        <w:rPr>
          <w:noProof/>
        </w:rPr>
        <w:fldChar w:fldCharType="separate"/>
      </w:r>
      <w:r w:rsidR="00981F58">
        <w:rPr>
          <w:noProof/>
          <w:cs/>
        </w:rPr>
        <w:t>‎</w:t>
      </w:r>
      <w:r w:rsidR="00981F58">
        <w:rPr>
          <w:noProof/>
        </w:rPr>
        <w:t>VI</w:t>
      </w:r>
      <w:r>
        <w:rPr>
          <w:noProof/>
        </w:rPr>
        <w:fldChar w:fldCharType="end"/>
      </w:r>
      <w:r>
        <w:rPr>
          <w:noProof/>
        </w:rPr>
        <w:t>.</w:t>
      </w:r>
    </w:p>
    <w:p w:rsidR="00FF4CBC" w:rsidRDefault="00CA7A34" w:rsidP="00CF78BF">
      <w:pPr>
        <w:pStyle w:val="Heading2"/>
        <w:numPr>
          <w:ilvl w:val="1"/>
          <w:numId w:val="10"/>
        </w:numPr>
        <w:rPr>
          <w:ins w:id="9" w:author="Iman Zabet" w:date="2012-04-30T21:29:00Z"/>
        </w:rPr>
      </w:pPr>
      <w:bookmarkStart w:id="10" w:name="_Ref306931496"/>
      <w:commentRangeStart w:id="11"/>
      <w:ins w:id="12" w:author="Iman Zabet" w:date="2012-04-30T21:29:00Z">
        <w:r>
          <w:t>Problem Description</w:t>
        </w:r>
      </w:ins>
      <w:commentRangeEnd w:id="11"/>
      <w:ins w:id="13" w:author="Iman Zabet" w:date="2012-04-30T22:26:00Z">
        <w:r w:rsidR="008A2AC5">
          <w:rPr>
            <w:rStyle w:val="CommentReference"/>
            <w:rFonts w:ascii="Tahoma" w:hAnsi="Tahoma"/>
            <w:i w:val="0"/>
            <w:iCs w:val="0"/>
            <w:noProof w:val="0"/>
          </w:rPr>
          <w:commentReference w:id="11"/>
        </w:r>
      </w:ins>
    </w:p>
    <w:p w:rsidR="00BC1FAE" w:rsidRDefault="00752118" w:rsidP="00752118">
      <w:commentRangeStart w:id="14"/>
      <w:ins w:id="15" w:author="Zabet" w:date="2012-05-01T21:14:00Z">
        <w:r w:rsidRPr="00641140">
          <w:rPr>
            <w:b/>
            <w:bCs/>
          </w:rPr>
          <w:t>[[</w:t>
        </w:r>
        <w:proofErr w:type="gramStart"/>
        <w:r w:rsidRPr="00641140">
          <w:rPr>
            <w:b/>
            <w:bCs/>
          </w:rPr>
          <w:t>[</w:t>
        </w:r>
        <w:r>
          <w:rPr>
            <w:b/>
            <w:bCs/>
          </w:rPr>
          <w:t xml:space="preserve"> </w:t>
        </w:r>
      </w:ins>
      <w:commentRangeEnd w:id="14"/>
      <w:proofErr w:type="gramEnd"/>
      <w:ins w:id="16" w:author="Zabet" w:date="2012-05-01T21:15:00Z">
        <w:r w:rsidR="00450C2B">
          <w:rPr>
            <w:rStyle w:val="CommentReference"/>
            <w:rFonts w:ascii="Tahoma" w:hAnsi="Tahoma"/>
          </w:rPr>
          <w:commentReference w:id="14"/>
        </w:r>
      </w:ins>
      <w:ins w:id="17" w:author="Iman Zabet" w:date="2012-04-30T21:30:00Z">
        <w:r w:rsidR="00BC1FAE">
          <w:t xml:space="preserve">The aim of this formulation of QCSP is to determine sequence of unloading and loading operations of a QC will carry out regarding to minimize completion time of ship operation. </w:t>
        </w:r>
        <w:r w:rsidR="00BC1FAE">
          <w:fldChar w:fldCharType="begin"/>
        </w:r>
        <w:r w:rsidR="00BC1FAE">
          <w:instrText xml:space="preserve"> REF _Ref323583069 \h </w:instrText>
        </w:r>
      </w:ins>
      <w:ins w:id="18" w:author="Iman Zabet" w:date="2012-04-30T21:30:00Z">
        <w:r w:rsidR="00BC1FAE">
          <w:fldChar w:fldCharType="separate"/>
        </w:r>
      </w:ins>
      <w:r w:rsidR="00981F58">
        <w:t xml:space="preserve">Fig. </w:t>
      </w:r>
      <w:r w:rsidR="00981F58">
        <w:rPr>
          <w:noProof/>
        </w:rPr>
        <w:t>3</w:t>
      </w:r>
      <w:ins w:id="19" w:author="Iman Zabet" w:date="2012-04-30T21:30:00Z">
        <w:r w:rsidR="00BC1FAE">
          <w:fldChar w:fldCharType="end"/>
        </w:r>
        <w:proofErr w:type="gramStart"/>
        <w:r w:rsidR="00BC1FAE">
          <w:t>,</w:t>
        </w:r>
        <w:proofErr w:type="gramEnd"/>
        <w:r w:rsidR="00BC1FAE">
          <w:t xml:space="preserve"> shows the stowage plan for a ship, a collection of slots that are located at nearest neighbor to each other are usually containers of the same group (the same group containers usually are referring to inbound/outbound containers with the same loading/destination port, of the same size, and to be discharged from/loaded to the same ship). In the stowage plan for loading, a cluster is defined to be a collection of adjacent slots into which containers of the same group are planned to be loaded. In the stowage plan for discharging, a cluster implies a collection of adjacent slots in which inbound containers of the same group are stacked.</w:t>
        </w:r>
      </w:ins>
    </w:p>
    <w:p w:rsidR="00BC1FAE" w:rsidRDefault="00780468" w:rsidP="00CF78BF">
      <w:pPr>
        <w:rPr>
          <w:ins w:id="20" w:author="Iman Zabet" w:date="2012-04-30T21:30:00Z"/>
        </w:rPr>
      </w:pPr>
      <w:ins w:id="21" w:author="Iman Zabet" w:date="2012-04-30T21:30:00Z">
        <w:r w:rsidRPr="00CF78BF">
          <w:rPr>
            <w:noProof/>
            <w:spacing w:val="-1"/>
            <w:rPrChange w:id="22">
              <w:rPr>
                <w:noProof/>
              </w:rPr>
            </w:rPrChange>
          </w:rPr>
          <mc:AlternateContent>
            <mc:Choice Requires="wps">
              <w:drawing>
                <wp:anchor distT="0" distB="0" distL="114300" distR="114300" simplePos="0" relativeHeight="251671552" behindDoc="0" locked="0" layoutInCell="1" allowOverlap="0" wp14:anchorId="795998B1" wp14:editId="7D43ACF7">
                  <wp:simplePos x="0" y="0"/>
                  <wp:positionH relativeFrom="margin">
                    <wp:align>center</wp:align>
                  </wp:positionH>
                  <wp:positionV relativeFrom="margin">
                    <wp:align>bottom</wp:align>
                  </wp:positionV>
                  <wp:extent cx="6256655" cy="3286125"/>
                  <wp:effectExtent l="0" t="0" r="0" b="95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955" cy="3286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AF4B0A" w:rsidP="00780468">
                              <w:pPr>
                                <w:pStyle w:val="FootnoteText"/>
                                <w:keepNext/>
                                <w:ind w:firstLine="0"/>
                                <w:jc w:val="center"/>
                              </w:pPr>
                              <w:ins w:id="23" w:author="Iman Zabet" w:date="2012-04-30T20:26:00Z">
                                <w:r w:rsidRPr="0093207D">
                                  <w:rPr>
                                    <w:noProof/>
                                  </w:rPr>
                                  <w:drawing>
                                    <wp:inline distT="0" distB="0" distL="0" distR="0" wp14:anchorId="289B7399" wp14:editId="6EAE71F2">
                                      <wp:extent cx="5286375" cy="3021028"/>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86375" cy="3021028"/>
                                              </a:xfrm>
                                              <a:prstGeom prst="rect">
                                                <a:avLst/>
                                              </a:prstGeom>
                                            </pic:spPr>
                                          </pic:pic>
                                        </a:graphicData>
                                      </a:graphic>
                                    </wp:inline>
                                  </w:drawing>
                                </w:r>
                              </w:ins>
                            </w:p>
                            <w:p w:rsidR="00AF4B0A" w:rsidRDefault="00AF4B0A">
                              <w:pPr>
                                <w:pStyle w:val="Caption"/>
                                <w:jc w:val="center"/>
                              </w:pPr>
                              <w:bookmarkStart w:id="24" w:name="_Ref323583069"/>
                              <w:proofErr w:type="gramStart"/>
                              <w:r>
                                <w:t>Fig.</w:t>
                              </w:r>
                              <w:proofErr w:type="gramEnd"/>
                              <w:r>
                                <w:t xml:space="preserve"> </w:t>
                              </w:r>
                              <w:fldSimple w:instr=" SEQ Fig. \* ARABIC ">
                                <w:r>
                                  <w:rPr>
                                    <w:noProof/>
                                  </w:rPr>
                                  <w:t>3</w:t>
                                </w:r>
                              </w:fldSimple>
                              <w:bookmarkEnd w:id="24"/>
                              <w:r>
                                <w:t xml:space="preserve"> - </w:t>
                              </w:r>
                              <w:ins w:id="25" w:author="Iman Zabet" w:date="2012-04-30T20:29:00Z">
                                <w:r w:rsidRPr="004A2E66">
                                  <w:t>A partial example of a stowage plan</w:t>
                                </w:r>
                              </w:ins>
                              <w:ins w:id="26" w:author="Iman Zabet" w:date="2012-05-01T15:47:00Z">
                                <w:r>
                                  <w:t xml:space="preserve"> </w:t>
                                </w:r>
                              </w:ins>
                              <w:customXmlInsRangeStart w:id="27" w:author="Iman Zabet" w:date="2012-05-01T15:47:00Z"/>
                              <w:sdt>
                                <w:sdtPr>
                                  <w:id w:val="-1126238271"/>
                                  <w:citation/>
                                </w:sdtPr>
                                <w:sdtEndPr/>
                                <w:sdtContent>
                                  <w:customXmlInsRangeEnd w:id="27"/>
                                  <w:ins w:id="28" w:author="Iman Zabet" w:date="2012-05-01T15:47:00Z">
                                    <w:r>
                                      <w:fldChar w:fldCharType="begin"/>
                                    </w:r>
                                    <w:r>
                                      <w:instrText xml:space="preserve"> CITATION KHK \l 1033 </w:instrText>
                                    </w:r>
                                  </w:ins>
                                  <w:r>
                                    <w:fldChar w:fldCharType="separate"/>
                                  </w:r>
                                  <w:r>
                                    <w:rPr>
                                      <w:noProof/>
                                    </w:rPr>
                                    <w:t>[</w:t>
                                  </w:r>
                                  <w:hyperlink w:anchor="KHK" w:history="1">
                                    <w:r>
                                      <w:rPr>
                                        <w:noProof/>
                                      </w:rPr>
                                      <w:t>6</w:t>
                                    </w:r>
                                  </w:hyperlink>
                                  <w:r>
                                    <w:rPr>
                                      <w:noProof/>
                                    </w:rPr>
                                    <w:t>]</w:t>
                                  </w:r>
                                  <w:ins w:id="29" w:author="Iman Zabet" w:date="2012-05-01T15:47:00Z">
                                    <w:r>
                                      <w:fldChar w:fldCharType="end"/>
                                    </w:r>
                                  </w:ins>
                                  <w:customXmlInsRangeStart w:id="30" w:author="Iman Zabet" w:date="2012-05-01T15:47:00Z"/>
                                </w:sdtContent>
                              </w:sdt>
                              <w:customXmlInsRangeEnd w:id="3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0;margin-top:0;width:492.65pt;height:258.75pt;z-index:25167155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" o:allowoverlap="f" stroked="f">
                  <v:textbox inset="0,0,0,0">
                    <w:txbxContent>
                      <w:p w:rsidR="00AF4B0A" w:rsidRDefault="00AF4B0A" w:rsidP="00780468">
                        <w:pPr>
                          <w:pStyle w:val="FootnoteText"/>
                          <w:keepNext/>
                          <w:ind w:firstLine="0"/>
                          <w:jc w:val="center"/>
                        </w:pPr>
                        <w:ins w:id="31" w:author="Iman Zabet" w:date="2012-04-30T20:26:00Z">
                          <w:r w:rsidRPr="0093207D">
                            <w:rPr>
                              <w:noProof/>
                            </w:rPr>
                            <w:drawing>
                              <wp:inline distT="0" distB="0" distL="0" distR="0" wp14:anchorId="289B7399" wp14:editId="6EAE71F2">
                                <wp:extent cx="5286375" cy="3021028"/>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86375" cy="3021028"/>
                                        </a:xfrm>
                                        <a:prstGeom prst="rect">
                                          <a:avLst/>
                                        </a:prstGeom>
                                      </pic:spPr>
                                    </pic:pic>
                                  </a:graphicData>
                                </a:graphic>
                              </wp:inline>
                            </w:drawing>
                          </w:r>
                        </w:ins>
                      </w:p>
                      <w:p w:rsidR="00AF4B0A" w:rsidRDefault="00AF4B0A">
                        <w:pPr>
                          <w:pStyle w:val="Caption"/>
                          <w:jc w:val="center"/>
                        </w:pPr>
                        <w:bookmarkStart w:id="32" w:name="_Ref323583069"/>
                        <w:proofErr w:type="gramStart"/>
                        <w:r>
                          <w:t>Fig.</w:t>
                        </w:r>
                        <w:proofErr w:type="gramEnd"/>
                        <w:r>
                          <w:t xml:space="preserve"> </w:t>
                        </w:r>
                        <w:fldSimple w:instr=" SEQ Fig. \* ARABIC ">
                          <w:r>
                            <w:rPr>
                              <w:noProof/>
                            </w:rPr>
                            <w:t>3</w:t>
                          </w:r>
                        </w:fldSimple>
                        <w:bookmarkEnd w:id="32"/>
                        <w:r>
                          <w:t xml:space="preserve"> - </w:t>
                        </w:r>
                        <w:ins w:id="33" w:author="Iman Zabet" w:date="2012-04-30T20:29:00Z">
                          <w:r w:rsidRPr="004A2E66">
                            <w:t>A partial example of a stowage plan</w:t>
                          </w:r>
                        </w:ins>
                        <w:ins w:id="34" w:author="Iman Zabet" w:date="2012-05-01T15:47:00Z">
                          <w:r>
                            <w:t xml:space="preserve"> </w:t>
                          </w:r>
                        </w:ins>
                        <w:customXmlInsRangeStart w:id="35" w:author="Iman Zabet" w:date="2012-05-01T15:47:00Z"/>
                        <w:sdt>
                          <w:sdtPr>
                            <w:id w:val="-1126238271"/>
                            <w:citation/>
                          </w:sdtPr>
                          <w:sdtEndPr/>
                          <w:sdtContent>
                            <w:customXmlInsRangeEnd w:id="35"/>
                            <w:ins w:id="36" w:author="Iman Zabet" w:date="2012-05-01T15:47:00Z">
                              <w:r>
                                <w:fldChar w:fldCharType="begin"/>
                              </w:r>
                              <w:r>
                                <w:instrText xml:space="preserve"> CITATION KHK \l 1033 </w:instrText>
                              </w:r>
                            </w:ins>
                            <w:r>
                              <w:fldChar w:fldCharType="separate"/>
                            </w:r>
                            <w:r>
                              <w:rPr>
                                <w:noProof/>
                              </w:rPr>
                              <w:t>[</w:t>
                            </w:r>
                            <w:hyperlink w:anchor="KHK" w:history="1">
                              <w:r>
                                <w:rPr>
                                  <w:noProof/>
                                </w:rPr>
                                <w:t>6</w:t>
                              </w:r>
                            </w:hyperlink>
                            <w:r>
                              <w:rPr>
                                <w:noProof/>
                              </w:rPr>
                              <w:t>]</w:t>
                            </w:r>
                            <w:ins w:id="37" w:author="Iman Zabet" w:date="2012-05-01T15:47:00Z">
                              <w:r>
                                <w:fldChar w:fldCharType="end"/>
                              </w:r>
                            </w:ins>
                            <w:customXmlInsRangeStart w:id="38" w:author="Iman Zabet" w:date="2012-05-01T15:47:00Z"/>
                          </w:sdtContent>
                        </w:sdt>
                        <w:customXmlInsRangeEnd w:id="38"/>
                      </w:p>
                    </w:txbxContent>
                  </v:textbox>
                  <w10:wrap type="square" anchorx="margin" anchory="margin"/>
                </v:shape>
              </w:pict>
            </mc:Fallback>
          </mc:AlternateContent>
        </w:r>
        <w:commentRangeStart w:id="39"/>
        <w:r w:rsidR="00BC1FAE">
          <w:t>This plan</w:t>
        </w:r>
      </w:ins>
      <w:commentRangeEnd w:id="39"/>
      <w:r w:rsidR="006829D3">
        <w:rPr>
          <w:rStyle w:val="CommentReference"/>
          <w:rFonts w:ascii="Tahoma" w:hAnsi="Tahoma"/>
        </w:rPr>
        <w:commentReference w:id="39"/>
      </w:r>
      <w:ins w:id="40" w:author="Iman Zabet" w:date="2012-04-30T21:30:00Z">
        <w:r w:rsidR="00BC1FAE">
          <w:t xml:space="preserve"> (</w:t>
        </w:r>
        <w:r w:rsidR="00BC1FAE">
          <w:fldChar w:fldCharType="begin"/>
        </w:r>
        <w:r w:rsidR="00BC1FAE">
          <w:instrText xml:space="preserve"> REF _Ref323583069 \h </w:instrText>
        </w:r>
      </w:ins>
      <w:ins w:id="41" w:author="Iman Zabet" w:date="2012-04-30T21:30:00Z">
        <w:r w:rsidR="00BC1FAE">
          <w:fldChar w:fldCharType="separate"/>
        </w:r>
      </w:ins>
      <w:r w:rsidR="00981F58">
        <w:t xml:space="preserve">Fig. </w:t>
      </w:r>
      <w:r w:rsidR="00981F58">
        <w:rPr>
          <w:noProof/>
        </w:rPr>
        <w:t>3</w:t>
      </w:r>
      <w:ins w:id="42" w:author="Iman Zabet" w:date="2012-04-30T21:30:00Z">
        <w:r w:rsidR="00BC1FAE">
          <w:fldChar w:fldCharType="end"/>
        </w:r>
        <w:r w:rsidR="00BC1FAE">
          <w:t xml:space="preserve">) consists of four cross-sectional views, each corresponding to a ship-bay and labeled with an odd number from 1 to 7. Each small square represents a slot. Shaded squares correspond to slots that containers must be discharged from or loaded onto in this container terminals. The shaded pattern in each slot represents a specific group of containers to be loaded into or picked up from the corresponding slots. </w:t>
        </w:r>
        <w:r w:rsidR="00BC1FAE">
          <w:fldChar w:fldCharType="begin"/>
        </w:r>
        <w:r w:rsidR="00BC1FAE">
          <w:instrText xml:space="preserve"> REF _Ref323583069 \h </w:instrText>
        </w:r>
      </w:ins>
      <w:ins w:id="43" w:author="Iman Zabet" w:date="2012-04-30T21:30:00Z">
        <w:r w:rsidR="00BC1FAE">
          <w:fldChar w:fldCharType="separate"/>
        </w:r>
      </w:ins>
      <w:r w:rsidR="00981F58">
        <w:t xml:space="preserve">Fig. </w:t>
      </w:r>
      <w:r w:rsidR="00981F58">
        <w:rPr>
          <w:noProof/>
        </w:rPr>
        <w:t>3</w:t>
      </w:r>
      <w:ins w:id="44" w:author="Iman Zabet" w:date="2012-04-30T21:30:00Z">
        <w:r w:rsidR="00BC1FAE">
          <w:fldChar w:fldCharType="end"/>
        </w:r>
        <w:r w:rsidR="00BC1FAE">
          <w:t xml:space="preserve"> shows that four groups of containers should be discharged from five clusters of slots and then four groups of containers should be loaded into five clusters of slots.</w:t>
        </w:r>
      </w:ins>
    </w:p>
    <w:p w:rsidR="00BC1FAE" w:rsidRDefault="00BC1FAE" w:rsidP="00BC1FAE">
      <w:pPr>
        <w:rPr>
          <w:ins w:id="45" w:author="Iman Zabet" w:date="2012-04-30T21:30:00Z"/>
        </w:rPr>
      </w:pPr>
      <w:ins w:id="46" w:author="Iman Zabet" w:date="2012-04-30T21:30:00Z">
        <w:r>
          <w:lastRenderedPageBreak/>
          <w:t xml:space="preserve">This paper defines a </w:t>
        </w:r>
        <w:commentRangeStart w:id="47"/>
        <w:r>
          <w:t xml:space="preserve">‘‘task’’ </w:t>
        </w:r>
      </w:ins>
      <w:commentRangeEnd w:id="47"/>
      <w:r w:rsidR="00AD1CC6">
        <w:rPr>
          <w:rStyle w:val="CommentReference"/>
          <w:rFonts w:ascii="Tahoma" w:hAnsi="Tahoma"/>
        </w:rPr>
        <w:commentReference w:id="47"/>
      </w:r>
      <w:ins w:id="48" w:author="Iman Zabet" w:date="2012-04-30T21:30:00Z">
        <w:r>
          <w:t>as a discharging or loading operation for a cluster. This paper assumes that once a QC starts to load (or discharge) containers into (from) a cluster of slots, it continues to do so until all the slots in the cluster become filled (empty). Therefore, this paper considers handling work for a cluster to be a task.</w:t>
        </w:r>
      </w:ins>
    </w:p>
    <w:p w:rsidR="002604B9" w:rsidRDefault="00BC1FAE" w:rsidP="00413D86">
      <w:pPr>
        <w:rPr>
          <w:ins w:id="49" w:author="Iman Zabet" w:date="2012-04-30T22:31:00Z"/>
        </w:rPr>
      </w:pPr>
      <w:ins w:id="50" w:author="Iman Zabet" w:date="2012-04-30T21:30:00Z">
        <w:r>
          <w:t>However, the QC scheduling problem has several unique characteristics that are different from those of a typical m-parallel machine problem. For example, when discharging and loading operations must be performed at the same ship-bay, the dis-charging operation must precede the loading operation. When a discharging operation is performed in a ship-bay, tasks on a deck must be performed before tasks in the hold of the same ship-bay are performed. Also, the loading operation in a hold must precede the loading operation on the deck of the same ship-bay. Thus, there are precedence relationships among clusters, relationships that must be observed during a ship operation. Also, it should be noted that QCs travel on the same track. Thus, certain pairs of tasks cannot be performed simultaneously when the locations of the two clusters corresponding to the tasks are too close to each other, because two adjacent QCs must be apart from each other by at least one ship-bay so that they can simultaneously perform their tasks without interference. Also, if containers for any two tasks must be picked up at or delivered to the same location in a yard, the two tasks may not be performed simultaneously, because doing so will cause interference among yard cranes that transfer containers corresponding to the two tasks</w:t>
        </w:r>
      </w:ins>
      <w:ins w:id="51" w:author="Iman Zabet" w:date="2012-04-30T22:29:00Z">
        <w:r w:rsidR="002604B9">
          <w:t>.</w:t>
        </w:r>
      </w:ins>
      <w:r w:rsidR="00780468" w:rsidRPr="00780468">
        <w:rPr>
          <w:noProof/>
        </w:rPr>
        <w:t xml:space="preserve"> </w:t>
      </w:r>
      <w:ins w:id="52" w:author="Iman Zabet" w:date="2012-04-30T22:31:00Z">
        <w:r w:rsidR="00780468" w:rsidRPr="0093207D">
          <w:rPr>
            <w:noProof/>
            <w:spacing w:val="-1"/>
            <w:rPrChange w:id="53">
              <w:rPr>
                <w:noProof/>
              </w:rPr>
            </w:rPrChange>
          </w:rPr>
          <mc:AlternateContent>
            <mc:Choice Requires="wps">
              <w:drawing>
                <wp:anchor distT="0" distB="0" distL="114300" distR="114300" simplePos="0" relativeHeight="251673600" behindDoc="0" locked="0" layoutInCell="1" allowOverlap="0" wp14:anchorId="284F8AE0" wp14:editId="0E8F72B1">
                  <wp:simplePos x="0" y="0"/>
                  <wp:positionH relativeFrom="margin">
                    <wp:align>center</wp:align>
                  </wp:positionH>
                  <wp:positionV relativeFrom="margin">
                    <wp:align>top</wp:align>
                  </wp:positionV>
                  <wp:extent cx="6322695" cy="2700020"/>
                  <wp:effectExtent l="0" t="0" r="1905" b="508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2695" cy="27000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AF4B0A" w:rsidP="00780468">
                              <w:pPr>
                                <w:pStyle w:val="FootnoteText"/>
                                <w:keepNext/>
                                <w:ind w:firstLine="0"/>
                                <w:jc w:val="center"/>
                              </w:pPr>
                              <w:ins w:id="54" w:author="Iman Zabet" w:date="2012-04-30T22:32:00Z">
                                <w:r w:rsidRPr="0093207D">
                                  <w:rPr>
                                    <w:noProof/>
                                  </w:rPr>
                                  <w:drawing>
                                    <wp:inline distT="0" distB="0" distL="0" distR="0" wp14:anchorId="04E458A8" wp14:editId="4729CE9E">
                                      <wp:extent cx="5943600" cy="2389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389505"/>
                                              </a:xfrm>
                                              <a:prstGeom prst="rect">
                                                <a:avLst/>
                                              </a:prstGeom>
                                            </pic:spPr>
                                          </pic:pic>
                                        </a:graphicData>
                                      </a:graphic>
                                    </wp:inline>
                                  </w:drawing>
                                </w:r>
                              </w:ins>
                            </w:p>
                            <w:p w:rsidR="00AF4B0A" w:rsidRDefault="00AF4B0A" w:rsidP="00431287">
                              <w:pPr>
                                <w:pStyle w:val="Caption"/>
                                <w:jc w:val="center"/>
                              </w:pPr>
                              <w:bookmarkStart w:id="55" w:name="_Ref323588911"/>
                              <w:proofErr w:type="gramStart"/>
                              <w:r>
                                <w:t>Fig.</w:t>
                              </w:r>
                              <w:proofErr w:type="gramEnd"/>
                              <w:r>
                                <w:t xml:space="preserve"> </w:t>
                              </w:r>
                              <w:fldSimple w:instr=" SEQ Fig. \* ARABIC ">
                                <w:r>
                                  <w:rPr>
                                    <w:noProof/>
                                  </w:rPr>
                                  <w:t>4</w:t>
                                </w:r>
                              </w:fldSimple>
                              <w:bookmarkEnd w:id="55"/>
                              <w:r>
                                <w:t xml:space="preserve"> – </w:t>
                              </w:r>
                              <w:r w:rsidRPr="004A2E66">
                                <w:t>A</w:t>
                              </w:r>
                              <w:r>
                                <w:t>n example of QCs scheduling</w:t>
                              </w:r>
                              <w:ins w:id="56" w:author="Iman Zabet" w:date="2012-05-01T15:47:00Z">
                                <w:r>
                                  <w:t xml:space="preserve"> </w:t>
                                </w:r>
                              </w:ins>
                              <w:customXmlInsRangeStart w:id="57" w:author="Iman Zabet" w:date="2012-05-01T15:47:00Z"/>
                              <w:sdt>
                                <w:sdtPr>
                                  <w:id w:val="1295173362"/>
                                  <w:citation/>
                                </w:sdtPr>
                                <w:sdtEndPr/>
                                <w:sdtContent>
                                  <w:customXmlInsRangeEnd w:id="57"/>
                                  <w:ins w:id="58" w:author="Iman Zabet" w:date="2012-05-01T15:47:00Z">
                                    <w:r>
                                      <w:fldChar w:fldCharType="begin"/>
                                    </w:r>
                                    <w:r>
                                      <w:instrText xml:space="preserve"> CITATION KHK \l 1033 </w:instrText>
                                    </w:r>
                                  </w:ins>
                                  <w:r>
                                    <w:fldChar w:fldCharType="separate"/>
                                  </w:r>
                                  <w:r>
                                    <w:rPr>
                                      <w:noProof/>
                                    </w:rPr>
                                    <w:t>[</w:t>
                                  </w:r>
                                  <w:hyperlink w:anchor="KHK" w:history="1">
                                    <w:r>
                                      <w:rPr>
                                        <w:noProof/>
                                      </w:rPr>
                                      <w:t>6</w:t>
                                    </w:r>
                                  </w:hyperlink>
                                  <w:r>
                                    <w:rPr>
                                      <w:noProof/>
                                    </w:rPr>
                                    <w:t>]</w:t>
                                  </w:r>
                                  <w:ins w:id="59" w:author="Iman Zabet" w:date="2012-05-01T15:47:00Z">
                                    <w:r>
                                      <w:fldChar w:fldCharType="end"/>
                                    </w:r>
                                  </w:ins>
                                  <w:customXmlInsRangeStart w:id="60" w:author="Iman Zabet" w:date="2012-05-01T15:47:00Z"/>
                                </w:sdtContent>
                              </w:sdt>
                              <w:customXmlInsRangeEnd w:id="6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0;margin-top:0;width:497.85pt;height:212.6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uifwIAAAg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" o:allowoverlap="f" stroked="f">
                  <v:textbox inset="0,0,0,0">
                    <w:txbxContent>
                      <w:p w:rsidR="00AF4B0A" w:rsidRDefault="00AF4B0A" w:rsidP="00780468">
                        <w:pPr>
                          <w:pStyle w:val="FootnoteText"/>
                          <w:keepNext/>
                          <w:ind w:firstLine="0"/>
                          <w:jc w:val="center"/>
                        </w:pPr>
                        <w:ins w:id="61" w:author="Iman Zabet" w:date="2012-04-30T22:32:00Z">
                          <w:r w:rsidRPr="0093207D">
                            <w:rPr>
                              <w:noProof/>
                            </w:rPr>
                            <w:drawing>
                              <wp:inline distT="0" distB="0" distL="0" distR="0" wp14:anchorId="04E458A8" wp14:editId="4729CE9E">
                                <wp:extent cx="5943600" cy="2389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389505"/>
                                        </a:xfrm>
                                        <a:prstGeom prst="rect">
                                          <a:avLst/>
                                        </a:prstGeom>
                                      </pic:spPr>
                                    </pic:pic>
                                  </a:graphicData>
                                </a:graphic>
                              </wp:inline>
                            </w:drawing>
                          </w:r>
                        </w:ins>
                      </w:p>
                      <w:p w:rsidR="00AF4B0A" w:rsidRDefault="00AF4B0A" w:rsidP="00431287">
                        <w:pPr>
                          <w:pStyle w:val="Caption"/>
                          <w:jc w:val="center"/>
                        </w:pPr>
                        <w:bookmarkStart w:id="62" w:name="_Ref323588911"/>
                        <w:proofErr w:type="gramStart"/>
                        <w:r>
                          <w:t>Fig.</w:t>
                        </w:r>
                        <w:proofErr w:type="gramEnd"/>
                        <w:r>
                          <w:t xml:space="preserve"> </w:t>
                        </w:r>
                        <w:fldSimple w:instr=" SEQ Fig. \* ARABIC ">
                          <w:r>
                            <w:rPr>
                              <w:noProof/>
                            </w:rPr>
                            <w:t>4</w:t>
                          </w:r>
                        </w:fldSimple>
                        <w:bookmarkEnd w:id="62"/>
                        <w:r>
                          <w:t xml:space="preserve"> – </w:t>
                        </w:r>
                        <w:r w:rsidRPr="004A2E66">
                          <w:t>A</w:t>
                        </w:r>
                        <w:r>
                          <w:t>n example of QCs scheduling</w:t>
                        </w:r>
                        <w:ins w:id="63" w:author="Iman Zabet" w:date="2012-05-01T15:47:00Z">
                          <w:r>
                            <w:t xml:space="preserve"> </w:t>
                          </w:r>
                        </w:ins>
                        <w:customXmlInsRangeStart w:id="64" w:author="Iman Zabet" w:date="2012-05-01T15:47:00Z"/>
                        <w:sdt>
                          <w:sdtPr>
                            <w:id w:val="1295173362"/>
                            <w:citation/>
                          </w:sdtPr>
                          <w:sdtEndPr/>
                          <w:sdtContent>
                            <w:customXmlInsRangeEnd w:id="64"/>
                            <w:ins w:id="65" w:author="Iman Zabet" w:date="2012-05-01T15:47:00Z">
                              <w:r>
                                <w:fldChar w:fldCharType="begin"/>
                              </w:r>
                              <w:r>
                                <w:instrText xml:space="preserve"> CITATION KHK \l 1033 </w:instrText>
                              </w:r>
                            </w:ins>
                            <w:r>
                              <w:fldChar w:fldCharType="separate"/>
                            </w:r>
                            <w:r>
                              <w:rPr>
                                <w:noProof/>
                              </w:rPr>
                              <w:t>[</w:t>
                            </w:r>
                            <w:hyperlink w:anchor="KHK" w:history="1">
                              <w:r>
                                <w:rPr>
                                  <w:noProof/>
                                </w:rPr>
                                <w:t>6</w:t>
                              </w:r>
                            </w:hyperlink>
                            <w:r>
                              <w:rPr>
                                <w:noProof/>
                              </w:rPr>
                              <w:t>]</w:t>
                            </w:r>
                            <w:ins w:id="66" w:author="Iman Zabet" w:date="2012-05-01T15:47:00Z">
                              <w:r>
                                <w:fldChar w:fldCharType="end"/>
                              </w:r>
                            </w:ins>
                            <w:customXmlInsRangeStart w:id="67" w:author="Iman Zabet" w:date="2012-05-01T15:47:00Z"/>
                          </w:sdtContent>
                        </w:sdt>
                        <w:customXmlInsRangeEnd w:id="67"/>
                      </w:p>
                    </w:txbxContent>
                  </v:textbox>
                  <w10:wrap type="square" anchorx="margin" anchory="margin"/>
                </v:shape>
              </w:pict>
            </mc:Fallback>
          </mc:AlternateContent>
        </w:r>
      </w:ins>
    </w:p>
    <w:p w:rsidR="00BC1FAE" w:rsidRDefault="0055774B" w:rsidP="00E83E6A">
      <w:pPr>
        <w:rPr>
          <w:ins w:id="68" w:author="Zabet" w:date="2012-05-01T21:05:00Z"/>
          <w:b/>
          <w:bCs/>
        </w:rPr>
      </w:pPr>
      <w:r>
        <w:fldChar w:fldCharType="begin"/>
      </w:r>
      <w:r>
        <w:instrText xml:space="preserve"> REF _Ref323588911 \h </w:instrText>
      </w:r>
      <w:r>
        <w:fldChar w:fldCharType="separate"/>
      </w:r>
      <w:r w:rsidR="00981F58">
        <w:t xml:space="preserve">Fig. </w:t>
      </w:r>
      <w:r w:rsidR="00981F58">
        <w:rPr>
          <w:noProof/>
        </w:rPr>
        <w:t>4</w:t>
      </w:r>
      <w:r>
        <w:fldChar w:fldCharType="end"/>
      </w:r>
      <w:ins w:id="69" w:author="Iman Zabet" w:date="2012-04-30T22:29:00Z">
        <w:r w:rsidR="002604B9">
          <w:t xml:space="preserve"> illustrates a QC schedule that shows the number of containers in each cluster, the sequence of</w:t>
        </w:r>
        <w:r w:rsidR="008E7D67">
          <w:t xml:space="preserve"> </w:t>
        </w:r>
        <w:r w:rsidR="002604B9">
          <w:t>tasks to be performed, and the time schedule for performing the tasks</w:t>
        </w:r>
        <w:proofErr w:type="gramStart"/>
        <w:r w:rsidR="002604B9">
          <w:t>.</w:t>
        </w:r>
      </w:ins>
      <w:ins w:id="70" w:author="Iman Zabet" w:date="2012-04-30T21:30:00Z">
        <w:r w:rsidR="00BC1FAE">
          <w:t>.</w:t>
        </w:r>
        <w:proofErr w:type="gramEnd"/>
        <w:r w:rsidR="00BC1FAE">
          <w:rPr>
            <w:b/>
            <w:bCs/>
          </w:rPr>
          <w:t xml:space="preserve"> </w:t>
        </w:r>
      </w:ins>
      <w:ins w:id="71" w:author="Zabet" w:date="2012-05-01T21:15:00Z">
        <w:r w:rsidR="00E83E6A" w:rsidRPr="00641140">
          <w:rPr>
            <w:b/>
            <w:bCs/>
          </w:rPr>
          <w:t>]]]</w:t>
        </w:r>
      </w:ins>
    </w:p>
    <w:p w:rsidR="006072EA" w:rsidRDefault="00C571D0" w:rsidP="0038016B">
      <w:pPr>
        <w:rPr>
          <w:ins w:id="72" w:author="Zabet" w:date="2012-05-01T21:11:00Z"/>
        </w:rPr>
      </w:pPr>
      <w:commentRangeStart w:id="73"/>
      <w:ins w:id="74" w:author="Zabet" w:date="2012-05-01T21:08:00Z">
        <w:r>
          <w:t xml:space="preserve">If we just </w:t>
        </w:r>
      </w:ins>
      <w:ins w:id="75" w:author="Zabet" w:date="2012-05-01T21:09:00Z">
        <w:r>
          <w:t>assume</w:t>
        </w:r>
      </w:ins>
      <w:ins w:id="76" w:author="Zabet" w:date="2012-05-01T21:08:00Z">
        <w:r>
          <w:t xml:space="preserve"> each group task (cluster)</w:t>
        </w:r>
      </w:ins>
      <w:ins w:id="77" w:author="Zabet" w:date="2012-05-01T21:09:00Z">
        <w:r>
          <w:t xml:space="preserve"> as </w:t>
        </w:r>
        <w:del w:id="78" w:author="Iman Zabet" w:date="2012-05-07T01:52:00Z">
          <w:r w:rsidDel="0038016B">
            <w:delText xml:space="preserve">just </w:delText>
          </w:r>
        </w:del>
        <w:r>
          <w:t>one task (container hold to be handled by a crane), we can us</w:t>
        </w:r>
      </w:ins>
      <w:ins w:id="79" w:author="Iman Zabet" w:date="2012-05-07T01:52:00Z">
        <w:r w:rsidR="0038016B">
          <w:t>e</w:t>
        </w:r>
      </w:ins>
      <w:ins w:id="80" w:author="Zabet" w:date="2012-05-01T21:09:00Z">
        <w:r w:rsidR="00AE42AD">
          <w:t xml:space="preserve"> this formulation with some modification as a formulation of our problem which we will try to solve it by OPL with CPLEX as centralized one and by </w:t>
        </w:r>
      </w:ins>
      <w:ins w:id="81" w:author="Zabet" w:date="2012-05-01T21:11:00Z">
        <w:r w:rsidR="00751B27">
          <w:t>DCOP formalization as distributed one.</w:t>
        </w:r>
      </w:ins>
    </w:p>
    <w:p w:rsidR="00261AB8" w:rsidRDefault="00C44FBB" w:rsidP="00C571D0">
      <w:pPr>
        <w:rPr>
          <w:ins w:id="82" w:author="Iman Zabet" w:date="2012-04-30T21:30:00Z"/>
        </w:rPr>
      </w:pPr>
      <w:ins w:id="83" w:author="Zabet" w:date="2012-05-01T21:17:00Z">
        <w:r>
          <w:t>These modifications</w:t>
        </w:r>
      </w:ins>
      <w:ins w:id="84" w:author="Zabet" w:date="2012-05-01T21:11:00Z">
        <w:r w:rsidR="00261AB8">
          <w:t xml:space="preserve"> are </w:t>
        </w:r>
      </w:ins>
      <w:ins w:id="85" w:author="Zabet" w:date="2012-05-01T21:12:00Z">
        <w:r w:rsidR="00261AB8">
          <w:t xml:space="preserve">limited to defining overlapping and non-overlapping sets that indicate which tasks will hold by which </w:t>
        </w:r>
      </w:ins>
      <w:ins w:id="86" w:author="Zabet" w:date="2012-05-01T21:13:00Z">
        <w:r w:rsidR="00DF1006">
          <w:t xml:space="preserve">quay </w:t>
        </w:r>
      </w:ins>
      <w:ins w:id="87" w:author="Zabet" w:date="2012-05-01T21:12:00Z">
        <w:r w:rsidR="00261AB8">
          <w:t>crane/cranes</w:t>
        </w:r>
      </w:ins>
      <w:ins w:id="88" w:author="Zabet" w:date="2012-05-01T21:13:00Z">
        <w:r w:rsidR="00613E5E">
          <w:t>, and defining some new constraints over those sets</w:t>
        </w:r>
      </w:ins>
      <w:ins w:id="89" w:author="Zabet" w:date="2012-05-01T21:14:00Z">
        <w:r w:rsidR="00CF6F8E">
          <w:t xml:space="preserve"> to ban handling a task by another cranes.</w:t>
        </w:r>
      </w:ins>
      <w:commentRangeEnd w:id="73"/>
      <w:ins w:id="90" w:author="Zabet" w:date="2012-05-01T21:18:00Z">
        <w:r w:rsidR="00342FFE">
          <w:rPr>
            <w:rStyle w:val="CommentReference"/>
            <w:rFonts w:ascii="Tahoma" w:hAnsi="Tahoma"/>
          </w:rPr>
          <w:commentReference w:id="73"/>
        </w:r>
      </w:ins>
    </w:p>
    <w:p w:rsidR="00CF77B8" w:rsidRDefault="00CF77B8" w:rsidP="0093207D">
      <w:pPr>
        <w:pStyle w:val="Heading2"/>
        <w:numPr>
          <w:ilvl w:val="1"/>
          <w:numId w:val="10"/>
        </w:numPr>
      </w:pPr>
      <w:bookmarkStart w:id="91" w:name="_Ref324001127"/>
      <w:r>
        <w:t>Notation of Mathematical Model</w:t>
      </w:r>
      <w:r w:rsidR="00984A47">
        <w:t xml:space="preserve"> for single-agent QCSP</w:t>
      </w:r>
      <w:bookmarkEnd w:id="91"/>
    </w:p>
    <w:p w:rsidR="002A0426" w:rsidRDefault="00CF77B8">
      <w:pPr>
        <w:rPr>
          <w:ins w:id="92" w:author="Iman Zabet" w:date="2012-04-30T20:58:00Z"/>
        </w:rPr>
      </w:pPr>
      <w:r w:rsidRPr="00280E54">
        <w:t xml:space="preserve">The </w:t>
      </w:r>
      <w:r>
        <w:t xml:space="preserve">mathematical </w:t>
      </w:r>
      <w:r w:rsidRPr="00280E54">
        <w:t xml:space="preserve">model of QCSP introduced in </w:t>
      </w:r>
      <w:sdt>
        <w:sdtPr>
          <w:id w:val="-1961109495"/>
          <w:citation/>
        </w:sdtPr>
        <w:sdtEndPr/>
        <w:sdtContent>
          <w:r>
            <w:fldChar w:fldCharType="begin"/>
          </w:r>
          <w:r>
            <w:instrText xml:space="preserve"> CITATION ATa \l 1033  </w:instrText>
          </w:r>
          <w:r>
            <w:fldChar w:fldCharType="separate"/>
          </w:r>
          <w:r w:rsidR="00981F58" w:rsidRPr="00981F58">
            <w:rPr>
              <w:noProof/>
            </w:rPr>
            <w:t>[21]</w:t>
          </w:r>
          <w:r>
            <w:fldChar w:fldCharType="end"/>
          </w:r>
        </w:sdtContent>
      </w:sdt>
      <w:r>
        <w:t xml:space="preserve"> as a Mixed-Integer Model (MIP)</w:t>
      </w:r>
      <w:r w:rsidRPr="00280E54">
        <w:t xml:space="preserve"> based on the developed model in </w:t>
      </w:r>
      <w:customXmlInsRangeStart w:id="93" w:author="Iman Zabet" w:date="2012-05-01T15:45:00Z"/>
      <w:sdt>
        <w:sdtPr>
          <w:id w:val="1442193756"/>
          <w:citation/>
        </w:sdtPr>
        <w:sdtEndPr/>
        <w:sdtContent>
          <w:customXmlInsRangeEnd w:id="93"/>
          <w:ins w:id="94" w:author="Iman Zabet" w:date="2012-05-01T15:45:00Z">
            <w:r w:rsidR="003D3796">
              <w:fldChar w:fldCharType="begin"/>
            </w:r>
            <w:r w:rsidR="003D3796">
              <w:instrText xml:space="preserve"> CITATION KHK \l 1033 </w:instrText>
            </w:r>
          </w:ins>
          <w:r w:rsidR="003D3796">
            <w:fldChar w:fldCharType="separate"/>
          </w:r>
          <w:r w:rsidR="00981F58" w:rsidRPr="00981F58">
            <w:rPr>
              <w:noProof/>
            </w:rPr>
            <w:t>[6]</w:t>
          </w:r>
          <w:ins w:id="95" w:author="Iman Zabet" w:date="2012-05-01T15:45:00Z">
            <w:r w:rsidR="003D3796">
              <w:fldChar w:fldCharType="end"/>
            </w:r>
          </w:ins>
          <w:customXmlInsRangeStart w:id="96" w:author="Iman Zabet" w:date="2012-05-01T15:45:00Z"/>
        </w:sdtContent>
      </w:sdt>
      <w:customXmlInsRangeEnd w:id="96"/>
      <w:r w:rsidRPr="00280E54">
        <w:t xml:space="preserve">, including the modifications report in </w:t>
      </w:r>
      <w:sdt>
        <w:sdtPr>
          <w:id w:val="1798174524"/>
          <w:citation/>
        </w:sdtPr>
        <w:sdtEndPr/>
        <w:sdtContent>
          <w:r>
            <w:fldChar w:fldCharType="begin"/>
          </w:r>
          <w:r>
            <w:instrText xml:space="preserve"> CITATION LMo \l 1033  </w:instrText>
          </w:r>
          <w:r>
            <w:fldChar w:fldCharType="separate"/>
          </w:r>
          <w:r w:rsidR="00981F58" w:rsidRPr="00981F58">
            <w:rPr>
              <w:noProof/>
            </w:rPr>
            <w:t>[22]</w:t>
          </w:r>
          <w:r>
            <w:fldChar w:fldCharType="end"/>
          </w:r>
        </w:sdtContent>
      </w:sdt>
      <w:r w:rsidRPr="00280E54">
        <w:t xml:space="preserve">. </w:t>
      </w:r>
    </w:p>
    <w:p w:rsidR="002B55E1" w:rsidRDefault="002B55E1" w:rsidP="002B55E1">
      <w:pPr>
        <w:rPr>
          <w:ins w:id="97" w:author="Iman Zabet" w:date="2012-04-30T16:39:00Z"/>
        </w:rPr>
      </w:pPr>
      <w:ins w:id="98" w:author="Iman Zabet" w:date="2012-04-30T16:38:00Z">
        <w:r>
          <w:t xml:space="preserve">The main constraints of the scheduling operation </w:t>
        </w:r>
      </w:ins>
      <w:ins w:id="99" w:author="Iman Zabet" w:date="2012-04-30T16:39:00Z">
        <w:r>
          <w:t>can be described as below:</w:t>
        </w:r>
      </w:ins>
    </w:p>
    <w:p w:rsidR="002B55E1" w:rsidRDefault="002B55E1" w:rsidP="0093207D">
      <w:pPr>
        <w:numPr>
          <w:ilvl w:val="0"/>
          <w:numId w:val="20"/>
        </w:numPr>
        <w:rPr>
          <w:ins w:id="100" w:author="Iman Zabet" w:date="2012-04-30T20:56:00Z"/>
        </w:rPr>
      </w:pPr>
      <w:ins w:id="101" w:author="Iman Zabet" w:date="2012-04-30T16:39:00Z">
        <w:r>
          <w:t xml:space="preserve">Each </w:t>
        </w:r>
      </w:ins>
      <w:ins w:id="102" w:author="Iman Zabet" w:date="2012-04-30T19:36:00Z">
        <w:r w:rsidR="00BD7BA2">
          <w:t>QC</w:t>
        </w:r>
      </w:ins>
      <w:ins w:id="103" w:author="Iman Zabet" w:date="2012-04-30T16:39:00Z">
        <w:r>
          <w:t xml:space="preserve"> can operate after its earliest available time.</w:t>
        </w:r>
      </w:ins>
    </w:p>
    <w:p w:rsidR="002B55E1" w:rsidRDefault="00BD7BA2" w:rsidP="0093207D">
      <w:pPr>
        <w:numPr>
          <w:ilvl w:val="0"/>
          <w:numId w:val="20"/>
        </w:numPr>
        <w:rPr>
          <w:ins w:id="104" w:author="Iman Zabet" w:date="2012-04-30T20:56:00Z"/>
        </w:rPr>
      </w:pPr>
      <w:ins w:id="105" w:author="Iman Zabet" w:date="2012-04-30T19:37:00Z">
        <w:r>
          <w:t>QC</w:t>
        </w:r>
      </w:ins>
      <w:ins w:id="106" w:author="Iman Zabet" w:date="2012-04-30T16:39:00Z">
        <w:r w:rsidR="002B55E1">
          <w:t xml:space="preserve">s are on the same track and thus cannot cross </w:t>
        </w:r>
      </w:ins>
      <w:ins w:id="107" w:author="Iman Zabet" w:date="2012-04-30T16:40:00Z">
        <w:r w:rsidR="00E31835">
          <w:t xml:space="preserve">over </w:t>
        </w:r>
      </w:ins>
      <w:ins w:id="108" w:author="Iman Zabet" w:date="2012-04-30T16:39:00Z">
        <w:r w:rsidR="002B55E1">
          <w:t>each other.</w:t>
        </w:r>
      </w:ins>
    </w:p>
    <w:p w:rsidR="00476E9C" w:rsidRDefault="00476E9C" w:rsidP="0093207D">
      <w:pPr>
        <w:numPr>
          <w:ilvl w:val="0"/>
          <w:numId w:val="20"/>
        </w:numPr>
        <w:rPr>
          <w:ins w:id="109" w:author="Iman Zabet" w:date="2012-04-30T20:56:00Z"/>
        </w:rPr>
      </w:pPr>
      <w:ins w:id="110" w:author="Iman Zabet" w:date="2012-04-30T20:56:00Z">
        <w:r>
          <w:t>Some tasks must be performed before others.</w:t>
        </w:r>
      </w:ins>
    </w:p>
    <w:p w:rsidR="00476E9C" w:rsidRDefault="00476E9C" w:rsidP="0093207D">
      <w:pPr>
        <w:numPr>
          <w:ilvl w:val="0"/>
          <w:numId w:val="20"/>
        </w:numPr>
        <w:rPr>
          <w:ins w:id="111" w:author="Iman Zabet" w:date="2012-04-30T20:56:00Z"/>
        </w:rPr>
      </w:pPr>
      <w:ins w:id="112" w:author="Iman Zabet" w:date="2012-04-30T20:56:00Z">
        <w:r>
          <w:t>There are some tasks that cannot be performed simultaneously.</w:t>
        </w:r>
        <w:r w:rsidRPr="00280E54">
          <w:t xml:space="preserve"> </w:t>
        </w:r>
      </w:ins>
    </w:p>
    <w:p w:rsidR="00984A47" w:rsidRDefault="00984A47" w:rsidP="00A43342">
      <w:pPr>
        <w:rPr>
          <w:ins w:id="113" w:author="Iman Zabet" w:date="2012-04-30T19:49:00Z"/>
        </w:rPr>
      </w:pPr>
      <w:r w:rsidRPr="00280E54">
        <w:t>A set of tasks</w:t>
      </w:r>
      <w:r>
        <w:t xml:space="preserve"> (Here tasks are referred to containers to be handled) </w:t>
      </w:r>
      <m:oMath>
        <m:r>
          <m:rPr>
            <m:sty m:val="p"/>
          </m:rPr>
          <w:rPr>
            <w:rFonts w:ascii="Cambria Math" w:hAnsi="Cambria Math"/>
          </w:rPr>
          <m:t>Ω</m:t>
        </m:r>
        <m:r>
          <w:rPr>
            <w:rFonts w:ascii="Cambria Math" w:hAnsi="Cambria Math"/>
          </w:rPr>
          <m:t>=</m:t>
        </m:r>
        <m:d>
          <m:dPr>
            <m:begChr m:val="{"/>
            <m:endChr m:val="}"/>
            <m:ctrlPr>
              <w:rPr>
                <w:rFonts w:ascii="Cambria Math" w:hAnsi="Cambria Math"/>
                <w:i/>
              </w:rPr>
            </m:ctrlPr>
          </m:dPr>
          <m:e>
            <m:r>
              <w:rPr>
                <w:rFonts w:ascii="Cambria Math" w:hAnsi="Cambria Math"/>
              </w:rPr>
              <m:t>1, …, n</m:t>
            </m:r>
          </m:e>
        </m:d>
      </m:oMath>
      <w:r>
        <w:t xml:space="preserve"> and a set of crane </w:t>
      </w:r>
      <m:oMath>
        <m:r>
          <m:rPr>
            <m:sty m:val="p"/>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1, …, q</m:t>
            </m:r>
          </m:e>
        </m:d>
      </m:oMath>
      <w:r>
        <w:t xml:space="preserve"> </w:t>
      </w:r>
      <w:proofErr w:type="gramStart"/>
      <w:r>
        <w:t>is</w:t>
      </w:r>
      <w:proofErr w:type="gramEnd"/>
      <w:r>
        <w:t xml:space="preserve"> given. The complete set of tasks </w:t>
      </w:r>
      <w:proofErr w:type="gramStart"/>
      <w:r>
        <w:t xml:space="preserve">is </w:t>
      </w:r>
      <w:proofErr w:type="gramEnd"/>
      <m:oMath>
        <m:acc>
          <m:accPr>
            <m:chr m:val="̅"/>
            <m:ctrlPr>
              <w:rPr>
                <w:rFonts w:ascii="Cambria Math" w:hAnsi="Cambria Math"/>
              </w:rPr>
            </m:ctrlPr>
          </m:accPr>
          <m:e>
            <m:r>
              <m:rPr>
                <m:sty m:val="p"/>
              </m:rPr>
              <w:rPr>
                <w:rFonts w:ascii="Cambria Math" w:hAnsi="Cambria Math"/>
              </w:rPr>
              <m:t>Ω</m:t>
            </m:r>
          </m:e>
        </m:acc>
        <m:r>
          <w:rPr>
            <w:rFonts w:ascii="Cambria Math" w:hAnsi="Cambria Math"/>
          </w:rPr>
          <m:t>=</m:t>
        </m:r>
        <m:r>
          <m:rPr>
            <m:sty m:val="p"/>
          </m:rPr>
          <w:rPr>
            <w:rFonts w:ascii="Cambria Math" w:hAnsi="Cambria Math"/>
          </w:rPr>
          <m:t>Ω</m:t>
        </m:r>
        <m:r>
          <w:rPr>
            <w:rFonts w:ascii="Cambria Math" w:hAnsi="Cambria Math"/>
          </w:rPr>
          <m:t>∪</m:t>
        </m:r>
        <m:d>
          <m:dPr>
            <m:begChr m:val="{"/>
            <m:endChr m:val="}"/>
            <m:ctrlPr>
              <w:rPr>
                <w:rFonts w:ascii="Cambria Math" w:hAnsi="Cambria Math"/>
                <w:i/>
              </w:rPr>
            </m:ctrlPr>
          </m:dPr>
          <m:e>
            <m:r>
              <w:rPr>
                <w:rFonts w:ascii="Cambria Math" w:hAnsi="Cambria Math"/>
              </w:rPr>
              <m:t>0,T</m:t>
            </m:r>
          </m:e>
        </m:d>
      </m:oMath>
      <w:r>
        <w:t xml:space="preserve">, where </w:t>
      </w:r>
      <m:oMath>
        <m:r>
          <w:rPr>
            <w:rFonts w:ascii="Cambria Math" w:hAnsi="Cambria Math"/>
          </w:rPr>
          <m:t>0</m:t>
        </m:r>
      </m:oMath>
      <w:r>
        <w:t xml:space="preserve"> and </w:t>
      </w:r>
      <m:oMath>
        <m:r>
          <w:rPr>
            <w:rFonts w:ascii="Cambria Math" w:hAnsi="Cambria Math"/>
          </w:rPr>
          <m:t>T</m:t>
        </m:r>
      </m:oMath>
      <w:r>
        <w:t xml:space="preserve"> represent </w:t>
      </w:r>
      <w:r w:rsidRPr="00AC797A">
        <w:rPr>
          <w:i/>
          <w:iCs/>
        </w:rPr>
        <w:t>first</w:t>
      </w:r>
      <w:r>
        <w:t xml:space="preserve"> and </w:t>
      </w:r>
      <w:r w:rsidRPr="00AC797A">
        <w:rPr>
          <w:i/>
          <w:iCs/>
        </w:rPr>
        <w:t>last</w:t>
      </w:r>
      <w:r>
        <w:t xml:space="preserve"> </w:t>
      </w:r>
      <w:del w:id="114" w:author="Iman Zabet" w:date="2012-04-30T19:09:00Z">
        <w:r w:rsidDel="00DE1050">
          <w:delText xml:space="preserve">tasks performed </w:delText>
        </w:r>
        <w:commentRangeStart w:id="115"/>
        <w:r w:rsidDel="00DE1050">
          <w:delText xml:space="preserve">by </w:delText>
        </w:r>
      </w:del>
      <w:ins w:id="116" w:author="Iman Zabet" w:date="2012-04-30T19:09:00Z">
        <w:r w:rsidR="00DE1050">
          <w:t xml:space="preserve">states of </w:t>
        </w:r>
      </w:ins>
      <w:r>
        <w:t>each crane</w:t>
      </w:r>
      <w:commentRangeEnd w:id="115"/>
      <w:r w:rsidR="00CA4ECC">
        <w:rPr>
          <w:rStyle w:val="CommentReference"/>
          <w:rFonts w:ascii="Tahoma" w:hAnsi="Tahoma"/>
        </w:rPr>
        <w:commentReference w:id="115"/>
      </w:r>
      <w:r>
        <w:t>.</w:t>
      </w:r>
      <w:ins w:id="117" w:author="Iman Zabet" w:date="2012-04-30T19:09:00Z">
        <w:r w:rsidR="00DE1050">
          <w:t xml:space="preserve"> For example, if </w:t>
        </w:r>
      </w:ins>
      <w:ins w:id="118" w:author="Iman Zabet" w:date="2012-04-30T19:33:00Z">
        <w:r w:rsidR="00AC3646">
          <w:t>task</w:t>
        </w:r>
        <m:oMath>
          <m:r>
            <w:rPr>
              <w:rFonts w:ascii="Cambria Math" w:hAnsi="Cambria Math"/>
            </w:rPr>
            <m:t xml:space="preserve"> i</m:t>
          </m:r>
        </m:oMath>
        <w:r w:rsidR="00AC3646">
          <w:t xml:space="preserve"> is the first task of </w:t>
        </w:r>
      </w:ins>
      <w:ins w:id="119" w:author="Iman Zabet" w:date="2012-04-30T19:37:00Z">
        <w:r w:rsidR="00BD7BA2">
          <w:t>QC</w:t>
        </w:r>
      </w:ins>
      <w:ins w:id="120" w:author="Iman Zabet" w:date="2012-04-30T19:34:00Z">
        <m:oMath>
          <m:r>
            <w:rPr>
              <w:rFonts w:ascii="Cambria Math" w:hAnsi="Cambria Math"/>
            </w:rPr>
            <m:t xml:space="preserve"> k</m:t>
          </m:r>
        </m:oMath>
      </w:ins>
      <w:proofErr w:type="gramStart"/>
      <w:ins w:id="121" w:author="Iman Zabet" w:date="2012-04-30T19:38:00Z">
        <w:r w:rsidR="00353E7C">
          <w:t>,</w:t>
        </w:r>
        <m:oMath>
          <m:r>
            <w:rPr>
              <w:rFonts w:ascii="Cambria Math" w:hAnsi="Cambria Math"/>
            </w:rPr>
            <m:t xml:space="preserve"> </m:t>
          </m:r>
        </m:oMath>
      </w:ins>
      <m:oMath>
        <m:sSubSup>
          <m:sSubSupPr>
            <m:ctrlPr>
              <w:ins w:id="122" w:author="Iman Zabet" w:date="2012-04-30T19:35:00Z">
                <w:rPr>
                  <w:rFonts w:ascii="Cambria Math" w:hAnsi="Cambria Math"/>
                  <w:i/>
                </w:rPr>
              </w:ins>
            </m:ctrlPr>
          </m:sSubSupPr>
          <m:e>
            <w:ins w:id="123" w:author="Iman Zabet" w:date="2012-04-30T19:35:00Z">
              <m:r>
                <w:rPr>
                  <w:rFonts w:ascii="Cambria Math" w:hAnsi="Cambria Math"/>
                </w:rPr>
                <m:t>X</m:t>
              </m:r>
            </w:ins>
          </m:e>
          <m:sub>
            <w:ins w:id="124" w:author="Iman Zabet" w:date="2012-05-01T00:48:00Z">
              <m:r>
                <w:rPr>
                  <w:rFonts w:ascii="Cambria Math" w:hAnsi="Cambria Math"/>
                </w:rPr>
                <m:t>0i</m:t>
              </m:r>
            </w:ins>
          </m:sub>
          <m:sup>
            <w:ins w:id="125" w:author="Iman Zabet" w:date="2012-04-30T19:35:00Z">
              <m:r>
                <w:rPr>
                  <w:rFonts w:ascii="Cambria Math" w:hAnsi="Cambria Math"/>
                </w:rPr>
                <m:t>k</m:t>
              </m:r>
            </w:ins>
          </m:sup>
        </m:sSubSup>
        <w:ins w:id="126" w:author="Iman Zabet" w:date="2012-04-30T19:35:00Z">
          <m:r>
            <w:rPr>
              <w:rFonts w:ascii="Cambria Math" w:hAnsi="Cambria Math"/>
            </w:rPr>
            <m:t>=1</m:t>
          </m:r>
        </w:ins>
      </m:oMath>
      <w:ins w:id="127" w:author="Iman Zabet" w:date="2012-04-30T19:34:00Z">
        <w:r w:rsidR="00AC3646">
          <w:t>.</w:t>
        </w:r>
      </w:ins>
      <w:proofErr w:type="gramEnd"/>
      <w:ins w:id="128" w:author="Iman Zabet" w:date="2012-04-30T19:38:00Z">
        <w:r w:rsidR="005421DD">
          <w:t xml:space="preserve"> </w:t>
        </w:r>
      </w:ins>
      <w:ins w:id="129" w:author="Iman Zabet" w:date="2012-04-30T19:34:00Z">
        <w:r w:rsidR="00AC3646">
          <w:t>Also, when task</w:t>
        </w:r>
        <m:oMath>
          <m:r>
            <w:rPr>
              <w:rFonts w:ascii="Cambria Math" w:hAnsi="Cambria Math"/>
            </w:rPr>
            <m:t xml:space="preserve"> j</m:t>
          </m:r>
        </m:oMath>
        <w:r w:rsidR="00AC3646">
          <w:t xml:space="preserve"> is being the last task of </w:t>
        </w:r>
      </w:ins>
      <w:ins w:id="130" w:author="Iman Zabet" w:date="2012-04-30T19:37:00Z">
        <w:r w:rsidR="00BD7BA2">
          <w:t>QC</w:t>
        </w:r>
      </w:ins>
      <w:ins w:id="131" w:author="Iman Zabet" w:date="2012-04-30T19:35:00Z">
        <m:oMath>
          <m:r>
            <w:rPr>
              <w:rFonts w:ascii="Cambria Math" w:hAnsi="Cambria Math"/>
            </w:rPr>
            <m:t xml:space="preserve"> k</m:t>
          </m:r>
        </m:oMath>
      </w:ins>
      <w:proofErr w:type="gramStart"/>
      <w:ins w:id="132" w:author="Iman Zabet" w:date="2012-04-30T19:38:00Z">
        <w:r w:rsidR="00353E7C">
          <w:t>,</w:t>
        </w:r>
        <m:oMath>
          <m:r>
            <w:rPr>
              <w:rFonts w:ascii="Cambria Math" w:hAnsi="Cambria Math"/>
            </w:rPr>
            <m:t xml:space="preserve"> </m:t>
          </m:r>
        </m:oMath>
      </w:ins>
      <m:oMath>
        <m:sSubSup>
          <m:sSubSupPr>
            <m:ctrlPr>
              <w:ins w:id="133" w:author="Iman Zabet" w:date="2012-04-30T19:35:00Z">
                <w:rPr>
                  <w:rFonts w:ascii="Cambria Math" w:hAnsi="Cambria Math"/>
                  <w:i/>
                </w:rPr>
              </w:ins>
            </m:ctrlPr>
          </m:sSubSupPr>
          <m:e>
            <w:ins w:id="134" w:author="Iman Zabet" w:date="2012-04-30T19:35:00Z">
              <m:r>
                <w:rPr>
                  <w:rFonts w:ascii="Cambria Math" w:hAnsi="Cambria Math"/>
                </w:rPr>
                <m:t>X</m:t>
              </m:r>
            </w:ins>
          </m:e>
          <m:sub>
            <w:ins w:id="135" w:author="Iman Zabet" w:date="2012-04-30T19:35:00Z">
              <m:r>
                <w:rPr>
                  <w:rFonts w:ascii="Cambria Math" w:hAnsi="Cambria Math"/>
                </w:rPr>
                <m:t>jT</m:t>
              </m:r>
            </w:ins>
          </m:sub>
          <m:sup>
            <w:ins w:id="136" w:author="Iman Zabet" w:date="2012-04-30T19:35:00Z">
              <m:r>
                <w:rPr>
                  <w:rFonts w:ascii="Cambria Math" w:hAnsi="Cambria Math"/>
                </w:rPr>
                <m:t>k</m:t>
              </m:r>
            </w:ins>
          </m:sup>
        </m:sSubSup>
        <w:ins w:id="137" w:author="Iman Zabet" w:date="2012-04-30T19:35:00Z">
          <m:r>
            <w:rPr>
              <w:rFonts w:ascii="Cambria Math" w:hAnsi="Cambria Math"/>
            </w:rPr>
            <m:t>=1</m:t>
          </m:r>
        </w:ins>
      </m:oMath>
      <w:ins w:id="138" w:author="Iman Zabet" w:date="2012-04-30T19:32:00Z">
        <w:r w:rsidR="007E4E3E">
          <w:t>.</w:t>
        </w:r>
      </w:ins>
      <w:proofErr w:type="gramEnd"/>
      <w:r>
        <w:t xml:space="preserve"> </w:t>
      </w:r>
      <m:oMath>
        <m:sSub>
          <m:sSubPr>
            <m:ctrlPr>
              <w:rPr>
                <w:rFonts w:ascii="Cambria Math" w:hAnsi="Cambria Math"/>
                <w:i/>
              </w:rPr>
            </m:ctrlPr>
          </m:sSubPr>
          <m:e>
            <w:ins w:id="139" w:author="Zabet" w:date="2012-04-29T20:21:00Z">
              <m:r>
                <w:rPr>
                  <w:rFonts w:ascii="Cambria Math" w:hAnsi="Cambria Math"/>
                </w:rPr>
                <m:t>p</m:t>
              </m:r>
            </w:ins>
          </m:e>
          <m:sub>
            <m:r>
              <w:rPr>
                <w:rFonts w:ascii="Cambria Math" w:hAnsi="Cambria Math"/>
              </w:rPr>
              <m:t>i</m:t>
            </m:r>
          </m:sub>
        </m:sSub>
      </m:oMath>
      <w:ins w:id="140" w:author="Zabet" w:date="2012-04-29T21:25:00Z">
        <w:r w:rsidR="00EB1A17">
          <w:t xml:space="preserve"> </w:t>
        </w:r>
      </w:ins>
      <w:proofErr w:type="gramStart"/>
      <w:r>
        <w:t>is</w:t>
      </w:r>
      <w:proofErr w:type="gramEnd"/>
      <w:r>
        <w:t xml:space="preserve"> defined as the relative processing time of </w:t>
      </w:r>
      <w:ins w:id="141" w:author="Iman Zabet" w:date="2012-04-30T19:29:00Z">
        <w:r w:rsidR="00E26F33">
          <w:t>task</w:t>
        </w:r>
      </w:ins>
      <w:ins w:id="142" w:author="Iman Zabet" w:date="2012-05-01T00:59:00Z">
        <m:oMath>
          <m:r>
            <m:rPr>
              <m:sty m:val="p"/>
            </m:rPr>
            <w:rPr>
              <w:rFonts w:ascii="Cambria Math" w:hAnsi="Cambria Math"/>
            </w:rPr>
            <m:t xml:space="preserve"> </m:t>
          </m:r>
        </m:oMath>
      </w:ins>
      <m:oMath>
        <m:r>
          <m:rPr>
            <m:sty m:val="p"/>
          </m:rPr>
          <w:rPr>
            <w:rFonts w:ascii="Cambria Math" w:hAnsi="Cambria Math"/>
          </w:rPr>
          <m:t>i∈</m:t>
        </m:r>
        <m:acc>
          <m:accPr>
            <m:chr m:val="̅"/>
            <m:ctrlPr>
              <w:rPr>
                <w:rFonts w:ascii="Cambria Math" w:hAnsi="Cambria Math"/>
              </w:rPr>
            </m:ctrlPr>
          </m:accPr>
          <m:e>
            <m:r>
              <m:rPr>
                <m:sty m:val="p"/>
              </m:rPr>
              <w:rPr>
                <w:rFonts w:ascii="Cambria Math" w:hAnsi="Cambria Math"/>
              </w:rPr>
              <m:t>Ω</m:t>
            </m:r>
          </m:e>
        </m:acc>
      </m:oMath>
      <w:r w:rsidRPr="00F23768">
        <w:t>; we</w:t>
      </w:r>
      <w:r>
        <w:t xml:space="preserve"> know also </w:t>
      </w:r>
      <m:oMath>
        <m:sSub>
          <m:sSubPr>
            <m:ctrlPr>
              <w:rPr>
                <w:rFonts w:ascii="Cambria Math" w:hAnsi="Cambria Math"/>
                <w:i/>
              </w:rPr>
            </m:ctrlPr>
          </m:sSubPr>
          <m:e>
            <w:ins w:id="143" w:author="Zabet" w:date="2012-04-29T20:21:00Z">
              <m:r>
                <w:rPr>
                  <w:rFonts w:ascii="Cambria Math" w:hAnsi="Cambria Math"/>
                </w:rPr>
                <m:t>p</m:t>
              </m:r>
            </w:ins>
          </m:e>
          <m:sub>
            <m:r>
              <w:rPr>
                <w:rFonts w:ascii="Cambria Math" w:hAnsi="Cambria Math"/>
              </w:rPr>
              <m:t>0</m:t>
            </m:r>
          </m:sub>
        </m:sSub>
        <m:r>
          <w:rPr>
            <w:rFonts w:ascii="Cambria Math" w:hAnsi="Cambria Math"/>
          </w:rPr>
          <m:t>=</m:t>
        </m:r>
        <m:sSub>
          <m:sSubPr>
            <m:ctrlPr>
              <w:rPr>
                <w:rFonts w:ascii="Cambria Math" w:hAnsi="Cambria Math"/>
                <w:i/>
              </w:rPr>
            </m:ctrlPr>
          </m:sSubPr>
          <m:e>
            <w:ins w:id="144" w:author="Zabet" w:date="2012-04-29T20:21:00Z">
              <m:r>
                <w:rPr>
                  <w:rFonts w:ascii="Cambria Math" w:hAnsi="Cambria Math"/>
                </w:rPr>
                <m:t>p</m:t>
              </m:r>
            </w:ins>
          </m:e>
          <m:sub>
            <m:r>
              <w:rPr>
                <w:rFonts w:ascii="Cambria Math" w:hAnsi="Cambria Math"/>
              </w:rPr>
              <m:t>T</m:t>
            </m:r>
          </m:sub>
        </m:sSub>
        <m:r>
          <w:rPr>
            <w:rFonts w:ascii="Cambria Math" w:hAnsi="Cambria Math"/>
          </w:rPr>
          <m:t>=0</m:t>
        </m:r>
      </m:oMath>
      <w:r>
        <w:t xml:space="preserve"> clearely. Furthermore,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Z</m:t>
            </m:r>
          </m:e>
          <m:sup>
            <m:r>
              <w:rPr>
                <w:rFonts w:ascii="Cambria Math" w:hAnsi="Cambria Math"/>
              </w:rPr>
              <m:t>+</m:t>
            </m:r>
          </m:sup>
        </m:sSup>
      </m:oMath>
      <w:r>
        <w:t xml:space="preserve">represents the </w:t>
      </w:r>
      <w:commentRangeStart w:id="145"/>
      <w:r>
        <w:t>location</w:t>
      </w:r>
      <w:commentRangeEnd w:id="145"/>
      <w:r w:rsidR="009F3E6F">
        <w:rPr>
          <w:rStyle w:val="CommentReference"/>
          <w:rFonts w:ascii="Tahoma" w:hAnsi="Tahoma"/>
        </w:rPr>
        <w:commentReference w:id="145"/>
      </w:r>
      <w:r>
        <w:t xml:space="preserve"> of </w:t>
      </w:r>
      <w:ins w:id="146" w:author="Iman Zabet" w:date="2012-04-30T19:29:00Z">
        <w:r w:rsidR="00E26F33">
          <w:t>task</w:t>
        </w:r>
        <m:oMath>
          <m:r>
            <w:rPr>
              <w:rFonts w:ascii="Cambria Math" w:hAnsi="Cambria Math"/>
            </w:rPr>
            <m:t xml:space="preserve"> </m:t>
          </m:r>
        </m:oMath>
      </w:ins>
      <m:oMath>
        <m:r>
          <w:rPr>
            <w:rFonts w:ascii="Cambria Math" w:hAnsi="Cambria Math"/>
          </w:rPr>
          <m:t>i</m:t>
        </m:r>
        <m:r>
          <m:rPr>
            <m:sty m:val="p"/>
          </m:rPr>
          <w:rPr>
            <w:rFonts w:ascii="Cambria Math" w:hAnsi="Cambria Math"/>
          </w:rPr>
          <m:t>∈Ω</m:t>
        </m:r>
      </m:oMath>
      <w:r>
        <w:t xml:space="preserve">. Set </w:t>
      </w:r>
      <m:oMath>
        <m:r>
          <m:rPr>
            <m:sty m:val="p"/>
          </m:rPr>
          <w:rPr>
            <w:rFonts w:ascii="Cambria Math" w:hAnsi="Cambria Math"/>
          </w:rPr>
          <m:t xml:space="preserve">Φ= </m:t>
        </m:r>
        <m:d>
          <m:dPr>
            <m:begChr m:val="{"/>
            <m:endChr m:val="}"/>
            <m:ctrlPr>
              <w:rPr>
                <w:rFonts w:ascii="Cambria Math" w:hAnsi="Cambria Math"/>
                <w:i/>
              </w:rPr>
            </m:ctrlPr>
          </m:dPr>
          <m:e>
            <m:d>
              <m:dPr>
                <m:ctrlPr>
                  <w:rPr>
                    <w:rFonts w:ascii="Cambria Math" w:hAnsi="Cambria Math"/>
                    <w:i/>
                  </w:rPr>
                </m:ctrlPr>
              </m:dPr>
              <m:e>
                <m:r>
                  <w:rPr>
                    <w:rFonts w:ascii="Cambria Math" w:hAnsi="Cambria Math"/>
                  </w:rPr>
                  <m:t>i,j</m:t>
                </m:r>
              </m:e>
            </m:d>
            <m:r>
              <w:rPr>
                <w:rFonts w:ascii="Cambria Math" w:hAnsi="Cambria Math"/>
              </w:rPr>
              <m:t>|i,j∈</m:t>
            </m:r>
            <m:r>
              <m:rPr>
                <m:sty m:val="p"/>
              </m:rPr>
              <w:rPr>
                <w:rFonts w:ascii="Cambria Math" w:hAnsi="Cambria Math"/>
              </w:rPr>
              <m:t>Ω</m:t>
            </m:r>
          </m:e>
        </m:d>
      </m:oMath>
      <w:r>
        <w:t xml:space="preserve"> expressed the </w:t>
      </w:r>
      <w:commentRangeStart w:id="147"/>
      <w:r>
        <w:t>precedence</w:t>
      </w:r>
      <w:commentRangeEnd w:id="147"/>
      <w:r w:rsidR="007178AB">
        <w:rPr>
          <w:rStyle w:val="CommentReference"/>
          <w:rFonts w:ascii="Tahoma" w:hAnsi="Tahoma"/>
        </w:rPr>
        <w:commentReference w:id="147"/>
      </w:r>
      <w:r>
        <w:t xml:space="preserve"> relationships between pairs of tasks. </w:t>
      </w:r>
      <m:oMath>
        <m:r>
          <m:rPr>
            <m:sty m:val="p"/>
          </m:rPr>
          <w:rPr>
            <w:rFonts w:ascii="Cambria Math" w:hAnsi="Cambria Math"/>
          </w:rPr>
          <m:t>Ψ</m:t>
        </m:r>
      </m:oMath>
      <w:r>
        <w:t xml:space="preserve"> </w:t>
      </w:r>
      <w:proofErr w:type="gramStart"/>
      <w:r>
        <w:t>is</w:t>
      </w:r>
      <w:proofErr w:type="gramEnd"/>
      <w:r>
        <w:t xml:space="preserve"> the set of pair tasks which </w:t>
      </w:r>
      <w:commentRangeStart w:id="148"/>
      <w:ins w:id="149" w:author="Iman Zabet" w:date="2012-04-30T21:32:00Z">
        <w:r w:rsidR="00FD51B1">
          <w:t>cannot</w:t>
        </w:r>
      </w:ins>
      <w:r>
        <w:t xml:space="preserve"> be performed at the same time</w:t>
      </w:r>
      <w:commentRangeEnd w:id="148"/>
      <w:r w:rsidR="004E53D0">
        <w:rPr>
          <w:rStyle w:val="CommentReference"/>
          <w:rFonts w:ascii="Tahoma" w:hAnsi="Tahoma"/>
        </w:rPr>
        <w:commentReference w:id="148"/>
      </w:r>
      <w:r>
        <w:t>,</w:t>
      </w:r>
      <w:del w:id="150" w:author="Iman Zabet" w:date="2012-05-01T23:32:00Z">
        <w:r w:rsidDel="00A43342">
          <w:delText xml:space="preserve"> clearly </w:delText>
        </w:r>
        <w:commentRangeStart w:id="151"/>
        <m:oMath>
          <m:r>
            <m:rPr>
              <m:sty m:val="p"/>
            </m:rPr>
            <w:rPr>
              <w:rFonts w:ascii="Cambria Math" w:hAnsi="Cambria Math"/>
            </w:rPr>
            <m:t>Φ⊆Ψ</m:t>
          </m:r>
          <w:commentRangeEnd w:id="151"/>
          <m:r>
            <m:rPr>
              <m:sty m:val="p"/>
            </m:rPr>
            <w:rPr>
              <w:rStyle w:val="CommentReference"/>
              <w:rFonts w:ascii="Tahoma" w:hAnsi="Tahoma"/>
            </w:rPr>
            <w:commentReference w:id="151"/>
          </m:r>
        </m:oMath>
      </w:del>
      <w:r>
        <w:t>.</w:t>
      </w:r>
    </w:p>
    <w:p w:rsidR="00870C03" w:rsidRDefault="00870C03"/>
    <w:p w:rsidR="00984A47" w:rsidRPr="008F6410" w:rsidRDefault="00984A47" w:rsidP="00984A47">
      <w:pPr>
        <w:pStyle w:val="Heading4"/>
      </w:pPr>
      <w:r w:rsidRPr="008F6410">
        <w:t>Indices</w:t>
      </w:r>
    </w:p>
    <w:p w:rsidR="00984A47" w:rsidRDefault="00984A47" w:rsidP="00984A47">
      <w:pPr>
        <w:jc w:val="left"/>
      </w:pPr>
      <m:oMath>
        <m:r>
          <w:rPr>
            <w:rFonts w:ascii="Cambria Math" w:hAnsi="Cambria Math"/>
          </w:rPr>
          <m:t>i,j</m:t>
        </m:r>
      </m:oMath>
      <w:r w:rsidRPr="008F6410">
        <w:t xml:space="preserve"> </w:t>
      </w:r>
      <w:r>
        <w:t>,</w:t>
      </w:r>
      <w:r w:rsidRPr="006B600C">
        <w:t xml:space="preserve"> </w:t>
      </w:r>
      <w:r w:rsidRPr="008F6410">
        <w:tab/>
        <w:t>Tasks to be performed</w:t>
      </w:r>
    </w:p>
    <w:p w:rsidR="00984A47" w:rsidRDefault="00984A47" w:rsidP="00B14BDA">
      <w:pPr>
        <w:jc w:val="left"/>
        <w:rPr>
          <w:ins w:id="152" w:author="Iman Zabet" w:date="2012-04-30T19:42:00Z"/>
        </w:rPr>
      </w:pPr>
      <m:oMath>
        <m:r>
          <w:rPr>
            <w:rFonts w:ascii="Cambria Math" w:hAnsi="Cambria Math"/>
          </w:rPr>
          <w:lastRenderedPageBreak/>
          <m:t>k</m:t>
        </m:r>
      </m:oMath>
      <w:r>
        <w:t>,</w:t>
      </w:r>
      <w:r w:rsidRPr="006B600C">
        <w:t xml:space="preserve"> </w:t>
      </w:r>
      <w:r w:rsidRPr="008F6410">
        <w:tab/>
      </w:r>
      <w:ins w:id="153" w:author="Iman Zabet" w:date="2012-04-30T19:37:00Z">
        <w:r w:rsidR="00BD7BA2">
          <w:t>QC</w:t>
        </w:r>
      </w:ins>
      <w:r w:rsidR="00361647">
        <w:t xml:space="preserve">s </w:t>
      </w:r>
      <w:r>
        <w:t xml:space="preserve">where </w:t>
      </w:r>
      <m:oMath>
        <m:r>
          <w:rPr>
            <w:rFonts w:ascii="Cambria Math" w:hAnsi="Cambria Math"/>
          </w:rPr>
          <m:t>k=1, …, K</m:t>
        </m:r>
      </m:oMath>
    </w:p>
    <w:p w:rsidR="002B7849" w:rsidRPr="008312A0" w:rsidRDefault="002B7849" w:rsidP="00B14BDA">
      <w:pPr>
        <w:jc w:val="left"/>
        <w:rPr>
          <w:rtl/>
        </w:rPr>
      </w:pPr>
    </w:p>
    <w:p w:rsidR="00984A47" w:rsidRPr="008F6410" w:rsidRDefault="00984A47" w:rsidP="00984A47">
      <w:pPr>
        <w:pStyle w:val="Heading4"/>
        <w:rPr>
          <w:rtl/>
        </w:rPr>
      </w:pPr>
      <w:r w:rsidRPr="008F6410">
        <w:t>Problem Data</w:t>
      </w:r>
    </w:p>
    <w:p w:rsidR="00984A47" w:rsidRPr="008F6410" w:rsidRDefault="002C5E12" w:rsidP="00B14BDA">
      <w:pPr>
        <w:jc w:val="left"/>
        <w:rPr>
          <w:rtl/>
        </w:rPr>
      </w:pPr>
      <m:oMath>
        <m:sSub>
          <m:sSubPr>
            <m:ctrlPr>
              <w:rPr>
                <w:rFonts w:ascii="Cambria Math" w:hAnsi="Cambria Math"/>
                <w:i/>
              </w:rPr>
            </m:ctrlPr>
          </m:sSubPr>
          <m:e>
            <w:ins w:id="154" w:author="Zabet" w:date="2012-04-29T20:20:00Z">
              <m:r>
                <w:rPr>
                  <w:rFonts w:ascii="Cambria Math" w:hAnsi="Cambria Math"/>
                </w:rPr>
                <m:t>p</m:t>
              </m:r>
            </w:ins>
          </m:e>
          <m:sub>
            <m:r>
              <w:rPr>
                <w:rFonts w:ascii="Cambria Math" w:hAnsi="Cambria Math"/>
              </w:rPr>
              <m:t>i</m:t>
            </m:r>
          </m:sub>
        </m:sSub>
      </m:oMath>
      <w:r w:rsidR="00984A47" w:rsidRPr="008F6410">
        <w:tab/>
        <w:t>The time required to perform</w:t>
      </w:r>
      <w:r w:rsidR="00CF6FF8">
        <w:t xml:space="preserve"> task</w:t>
      </w:r>
      <w:r w:rsidR="00984A47" w:rsidRPr="008F6410">
        <w:t xml:space="preserve"> </w:t>
      </w:r>
      <w:proofErr w:type="spellStart"/>
      <w:r w:rsidR="00C66239">
        <w:rPr>
          <w:i/>
          <w:iCs/>
        </w:rPr>
        <w:t>i</w:t>
      </w:r>
      <w:proofErr w:type="spellEnd"/>
    </w:p>
    <w:p w:rsidR="00984A47" w:rsidRPr="008F6410" w:rsidRDefault="002C5E12" w:rsidP="00B14BDA">
      <w:pPr>
        <w:jc w:val="left"/>
        <w:rPr>
          <w:rtl/>
        </w:rPr>
      </w:pP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984A47" w:rsidRPr="008F6410">
        <w:tab/>
        <w:t xml:space="preserve">The earliest available time of </w:t>
      </w:r>
      <w:ins w:id="155" w:author="Iman Zabet" w:date="2012-04-30T19:37:00Z">
        <w:r w:rsidR="00BD7BA2">
          <w:t>QC</w:t>
        </w:r>
      </w:ins>
      <m:oMath>
        <m:r>
          <w:rPr>
            <w:rFonts w:ascii="Cambria Math" w:hAnsi="Cambria Math"/>
          </w:rPr>
          <m:t xml:space="preserve"> k</m:t>
        </m:r>
      </m:oMath>
    </w:p>
    <w:p w:rsidR="00984A47" w:rsidRPr="008F6410" w:rsidRDefault="002C5E12" w:rsidP="0071176A">
      <w:pPr>
        <w:jc w:val="left"/>
        <w:rPr>
          <w:rtl/>
        </w:rPr>
      </w:pPr>
      <m:oMath>
        <m:sSub>
          <m:sSubPr>
            <m:ctrlPr>
              <w:rPr>
                <w:rFonts w:ascii="Cambria Math" w:hAnsi="Cambria Math"/>
                <w:i/>
              </w:rPr>
            </m:ctrlPr>
          </m:sSubPr>
          <m:e>
            <w:ins w:id="156" w:author="Zabet" w:date="2012-04-29T20:20:00Z">
              <m:r>
                <w:rPr>
                  <w:rFonts w:ascii="Cambria Math" w:hAnsi="Cambria Math"/>
                </w:rPr>
                <m:t>l</m:t>
              </m:r>
            </w:ins>
          </m:e>
          <m:sub>
            <m:r>
              <w:rPr>
                <w:rFonts w:ascii="Cambria Math" w:hAnsi="Cambria Math"/>
              </w:rPr>
              <m:t>i</m:t>
            </m:r>
          </m:sub>
        </m:sSub>
      </m:oMath>
      <w:r w:rsidR="00984A47" w:rsidRPr="008F6410">
        <w:tab/>
        <w:t>The location of task (expressed by the ship bay number)</w:t>
      </w:r>
    </w:p>
    <w:p w:rsidR="00984A47" w:rsidRPr="008F6410" w:rsidRDefault="002C5E12" w:rsidP="00B14BDA">
      <w:pPr>
        <w:jc w:val="left"/>
        <w:rPr>
          <w:rtl/>
        </w:rPr>
      </w:pPr>
      <m:oMath>
        <m:sSubSup>
          <m:sSubSupPr>
            <m:ctrlPr>
              <w:rPr>
                <w:rFonts w:ascii="Cambria Math" w:hAnsi="Cambria Math"/>
                <w:i/>
              </w:rPr>
            </m:ctrlPr>
          </m:sSubSupPr>
          <m:e>
            <w:ins w:id="157" w:author="Zabet" w:date="2012-04-29T20:20:00Z">
              <m:r>
                <w:rPr>
                  <w:rFonts w:ascii="Cambria Math" w:hAnsi="Cambria Math"/>
                </w:rPr>
                <m:t>l</m:t>
              </m:r>
            </w:ins>
          </m:e>
          <m:sub>
            <m:r>
              <w:rPr>
                <w:rFonts w:ascii="Cambria Math" w:hAnsi="Cambria Math"/>
              </w:rPr>
              <m:t>k</m:t>
            </m:r>
          </m:sub>
          <m:sup>
            <m:r>
              <w:rPr>
                <w:rFonts w:ascii="Cambria Math" w:hAnsi="Cambria Math"/>
              </w:rPr>
              <m:t>0</m:t>
            </m:r>
          </m:sup>
        </m:sSubSup>
      </m:oMath>
      <w:r w:rsidR="00984A47" w:rsidRPr="008F6410">
        <w:tab/>
        <w:t xml:space="preserve">The starting position of </w:t>
      </w:r>
      <w:ins w:id="158" w:author="Iman Zabet" w:date="2012-04-30T19:37:00Z">
        <w:r w:rsidR="00BD7BA2">
          <w:t>QC</w:t>
        </w:r>
      </w:ins>
      <m:oMath>
        <m:r>
          <w:rPr>
            <w:rFonts w:ascii="Cambria Math" w:hAnsi="Cambria Math"/>
          </w:rPr>
          <m:t xml:space="preserve"> k</m:t>
        </m:r>
      </m:oMath>
    </w:p>
    <w:p w:rsidR="00984A47" w:rsidRPr="008F6410" w:rsidRDefault="002C5E12" w:rsidP="00B14BDA">
      <w:pPr>
        <w:jc w:val="left"/>
        <w:rPr>
          <w:rtl/>
        </w:rPr>
      </w:pPr>
      <m:oMath>
        <m:sSubSup>
          <m:sSubSupPr>
            <m:ctrlPr>
              <w:rPr>
                <w:rFonts w:ascii="Cambria Math" w:hAnsi="Cambria Math"/>
                <w:i/>
              </w:rPr>
            </m:ctrlPr>
          </m:sSubSupPr>
          <m:e>
            <w:ins w:id="159" w:author="Zabet" w:date="2012-04-29T20:20:00Z">
              <m:r>
                <w:rPr>
                  <w:rFonts w:ascii="Cambria Math" w:hAnsi="Cambria Math"/>
                </w:rPr>
                <m:t>l</m:t>
              </m:r>
            </w:ins>
          </m:e>
          <m:sub>
            <m:r>
              <w:rPr>
                <w:rFonts w:ascii="Cambria Math" w:hAnsi="Cambria Math"/>
              </w:rPr>
              <m:t>k</m:t>
            </m:r>
          </m:sub>
          <m:sup>
            <m:r>
              <w:rPr>
                <w:rFonts w:ascii="Cambria Math" w:hAnsi="Cambria Math"/>
              </w:rPr>
              <m:t>T</m:t>
            </m:r>
          </m:sup>
        </m:sSubSup>
      </m:oMath>
      <w:r w:rsidR="00984A47" w:rsidRPr="008F6410">
        <w:tab/>
        <w:t>The final position of</w:t>
      </w:r>
      <w:r w:rsidR="00CF6FF8">
        <w:t xml:space="preserve"> </w:t>
      </w:r>
      <w:ins w:id="160" w:author="Iman Zabet" w:date="2012-04-30T19:37:00Z">
        <w:r w:rsidR="00BD7BA2">
          <w:t>QC</w:t>
        </w:r>
      </w:ins>
      <m:oMath>
        <m:r>
          <w:rPr>
            <w:rFonts w:ascii="Cambria Math" w:hAnsi="Cambria Math"/>
          </w:rPr>
          <m:t xml:space="preserve"> k</m:t>
        </m:r>
      </m:oMath>
    </w:p>
    <w:p w:rsidR="00984A47" w:rsidRDefault="002C5E12" w:rsidP="00033CC5">
      <w:pPr>
        <w:jc w:val="left"/>
        <w:rPr>
          <w:ins w:id="161" w:author="Zabet" w:date="2012-04-29T20:41:00Z"/>
        </w:rPr>
      </w:pP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84A47" w:rsidRPr="008F6410">
        <w:tab/>
        <w:t>The travel time of a</w:t>
      </w:r>
      <w:r w:rsidR="00CF6FF8">
        <w:t xml:space="preserve"> </w:t>
      </w:r>
      <w:ins w:id="162" w:author="Iman Zabet" w:date="2012-04-30T19:37:00Z">
        <w:r w:rsidR="00BD7BA2">
          <w:t>QC</w:t>
        </w:r>
      </w:ins>
      <w:r w:rsidR="00CF6FF8">
        <w:rPr>
          <w:position w:val="-6"/>
        </w:rPr>
        <w:t xml:space="preserve"> </w:t>
      </w:r>
      <w:r w:rsidR="00984A47" w:rsidRPr="008F6410">
        <w:t>from location (</w:t>
      </w:r>
      <m:oMath>
        <m:sSub>
          <m:sSubPr>
            <m:ctrlPr>
              <w:rPr>
                <w:rFonts w:ascii="Cambria Math" w:hAnsi="Cambria Math"/>
                <w:i/>
              </w:rPr>
            </m:ctrlPr>
          </m:sSubPr>
          <m:e>
            <w:ins w:id="163" w:author="Iman Zabet" w:date="2012-05-01T02:04:00Z">
              <m:r>
                <w:rPr>
                  <w:rFonts w:ascii="Cambria Math" w:hAnsi="Cambria Math"/>
                </w:rPr>
                <m:t>l</m:t>
              </m:r>
            </w:ins>
          </m:e>
          <m:sub>
            <m:r>
              <w:rPr>
                <w:rFonts w:ascii="Cambria Math" w:hAnsi="Cambria Math"/>
              </w:rPr>
              <m:t>i</m:t>
            </m:r>
          </m:sub>
        </m:sSub>
      </m:oMath>
      <w:r w:rsidR="00984A47" w:rsidRPr="008F6410">
        <w:t xml:space="preserve">) of </w:t>
      </w:r>
      <w:r w:rsidR="00CF6FF8">
        <w:t xml:space="preserve">task </w:t>
      </w:r>
      <m:oMath>
        <m:r>
          <w:rPr>
            <w:rFonts w:ascii="Cambria Math" w:hAnsi="Cambria Math"/>
          </w:rPr>
          <m:t>i</m:t>
        </m:r>
      </m:oMath>
      <w:r w:rsidR="00984A47" w:rsidRPr="008F6410">
        <w:t xml:space="preserve"> to location (</w:t>
      </w:r>
      <m:oMath>
        <m:sSub>
          <m:sSubPr>
            <m:ctrlPr>
              <w:rPr>
                <w:rFonts w:ascii="Cambria Math" w:hAnsi="Cambria Math"/>
                <w:i/>
              </w:rPr>
            </m:ctrlPr>
          </m:sSubPr>
          <m:e>
            <w:ins w:id="164" w:author="Iman Zabet" w:date="2012-05-01T02:04:00Z">
              <m:r>
                <w:rPr>
                  <w:rFonts w:ascii="Cambria Math" w:hAnsi="Cambria Math"/>
                </w:rPr>
                <m:t>l</m:t>
              </m:r>
            </w:ins>
          </m:e>
          <m:sub>
            <m:r>
              <w:rPr>
                <w:rFonts w:ascii="Cambria Math" w:hAnsi="Cambria Math"/>
              </w:rPr>
              <m:t>j</m:t>
            </m:r>
          </m:sub>
        </m:sSub>
      </m:oMath>
      <w:r w:rsidR="00984A47" w:rsidRPr="008F6410">
        <w:t>) of</w:t>
      </w:r>
      <w:r w:rsidR="00CF6FF8">
        <w:t xml:space="preserve"> task</w:t>
      </w:r>
      <m:oMath>
        <m:r>
          <w:rPr>
            <w:rFonts w:ascii="Cambria Math" w:hAnsi="Cambria Math"/>
          </w:rPr>
          <m:t xml:space="preserve"> j</m:t>
        </m:r>
      </m:oMath>
    </w:p>
    <w:p w:rsidR="00272986" w:rsidRDefault="00272986" w:rsidP="00984A47">
      <w:pPr>
        <w:jc w:val="left"/>
        <w:rPr>
          <w:ins w:id="165" w:author="Iman Zabet" w:date="2012-04-30T19:39:00Z"/>
        </w:rPr>
      </w:pPr>
      <w:ins w:id="166" w:author="Zabet" w:date="2012-04-29T20:42:00Z">
        <m:oMath>
          <m:r>
            <w:rPr>
              <w:rFonts w:ascii="Cambria Math" w:hAnsi="Cambria Math"/>
            </w:rPr>
            <m:t>M</m:t>
          </m:r>
        </m:oMath>
        <w:r>
          <w:tab/>
          <w:t>A sufficient large constant</w:t>
        </w:r>
      </w:ins>
    </w:p>
    <w:p w:rsidR="00272F00" w:rsidRDefault="002C5E12" w:rsidP="00984A47">
      <w:pPr>
        <w:jc w:val="left"/>
        <w:rPr>
          <w:ins w:id="167" w:author="Iman Zabet" w:date="2012-04-30T19:40:00Z"/>
        </w:rPr>
      </w:pPr>
      <m:oMath>
        <m:sSub>
          <m:sSubPr>
            <m:ctrlPr>
              <w:ins w:id="168" w:author="Iman Zabet" w:date="2012-04-30T19:39:00Z">
                <w:rPr>
                  <w:rFonts w:ascii="Cambria Math" w:hAnsi="Cambria Math"/>
                </w:rPr>
              </w:ins>
            </m:ctrlPr>
          </m:sSubPr>
          <m:e>
            <w:ins w:id="169" w:author="Iman Zabet" w:date="2012-04-30T19:39:00Z">
              <m:r>
                <w:rPr>
                  <w:rFonts w:ascii="Cambria Math" w:hAnsi="Cambria Math"/>
                </w:rPr>
                <m:t>α</m:t>
              </m:r>
            </w:ins>
          </m:e>
          <m:sub>
            <w:ins w:id="170" w:author="Iman Zabet" w:date="2012-04-30T19:39:00Z">
              <m:r>
                <m:rPr>
                  <m:sty m:val="p"/>
                </m:rPr>
                <w:rPr>
                  <w:rFonts w:ascii="Cambria Math" w:hAnsi="Cambria Math"/>
                </w:rPr>
                <m:t>1</m:t>
              </m:r>
            </w:ins>
          </m:sub>
        </m:sSub>
      </m:oMath>
      <w:ins w:id="171" w:author="Iman Zabet" w:date="2012-04-30T19:39:00Z">
        <w:r w:rsidR="00272F00">
          <w:tab/>
          <w:t>The weight of the makespan (the maximum completion time)</w:t>
        </w:r>
      </w:ins>
    </w:p>
    <w:p w:rsidR="000F70FC" w:rsidRDefault="002C5E12">
      <w:pPr>
        <w:jc w:val="left"/>
        <w:rPr>
          <w:ins w:id="172" w:author="Iman Zabet" w:date="2012-04-30T19:42:00Z"/>
        </w:rPr>
      </w:pPr>
      <m:oMath>
        <m:sSub>
          <m:sSubPr>
            <m:ctrlPr>
              <w:ins w:id="173" w:author="Iman Zabet" w:date="2012-04-30T19:40:00Z">
                <w:rPr>
                  <w:rFonts w:ascii="Cambria Math" w:hAnsi="Cambria Math"/>
                </w:rPr>
              </w:ins>
            </m:ctrlPr>
          </m:sSubPr>
          <m:e>
            <w:ins w:id="174" w:author="Iman Zabet" w:date="2012-04-30T19:40:00Z">
              <m:r>
                <w:rPr>
                  <w:rFonts w:ascii="Cambria Math" w:hAnsi="Cambria Math"/>
                </w:rPr>
                <m:t>α</m:t>
              </m:r>
            </w:ins>
          </m:e>
          <m:sub>
            <w:ins w:id="175" w:author="Iman Zabet" w:date="2012-04-30T19:40:00Z">
              <m:r>
                <m:rPr>
                  <m:sty m:val="p"/>
                </m:rPr>
                <w:rPr>
                  <w:rFonts w:ascii="Cambria Math" w:hAnsi="Cambria Math"/>
                </w:rPr>
                <m:t>2</m:t>
              </m:r>
            </w:ins>
          </m:sub>
        </m:sSub>
      </m:oMath>
      <w:ins w:id="176" w:author="Iman Zabet" w:date="2012-04-30T19:40:00Z">
        <w:r w:rsidR="000F70FC">
          <w:tab/>
          <w:t xml:space="preserve">The </w:t>
        </w:r>
      </w:ins>
      <w:ins w:id="177" w:author="Iman Zabet" w:date="2012-04-30T19:41:00Z">
        <w:r w:rsidR="000F70FC">
          <w:t>weight for total cranes completion time</w:t>
        </w:r>
      </w:ins>
    </w:p>
    <w:p w:rsidR="002B7849" w:rsidRPr="008F6410" w:rsidRDefault="002B7849">
      <w:pPr>
        <w:jc w:val="left"/>
      </w:pPr>
    </w:p>
    <w:p w:rsidR="00984A47" w:rsidRPr="008F6410" w:rsidRDefault="00984A47" w:rsidP="00984A47">
      <w:pPr>
        <w:pStyle w:val="Heading4"/>
      </w:pPr>
      <w:r w:rsidRPr="008F6410">
        <w:t>Sets of indices</w:t>
      </w:r>
    </w:p>
    <w:p w:rsidR="00984A47" w:rsidRPr="008F6410" w:rsidRDefault="00984A47" w:rsidP="00984A47">
      <w:pPr>
        <w:jc w:val="left"/>
        <w:rPr>
          <w:rtl/>
        </w:rPr>
      </w:pPr>
      <m:oMath>
        <m:r>
          <m:rPr>
            <m:sty m:val="p"/>
          </m:rPr>
          <w:rPr>
            <w:rFonts w:ascii="Cambria Math" w:hAnsi="Cambria Math"/>
          </w:rPr>
          <m:t>Ω</m:t>
        </m:r>
      </m:oMath>
      <w:r w:rsidRPr="008F6410">
        <w:rPr>
          <w:position w:val="-4"/>
        </w:rPr>
        <w:tab/>
      </w:r>
      <w:r w:rsidRPr="008F6410">
        <w:rPr>
          <w:color w:val="000000"/>
          <w:kern w:val="24"/>
        </w:rPr>
        <w:t>The set of all tasks</w:t>
      </w:r>
    </w:p>
    <w:p w:rsidR="00984A47" w:rsidRPr="008F6410" w:rsidRDefault="00984A47" w:rsidP="00984A47">
      <w:pPr>
        <w:jc w:val="left"/>
        <w:rPr>
          <w:rtl/>
        </w:rPr>
      </w:pPr>
      <m:oMath>
        <m:r>
          <m:rPr>
            <m:sty m:val="p"/>
          </m:rPr>
          <w:rPr>
            <w:rFonts w:ascii="Cambria Math" w:hAnsi="Cambria Math"/>
          </w:rPr>
          <m:t>Ψ</m:t>
        </m:r>
      </m:oMath>
      <w:r w:rsidRPr="008F6410">
        <w:rPr>
          <w:color w:val="000000"/>
          <w:kern w:val="24"/>
        </w:rPr>
        <w:tab/>
        <w:t xml:space="preserve">The set of pairs of tasks </w:t>
      </w:r>
      <w:r w:rsidR="00261807">
        <w:rPr>
          <w:color w:val="000000"/>
          <w:kern w:val="24"/>
        </w:rPr>
        <w:t>can</w:t>
      </w:r>
      <w:r w:rsidRPr="008F6410">
        <w:rPr>
          <w:color w:val="000000"/>
          <w:kern w:val="24"/>
        </w:rPr>
        <w:t>not</w:t>
      </w:r>
      <w:r>
        <w:rPr>
          <w:color w:val="000000"/>
          <w:kern w:val="24"/>
        </w:rPr>
        <w:t xml:space="preserve"> to</w:t>
      </w:r>
      <w:r w:rsidRPr="008F6410">
        <w:rPr>
          <w:color w:val="000000"/>
          <w:kern w:val="24"/>
        </w:rPr>
        <w:t xml:space="preserve"> be performed simultaneously</w:t>
      </w:r>
    </w:p>
    <w:p w:rsidR="00984A47" w:rsidRDefault="00984A47" w:rsidP="00984A47">
      <w:pPr>
        <w:jc w:val="left"/>
        <w:rPr>
          <w:ins w:id="178" w:author="Iman Zabet" w:date="2012-04-30T19:42:00Z"/>
        </w:rPr>
      </w:pPr>
      <m:oMath>
        <m:r>
          <m:rPr>
            <m:sty m:val="p"/>
          </m:rPr>
          <w:rPr>
            <w:rFonts w:ascii="Cambria Math" w:hAnsi="Cambria Math"/>
          </w:rPr>
          <m:t>Φ</m:t>
        </m:r>
      </m:oMath>
      <w:r w:rsidRPr="008F6410">
        <w:rPr>
          <w:color w:val="000000"/>
          <w:kern w:val="24"/>
        </w:rPr>
        <w:tab/>
        <w:t>The set of ordered pairs of</w:t>
      </w:r>
      <w:r w:rsidR="001573E7">
        <w:rPr>
          <w:color w:val="000000"/>
          <w:kern w:val="24"/>
        </w:rPr>
        <w:t xml:space="preserve"> tasks</w:t>
      </w:r>
      <w:r w:rsidRPr="008F6410">
        <w:rPr>
          <w:color w:val="000000"/>
          <w:kern w:val="24"/>
        </w:rPr>
        <w:t xml:space="preserve"> with precedence relationshi</w:t>
      </w:r>
      <w:r w:rsidR="001573E7">
        <w:rPr>
          <w:rFonts w:eastAsia="STFangsong"/>
          <w:color w:val="000000"/>
          <w:kern w:val="24"/>
          <w:lang w:eastAsia="zh-CN"/>
        </w:rPr>
        <w:t>p between them</w:t>
      </w:r>
    </w:p>
    <w:p w:rsidR="002B7849" w:rsidRPr="008F6410" w:rsidRDefault="002B7849" w:rsidP="00984A47">
      <w:pPr>
        <w:jc w:val="left"/>
        <w:rPr>
          <w:rtl/>
        </w:rPr>
      </w:pPr>
    </w:p>
    <w:p w:rsidR="00984A47" w:rsidRPr="008F6410" w:rsidRDefault="00984A47" w:rsidP="00984A47">
      <w:pPr>
        <w:pStyle w:val="Heading4"/>
        <w:rPr>
          <w:rtl/>
        </w:rPr>
      </w:pPr>
      <w:r w:rsidRPr="008F6410">
        <w:t>Decision variables</w:t>
      </w:r>
    </w:p>
    <w:p w:rsidR="00984A47" w:rsidRPr="008F6410" w:rsidRDefault="002C5E12" w:rsidP="00B14BDA">
      <w:pPr>
        <w:jc w:val="left"/>
        <w:rPr>
          <w:rtl/>
        </w:rPr>
      </w:pPr>
      <m:oMath>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k</m:t>
            </m:r>
          </m:sup>
        </m:sSubSup>
      </m:oMath>
      <w:r w:rsidR="00984A47" w:rsidRPr="008F6410">
        <w:rPr>
          <w:color w:val="000000"/>
          <w:kern w:val="24"/>
        </w:rPr>
        <w:tab/>
        <w:t xml:space="preserve">1 if </w:t>
      </w:r>
      <w:ins w:id="179" w:author="Iman Zabet" w:date="2012-04-30T19:37:00Z">
        <w:r w:rsidR="00BD7BA2">
          <w:t>QC</w:t>
        </w:r>
      </w:ins>
      <m:oMath>
        <m:r>
          <w:rPr>
            <w:rFonts w:ascii="Cambria Math" w:hAnsi="Cambria Math"/>
          </w:rPr>
          <m:t xml:space="preserve"> k</m:t>
        </m:r>
      </m:oMath>
      <w:r w:rsidR="00984A47">
        <w:rPr>
          <w:color w:val="000000"/>
          <w:kern w:val="24"/>
        </w:rPr>
        <w:t xml:space="preserve"> </w:t>
      </w:r>
      <w:r w:rsidR="00984A47" w:rsidRPr="008F6410">
        <w:rPr>
          <w:color w:val="000000"/>
          <w:kern w:val="24"/>
        </w:rPr>
        <w:t xml:space="preserve">performs task </w:t>
      </w:r>
      <w:r w:rsidR="00984A47" w:rsidRPr="008F6410">
        <w:rPr>
          <w:i/>
          <w:iCs/>
          <w:color w:val="000000"/>
          <w:kern w:val="24"/>
        </w:rPr>
        <w:t>j</w:t>
      </w:r>
      <w:r w:rsidR="00984A47" w:rsidRPr="008F6410">
        <w:rPr>
          <w:color w:val="000000"/>
          <w:kern w:val="24"/>
        </w:rPr>
        <w:t xml:space="preserve"> right </w:t>
      </w:r>
      <w:r w:rsidR="00BD7E9F" w:rsidRPr="008F6410">
        <w:rPr>
          <w:color w:val="000000"/>
          <w:kern w:val="24"/>
        </w:rPr>
        <w:t>after</w:t>
      </w:r>
      <w:r w:rsidR="007250C9">
        <w:rPr>
          <w:color w:val="000000"/>
          <w:kern w:val="24"/>
        </w:rPr>
        <w:t xml:space="preserve"> </w:t>
      </w:r>
      <w:r w:rsidR="004F6C38">
        <w:rPr>
          <w:color w:val="000000"/>
          <w:kern w:val="24"/>
        </w:rPr>
        <w:t>task</w:t>
      </w:r>
      <m:oMath>
        <m:r>
          <w:rPr>
            <w:rFonts w:ascii="Cambria Math" w:hAnsi="Cambria Math"/>
            <w:color w:val="000000"/>
            <w:kern w:val="24"/>
          </w:rPr>
          <m:t xml:space="preserve"> </m:t>
        </m:r>
        <m:r>
          <w:rPr>
            <w:rFonts w:ascii="Cambria Math" w:hAnsi="Cambria Math"/>
          </w:rPr>
          <m:t>i</m:t>
        </m:r>
      </m:oMath>
      <w:r w:rsidR="00984A47" w:rsidRPr="008F6410">
        <w:rPr>
          <w:color w:val="000000"/>
          <w:kern w:val="24"/>
        </w:rPr>
        <w:t>; 0 otherwise</w:t>
      </w:r>
    </w:p>
    <w:p w:rsidR="00984A47" w:rsidRPr="008F6410" w:rsidRDefault="002C5E12" w:rsidP="00AB6929">
      <w:pPr>
        <w:jc w:val="left"/>
        <w:rPr>
          <w:rFonts w:eastAsia="STFangsong"/>
          <w:color w:val="000000"/>
          <w:kern w:val="24"/>
        </w:rPr>
      </w:pP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00984A47" w:rsidRPr="008F6410">
        <w:rPr>
          <w:color w:val="000000"/>
          <w:kern w:val="24"/>
        </w:rPr>
        <w:tab/>
        <w:t>The completion time of</w:t>
      </w:r>
      <w:r w:rsidR="00984A47">
        <w:rPr>
          <w:color w:val="000000"/>
          <w:kern w:val="24"/>
        </w:rPr>
        <w:t xml:space="preserve"> </w:t>
      </w:r>
      <w:ins w:id="180" w:author="Iman Zabet" w:date="2012-04-30T19:37:00Z">
        <w:r w:rsidR="00BD7BA2">
          <w:t>QC</w:t>
        </w:r>
      </w:ins>
      <m:oMath>
        <m:r>
          <w:rPr>
            <w:rFonts w:ascii="Cambria Math" w:hAnsi="Cambria Math"/>
          </w:rPr>
          <m:t xml:space="preserve"> k</m:t>
        </m:r>
      </m:oMath>
    </w:p>
    <w:p w:rsidR="00984A47" w:rsidRPr="008F6410" w:rsidRDefault="002C5E12" w:rsidP="00AB6929">
      <w:pPr>
        <w:jc w:val="left"/>
        <w:rPr>
          <w:rFonts w:eastAsia="STFangsong"/>
          <w:i/>
          <w:iCs/>
          <w:color w:val="000000"/>
          <w:kern w:val="24"/>
        </w:rPr>
      </w:pP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984A47" w:rsidRPr="008F6410">
        <w:rPr>
          <w:color w:val="000000"/>
          <w:kern w:val="24"/>
        </w:rPr>
        <w:tab/>
        <w:t xml:space="preserve">The completion time of </w:t>
      </w:r>
      <w:r w:rsidR="00AB6929">
        <w:t xml:space="preserve">task </w:t>
      </w:r>
      <m:oMath>
        <m:r>
          <w:rPr>
            <w:rFonts w:ascii="Cambria Math" w:hAnsi="Cambria Math"/>
          </w:rPr>
          <m:t>i</m:t>
        </m:r>
      </m:oMath>
    </w:p>
    <w:p w:rsidR="00984A47" w:rsidRPr="008F6410" w:rsidRDefault="002C5E12" w:rsidP="00B14BDA">
      <w:pPr>
        <w:jc w:val="left"/>
        <w:rPr>
          <w:rtl/>
        </w:rPr>
      </w:pP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00984A47" w:rsidRPr="008F6410">
        <w:rPr>
          <w:rFonts w:eastAsia="STFangsong"/>
          <w:i/>
          <w:iCs/>
          <w:color w:val="000000"/>
          <w:kern w:val="24"/>
        </w:rPr>
        <w:t xml:space="preserve"> </w:t>
      </w:r>
      <w:r w:rsidR="00984A47" w:rsidRPr="008F6410">
        <w:rPr>
          <w:rFonts w:eastAsia="STFangsong"/>
          <w:color w:val="000000"/>
          <w:kern w:val="24"/>
        </w:rPr>
        <w:tab/>
        <w:t>1</w:t>
      </w:r>
      <w:r w:rsidR="00984A47" w:rsidRPr="008F6410">
        <w:rPr>
          <w:rFonts w:eastAsia="STFangsong"/>
          <w:i/>
          <w:iCs/>
          <w:color w:val="000000"/>
          <w:kern w:val="24"/>
        </w:rPr>
        <w:t xml:space="preserve"> </w:t>
      </w:r>
      <w:r w:rsidR="00984A47" w:rsidRPr="008F6410">
        <w:rPr>
          <w:color w:val="000000"/>
          <w:kern w:val="24"/>
        </w:rPr>
        <w:t>if</w:t>
      </w:r>
      <w:r w:rsidR="00984A47">
        <w:rPr>
          <w:color w:val="000000"/>
          <w:kern w:val="24"/>
        </w:rPr>
        <w:t xml:space="preserve"> </w:t>
      </w:r>
      <w:r w:rsidR="00AB6929">
        <w:t xml:space="preserve">task </w:t>
      </w:r>
      <m:oMath>
        <m:r>
          <w:rPr>
            <w:rFonts w:ascii="Cambria Math" w:hAnsi="Cambria Math"/>
          </w:rPr>
          <m:t>j</m:t>
        </m:r>
      </m:oMath>
      <w:r w:rsidR="00984A47" w:rsidRPr="008F6410">
        <w:rPr>
          <w:color w:val="000000"/>
          <w:kern w:val="24"/>
        </w:rPr>
        <w:t xml:space="preserve"> starts later than the completion time </w:t>
      </w:r>
      <w:r w:rsidR="00BD7E9F" w:rsidRPr="008F6410">
        <w:rPr>
          <w:color w:val="000000"/>
          <w:kern w:val="24"/>
        </w:rPr>
        <w:t>of</w:t>
      </w:r>
      <w:r w:rsidR="00AB6929">
        <w:rPr>
          <w:color w:val="000000"/>
          <w:kern w:val="24"/>
        </w:rPr>
        <w:t xml:space="preserve"> </w:t>
      </w:r>
      <w:ins w:id="181" w:author="Iman Zabet" w:date="2012-05-06T12:56:00Z">
        <w:r w:rsidR="00B81AB0">
          <w:t>task</w:t>
        </w:r>
        <m:oMath>
          <m:r>
            <w:rPr>
              <w:rFonts w:ascii="Cambria Math" w:hAnsi="Cambria Math"/>
            </w:rPr>
            <m:t xml:space="preserve"> </m:t>
          </m:r>
        </m:oMath>
      </w:ins>
      <m:oMath>
        <m:r>
          <w:rPr>
            <w:rFonts w:ascii="Cambria Math" w:hAnsi="Cambria Math"/>
          </w:rPr>
          <m:t>i</m:t>
        </m:r>
      </m:oMath>
      <w:r w:rsidR="00984A47" w:rsidRPr="008F6410">
        <w:rPr>
          <w:color w:val="000000"/>
          <w:kern w:val="24"/>
        </w:rPr>
        <w:t>; 0</w:t>
      </w:r>
      <w:ins w:id="182" w:author="Zabet" w:date="2012-04-29T22:09:00Z">
        <w:r w:rsidR="00E352BD">
          <w:rPr>
            <w:color w:val="000000"/>
            <w:kern w:val="24"/>
          </w:rPr>
          <w:t xml:space="preserve"> </w:t>
        </w:r>
        <w:r w:rsidR="002A67C5">
          <w:rPr>
            <w:color w:val="000000"/>
            <w:kern w:val="24"/>
          </w:rPr>
          <w:t>otherwise</w:t>
        </w:r>
      </w:ins>
    </w:p>
    <w:p w:rsidR="00984A47" w:rsidRDefault="00984A47" w:rsidP="00984A47">
      <w:pPr>
        <w:jc w:val="left"/>
        <w:rPr>
          <w:ins w:id="183" w:author="Iman Zabet" w:date="2012-04-30T19:42:00Z"/>
        </w:rPr>
      </w:pPr>
      <m:oMath>
        <m:r>
          <w:rPr>
            <w:rFonts w:ascii="Cambria Math" w:hAnsi="Cambria Math"/>
          </w:rPr>
          <m:t>W</m:t>
        </m:r>
      </m:oMath>
      <w:r w:rsidRPr="008F6410">
        <w:rPr>
          <w:color w:val="000000"/>
          <w:kern w:val="24"/>
        </w:rPr>
        <w:tab/>
        <w:t>Time at which all tasks are completed</w:t>
      </w:r>
    </w:p>
    <w:p w:rsidR="002B7849" w:rsidRPr="008F6410" w:rsidRDefault="002B7849" w:rsidP="00984A47">
      <w:pPr>
        <w:jc w:val="left"/>
        <w:rPr>
          <w:rtl/>
        </w:rPr>
      </w:pPr>
    </w:p>
    <w:p w:rsidR="00984A47" w:rsidRPr="008F6410" w:rsidRDefault="00984A47" w:rsidP="00984A47">
      <w:pPr>
        <w:pStyle w:val="Heading4"/>
      </w:pPr>
      <w:r w:rsidRPr="008F6410">
        <w:t>Objective</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2"/>
        <w:gridCol w:w="828"/>
      </w:tblGrid>
      <w:tr w:rsidR="002C6C75" w:rsidTr="00B14BDA">
        <w:tc>
          <w:tcPr>
            <w:tcW w:w="6822" w:type="dxa"/>
          </w:tcPr>
          <w:p w:rsidR="002C6C75" w:rsidRPr="006F63CE" w:rsidRDefault="006F63CE" w:rsidP="007F6ACE">
            <w:pPr>
              <w:pStyle w:val="StyleBodyTextLatinCambriaMathComplexBodyCSArial"/>
            </w:pPr>
            <m:oMathPara>
              <m:oMathParaPr>
                <m:jc m:val="left"/>
              </m:oMathParaPr>
              <m:oMath>
                <m:r>
                  <m:t xml:space="preserve">minmize </m:t>
                </m:r>
                <m:sSub>
                  <m:sSubPr>
                    <m:ctrlPr/>
                  </m:sSubPr>
                  <m:e>
                    <m:r>
                      <m:t>α</m:t>
                    </m:r>
                  </m:e>
                  <m:sub>
                    <m:r>
                      <m:t>1</m:t>
                    </m:r>
                  </m:sub>
                </m:sSub>
                <m:r>
                  <m:t>W+</m:t>
                </m:r>
                <m:sSub>
                  <m:sSubPr>
                    <m:ctrlPr/>
                  </m:sSubPr>
                  <m:e>
                    <m:r>
                      <m:t>α</m:t>
                    </m:r>
                  </m:e>
                  <m:sub>
                    <m:r>
                      <m:t>2</m:t>
                    </m:r>
                  </m:sub>
                </m:sSub>
                <m:nary>
                  <m:naryPr>
                    <m:chr m:val="∑"/>
                    <m:limLoc m:val="undOvr"/>
                    <m:ctrlPr/>
                  </m:naryPr>
                  <m:sub>
                    <m:r>
                      <m:t>k=1</m:t>
                    </m:r>
                  </m:sub>
                  <m:sup>
                    <m:r>
                      <m:t>K</m:t>
                    </m:r>
                  </m:sup>
                  <m:e>
                    <m:sSub>
                      <m:sSubPr>
                        <m:ctrlPr/>
                      </m:sSubPr>
                      <m:e>
                        <m:r>
                          <m:t>Y</m:t>
                        </m:r>
                      </m:e>
                      <m:sub>
                        <m:r>
                          <m:t>k</m:t>
                        </m:r>
                      </m:sub>
                    </m:sSub>
                  </m:e>
                </m:nary>
              </m:oMath>
            </m:oMathPara>
          </w:p>
        </w:tc>
        <w:tc>
          <w:tcPr>
            <w:tcW w:w="828" w:type="dxa"/>
            <w:vAlign w:val="center"/>
          </w:tcPr>
          <w:p w:rsidR="002C6C75" w:rsidRPr="00A04918" w:rsidRDefault="000E4326" w:rsidP="00E53E76">
            <w:pPr>
              <w:pStyle w:val="Caption"/>
              <w:spacing w:after="120"/>
              <w:jc w:val="right"/>
              <w:rPr>
                <w:sz w:val="20"/>
                <w:szCs w:val="20"/>
              </w:rPr>
            </w:pPr>
            <w:bookmarkStart w:id="184" w:name="_Ref321129053"/>
            <w:bookmarkStart w:id="185" w:name="_Ref323585139"/>
            <w:r>
              <w:rPr>
                <w:sz w:val="20"/>
                <w:szCs w:val="20"/>
              </w:rPr>
              <w:t>(</w:t>
            </w:r>
            <w:r w:rsidR="00A04918" w:rsidRPr="00A04918">
              <w:rPr>
                <w:sz w:val="20"/>
                <w:szCs w:val="20"/>
              </w:rPr>
              <w:fldChar w:fldCharType="begin"/>
            </w:r>
            <w:r w:rsidR="00A04918" w:rsidRPr="00A04918">
              <w:rPr>
                <w:sz w:val="20"/>
                <w:szCs w:val="20"/>
              </w:rPr>
              <w:instrText xml:space="preserve"> SEQ ( \* ARABIC </w:instrText>
            </w:r>
            <w:r w:rsidR="00A04918" w:rsidRPr="00A04918">
              <w:rPr>
                <w:sz w:val="20"/>
                <w:szCs w:val="20"/>
              </w:rPr>
              <w:fldChar w:fldCharType="separate"/>
            </w:r>
            <w:r w:rsidR="00981F58">
              <w:rPr>
                <w:noProof/>
                <w:sz w:val="20"/>
                <w:szCs w:val="20"/>
              </w:rPr>
              <w:t>1</w:t>
            </w:r>
            <w:r w:rsidR="00A04918" w:rsidRPr="00A04918">
              <w:rPr>
                <w:sz w:val="20"/>
                <w:szCs w:val="20"/>
              </w:rPr>
              <w:fldChar w:fldCharType="end"/>
            </w:r>
            <w:bookmarkEnd w:id="184"/>
            <w:r>
              <w:rPr>
                <w:sz w:val="20"/>
                <w:szCs w:val="20"/>
              </w:rPr>
              <w:t>)</w:t>
            </w:r>
            <w:bookmarkEnd w:id="185"/>
          </w:p>
        </w:tc>
      </w:tr>
    </w:tbl>
    <w:p w:rsidR="00852694" w:rsidRDefault="00852694" w:rsidP="00682BF7">
      <w:pPr>
        <w:pStyle w:val="Heading4"/>
        <w:numPr>
          <w:ilvl w:val="0"/>
          <w:numId w:val="0"/>
        </w:numPr>
        <w:ind w:left="360"/>
        <w:rPr>
          <w:ins w:id="186" w:author="Iman Zabet" w:date="2012-04-30T19:45:00Z"/>
        </w:rPr>
      </w:pPr>
    </w:p>
    <w:p w:rsidR="00984A47" w:rsidRPr="008F6410" w:rsidRDefault="00984A47" w:rsidP="00984A47">
      <w:pPr>
        <w:pStyle w:val="Heading4"/>
      </w:pPr>
      <w:r w:rsidRPr="008F6410">
        <w:t>Cosntraints:</w:t>
      </w:r>
    </w:p>
    <w:tbl>
      <w:tblPr>
        <w:tblStyle w:val="TableGrid"/>
        <w:tblW w:w="765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2"/>
        <w:gridCol w:w="2700"/>
        <w:gridCol w:w="828"/>
      </w:tblGrid>
      <w:tr w:rsidR="00A04918" w:rsidTr="009731DC">
        <w:tc>
          <w:tcPr>
            <w:tcW w:w="4122" w:type="dxa"/>
            <w:vAlign w:val="center"/>
          </w:tcPr>
          <w:p w:rsidR="00A04918" w:rsidRPr="006F63CE" w:rsidRDefault="002C5E12" w:rsidP="007F6ACE">
            <w:pPr>
              <w:pStyle w:val="StyleBodyTextLatinCambriaMathComplexBodyCSArial"/>
            </w:pPr>
            <m:oMathPara>
              <m:oMathParaPr>
                <m:jc m:val="left"/>
              </m:oMathParaPr>
              <m:oMath>
                <m:sSub>
                  <m:sSubPr>
                    <m:ctrlPr/>
                  </m:sSubPr>
                  <m:e>
                    <m:r>
                      <m:t>Y</m:t>
                    </m:r>
                  </m:e>
                  <m:sub>
                    <m:r>
                      <m:t>k</m:t>
                    </m:r>
                  </m:sub>
                </m:sSub>
                <m:r>
                  <m:t>≤W</m:t>
                </m:r>
              </m:oMath>
            </m:oMathPara>
          </w:p>
        </w:tc>
        <w:tc>
          <w:tcPr>
            <w:tcW w:w="2700" w:type="dxa"/>
            <w:vAlign w:val="center"/>
          </w:tcPr>
          <w:p w:rsidR="00A04918" w:rsidRDefault="00A04918" w:rsidP="007F6ACE">
            <w:pPr>
              <w:pStyle w:val="StyleBodyTextLatinCambriaMathComplexBodyCSArial"/>
            </w:pPr>
            <m:oMath>
              <m:r>
                <m:t>∀k=1, …, K,</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187" w:name="_Ref321131970"/>
            <w:bookmarkStart w:id="188" w:name="_Ref323585147"/>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2</w:t>
            </w:r>
            <w:r w:rsidR="00A04918" w:rsidRPr="00A04918">
              <w:rPr>
                <w:rFonts w:asciiTheme="majorBidi" w:hAnsiTheme="majorBidi" w:cstheme="majorBidi"/>
              </w:rPr>
              <w:fldChar w:fldCharType="end"/>
            </w:r>
            <w:bookmarkEnd w:id="187"/>
            <w:r>
              <w:rPr>
                <w:rFonts w:asciiTheme="majorBidi" w:hAnsiTheme="majorBidi" w:cstheme="majorBidi"/>
                <w:sz w:val="20"/>
                <w:szCs w:val="20"/>
              </w:rPr>
              <w:t>)</w:t>
            </w:r>
            <w:bookmarkEnd w:id="188"/>
          </w:p>
        </w:tc>
      </w:tr>
      <w:tr w:rsidR="00A04918" w:rsidTr="009731DC">
        <w:tc>
          <w:tcPr>
            <w:tcW w:w="4122" w:type="dxa"/>
            <w:vAlign w:val="center"/>
          </w:tcPr>
          <w:p w:rsidR="00A04918" w:rsidRPr="006F63CE" w:rsidRDefault="002C5E12" w:rsidP="007F6ACE">
            <w:pPr>
              <w:pStyle w:val="StyleBodyTextLatinCambriaMathComplexBodyCSArial"/>
            </w:pPr>
            <m:oMathPara>
              <m:oMathParaPr>
                <m:jc m:val="left"/>
              </m:oMathParaPr>
              <m:oMath>
                <m:nary>
                  <m:naryPr>
                    <m:chr m:val="∑"/>
                    <m:limLoc m:val="undOvr"/>
                    <m:supHide m:val="1"/>
                    <m:ctrlPr/>
                  </m:naryPr>
                  <m:sub>
                    <m:r>
                      <m:t>j∈Ω</m:t>
                    </m:r>
                  </m:sub>
                  <m:sup/>
                  <m:e>
                    <m:sSubSup>
                      <m:sSubSupPr>
                        <m:ctrlPr/>
                      </m:sSubSupPr>
                      <m:e>
                        <m:r>
                          <m:t>X</m:t>
                        </m:r>
                      </m:e>
                      <m:sub>
                        <m:r>
                          <m:t>0j</m:t>
                        </m:r>
                      </m:sub>
                      <m:sup>
                        <m:r>
                          <m:t>k</m:t>
                        </m:r>
                      </m:sup>
                    </m:sSubSup>
                  </m:e>
                </m:nary>
                <m:r>
                  <m:t>=1</m:t>
                </m:r>
              </m:oMath>
            </m:oMathPara>
          </w:p>
        </w:tc>
        <w:tc>
          <w:tcPr>
            <w:tcW w:w="2700" w:type="dxa"/>
            <w:vAlign w:val="center"/>
          </w:tcPr>
          <w:p w:rsidR="00A04918" w:rsidRDefault="00A04918" w:rsidP="007F6ACE">
            <w:pPr>
              <w:pStyle w:val="StyleBodyTextLatinCambriaMathComplexBodyCSArial"/>
            </w:pPr>
            <m:oMath>
              <m:r>
                <m:t>∀k=1, …, K,</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189" w:name="_Ref321216517"/>
            <w:bookmarkStart w:id="190" w:name="_Ref323585087"/>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3</w:t>
            </w:r>
            <w:r w:rsidR="00A04918" w:rsidRPr="00A04918">
              <w:rPr>
                <w:rFonts w:asciiTheme="majorBidi" w:hAnsiTheme="majorBidi" w:cstheme="majorBidi"/>
              </w:rPr>
              <w:fldChar w:fldCharType="end"/>
            </w:r>
            <w:bookmarkEnd w:id="189"/>
            <w:r>
              <w:rPr>
                <w:rFonts w:asciiTheme="majorBidi" w:hAnsiTheme="majorBidi" w:cstheme="majorBidi"/>
                <w:sz w:val="20"/>
                <w:szCs w:val="20"/>
              </w:rPr>
              <w:t>)</w:t>
            </w:r>
            <w:bookmarkEnd w:id="190"/>
          </w:p>
        </w:tc>
      </w:tr>
      <w:tr w:rsidR="00A04918" w:rsidTr="009731DC">
        <w:tc>
          <w:tcPr>
            <w:tcW w:w="4122" w:type="dxa"/>
            <w:vAlign w:val="center"/>
          </w:tcPr>
          <w:p w:rsidR="00A04918" w:rsidRPr="006F63CE" w:rsidRDefault="002C5E12" w:rsidP="007F6ACE">
            <w:pPr>
              <w:pStyle w:val="StyleBodyTextLatinCambriaMathComplexBodyCSArial"/>
            </w:pPr>
            <m:oMathPara>
              <m:oMathParaPr>
                <m:jc m:val="left"/>
              </m:oMathParaPr>
              <m:oMath>
                <m:nary>
                  <m:naryPr>
                    <m:chr m:val="∑"/>
                    <m:limLoc m:val="undOvr"/>
                    <m:supHide m:val="1"/>
                    <m:ctrlPr/>
                  </m:naryPr>
                  <m:sub>
                    <w:ins w:id="191" w:author="Iman Zabet" w:date="2012-04-30T19:45:00Z">
                      <m:r>
                        <m:t>i</m:t>
                      </m:r>
                    </w:ins>
                    <m:r>
                      <m:t>∈Ω</m:t>
                    </m:r>
                  </m:sub>
                  <m:sup/>
                  <m:e>
                    <m:sSubSup>
                      <m:sSubSupPr>
                        <m:ctrlPr/>
                      </m:sSubSupPr>
                      <m:e>
                        <m:r>
                          <m:t>X</m:t>
                        </m:r>
                      </m:e>
                      <m:sub>
                        <m:r>
                          <m:t>iT</m:t>
                        </m:r>
                      </m:sub>
                      <m:sup>
                        <m:r>
                          <m:t>k</m:t>
                        </m:r>
                      </m:sup>
                    </m:sSubSup>
                  </m:e>
                </m:nary>
                <m:r>
                  <m:t>=1</m:t>
                </m:r>
              </m:oMath>
            </m:oMathPara>
          </w:p>
        </w:tc>
        <w:tc>
          <w:tcPr>
            <w:tcW w:w="2700" w:type="dxa"/>
            <w:vAlign w:val="center"/>
          </w:tcPr>
          <w:p w:rsidR="00A04918" w:rsidRDefault="00A04918" w:rsidP="007F6ACE">
            <w:pPr>
              <w:pStyle w:val="StyleBodyTextLatinCambriaMathComplexBodyCSArial"/>
            </w:pPr>
            <m:oMath>
              <m:r>
                <m:t>∀k=1, …, K,</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192" w:name="_Ref321216520"/>
            <w:bookmarkStart w:id="193" w:name="_Ref323585110"/>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4</w:t>
            </w:r>
            <w:r w:rsidR="00A04918" w:rsidRPr="00A04918">
              <w:rPr>
                <w:rFonts w:asciiTheme="majorBidi" w:hAnsiTheme="majorBidi" w:cstheme="majorBidi"/>
              </w:rPr>
              <w:fldChar w:fldCharType="end"/>
            </w:r>
            <w:bookmarkEnd w:id="192"/>
            <w:r>
              <w:rPr>
                <w:rFonts w:asciiTheme="majorBidi" w:hAnsiTheme="majorBidi" w:cstheme="majorBidi"/>
                <w:sz w:val="20"/>
                <w:szCs w:val="20"/>
              </w:rPr>
              <w:t>)</w:t>
            </w:r>
            <w:bookmarkEnd w:id="193"/>
          </w:p>
        </w:tc>
      </w:tr>
      <w:tr w:rsidR="00A04918" w:rsidTr="009731DC">
        <w:tc>
          <w:tcPr>
            <w:tcW w:w="4122" w:type="dxa"/>
            <w:vAlign w:val="center"/>
          </w:tcPr>
          <w:p w:rsidR="00A04918" w:rsidRPr="006F63CE" w:rsidRDefault="002C5E12" w:rsidP="007F6ACE">
            <w:pPr>
              <w:pStyle w:val="StyleBodyTextLatinCambriaMathComplexBodyCSArial"/>
            </w:pPr>
            <m:oMathPara>
              <m:oMathParaPr>
                <m:jc m:val="left"/>
              </m:oMathParaPr>
              <m:oMath>
                <m:nary>
                  <m:naryPr>
                    <m:chr m:val="∑"/>
                    <m:limLoc m:val="undOvr"/>
                    <m:supHide m:val="1"/>
                    <m:ctrlPr/>
                  </m:naryPr>
                  <m:sub>
                    <m:r>
                      <m:t>k</m:t>
                    </m:r>
                  </m:sub>
                  <m:sup/>
                  <m:e>
                    <m:nary>
                      <m:naryPr>
                        <m:chr m:val="∑"/>
                        <m:limLoc m:val="undOvr"/>
                        <m:supHide m:val="1"/>
                        <m:ctrlPr/>
                      </m:naryPr>
                      <m:sub>
                        <m:r>
                          <m:t>i∈Ω</m:t>
                        </m:r>
                      </m:sub>
                      <m:sup/>
                      <m:e>
                        <m:sSubSup>
                          <m:sSubSupPr>
                            <m:ctrlPr/>
                          </m:sSubSupPr>
                          <m:e>
                            <m:r>
                              <m:t>X</m:t>
                            </m:r>
                          </m:e>
                          <m:sub>
                            <m:r>
                              <m:t>ij</m:t>
                            </m:r>
                          </m:sub>
                          <m:sup>
                            <m:r>
                              <m:t>k</m:t>
                            </m:r>
                          </m:sup>
                        </m:sSubSup>
                      </m:e>
                    </m:nary>
                  </m:e>
                </m:nary>
                <m:r>
                  <m:t>=1</m:t>
                </m:r>
              </m:oMath>
            </m:oMathPara>
          </w:p>
        </w:tc>
        <w:tc>
          <w:tcPr>
            <w:tcW w:w="2700" w:type="dxa"/>
            <w:vAlign w:val="center"/>
          </w:tcPr>
          <w:p w:rsidR="00A04918" w:rsidRDefault="00A04918" w:rsidP="007F6ACE">
            <w:pPr>
              <w:pStyle w:val="StyleBodyTextLatinCambriaMathComplexBodyCSArial"/>
            </w:pPr>
            <m:oMath>
              <m:r>
                <m:t>∀j∈Ω,</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194" w:name="_Ref321216523"/>
            <w:bookmarkStart w:id="195" w:name="_Ref323585164"/>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5</w:t>
            </w:r>
            <w:r w:rsidR="00A04918" w:rsidRPr="00A04918">
              <w:rPr>
                <w:rFonts w:asciiTheme="majorBidi" w:hAnsiTheme="majorBidi" w:cstheme="majorBidi"/>
              </w:rPr>
              <w:fldChar w:fldCharType="end"/>
            </w:r>
            <w:bookmarkEnd w:id="194"/>
            <w:r>
              <w:rPr>
                <w:rFonts w:asciiTheme="majorBidi" w:hAnsiTheme="majorBidi" w:cstheme="majorBidi"/>
                <w:sz w:val="20"/>
                <w:szCs w:val="20"/>
              </w:rPr>
              <w:t>)</w:t>
            </w:r>
            <w:bookmarkEnd w:id="195"/>
          </w:p>
        </w:tc>
      </w:tr>
      <w:tr w:rsidR="00A04918" w:rsidTr="009731DC">
        <w:tc>
          <w:tcPr>
            <w:tcW w:w="4122" w:type="dxa"/>
            <w:vAlign w:val="center"/>
          </w:tcPr>
          <w:p w:rsidR="00A04918" w:rsidRPr="006F63CE" w:rsidRDefault="002C5E12" w:rsidP="007F6ACE">
            <w:pPr>
              <w:pStyle w:val="StyleBodyTextLatinCambriaMathComplexBodyCSArial"/>
            </w:pPr>
            <m:oMathPara>
              <m:oMathParaPr>
                <m:jc m:val="left"/>
              </m:oMathParaPr>
              <m:oMath>
                <m:nary>
                  <m:naryPr>
                    <m:chr m:val="∑"/>
                    <m:limLoc m:val="undOvr"/>
                    <m:supHide m:val="1"/>
                    <m:ctrlPr/>
                  </m:naryPr>
                  <m:sub>
                    <m:r>
                      <m:t>j</m:t>
                    </m:r>
                    <w:ins w:id="196" w:author="Iman Zabet" w:date="2012-05-01T02:45:00Z">
                      <m:r>
                        <m:t>∈Ω</m:t>
                      </m:r>
                    </w:ins>
                  </m:sub>
                  <m:sup/>
                  <m:e>
                    <m:sSubSup>
                      <m:sSubSupPr>
                        <m:ctrlPr/>
                      </m:sSubSupPr>
                      <m:e>
                        <m:r>
                          <m:t>X</m:t>
                        </m:r>
                      </m:e>
                      <m:sub>
                        <m:r>
                          <m:t>ij</m:t>
                        </m:r>
                      </m:sub>
                      <m:sup>
                        <m:r>
                          <m:t>k</m:t>
                        </m:r>
                      </m:sup>
                    </m:sSubSup>
                  </m:e>
                </m:nary>
                <m:r>
                  <m:t>-</m:t>
                </m:r>
                <m:nary>
                  <m:naryPr>
                    <m:chr m:val="∑"/>
                    <m:limLoc m:val="undOvr"/>
                    <m:supHide m:val="1"/>
                    <m:ctrlPr/>
                  </m:naryPr>
                  <m:sub>
                    <m:r>
                      <m:t>j</m:t>
                    </m:r>
                    <w:ins w:id="197" w:author="Iman Zabet" w:date="2012-05-01T02:45:00Z">
                      <m:r>
                        <m:t>∈Ω</m:t>
                      </m:r>
                    </w:ins>
                  </m:sub>
                  <m:sup/>
                  <m:e>
                    <m:sSubSup>
                      <m:sSubSupPr>
                        <m:ctrlPr/>
                      </m:sSubSupPr>
                      <m:e>
                        <m:r>
                          <m:t>X</m:t>
                        </m:r>
                      </m:e>
                      <m:sub>
                        <m:r>
                          <m:t>ji</m:t>
                        </m:r>
                      </m:sub>
                      <m:sup>
                        <m:r>
                          <m:t>k</m:t>
                        </m:r>
                      </m:sup>
                    </m:sSubSup>
                  </m:e>
                </m:nary>
                <m:r>
                  <m:t>=0</m:t>
                </m:r>
              </m:oMath>
            </m:oMathPara>
          </w:p>
        </w:tc>
        <w:tc>
          <w:tcPr>
            <w:tcW w:w="2700" w:type="dxa"/>
            <w:vAlign w:val="center"/>
          </w:tcPr>
          <w:p w:rsidR="00A04918" w:rsidRDefault="00A04918" w:rsidP="007F6ACE">
            <w:pPr>
              <w:pStyle w:val="StyleBodyTextLatinCambriaMathComplexBodyCSArial"/>
            </w:pPr>
            <m:oMath>
              <m:r>
                <m:t>∀i∈Ω,   ∀k=1, …, K,</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198" w:name="_Ref321216521"/>
            <w:bookmarkStart w:id="199" w:name="_Ref323585127"/>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6</w:t>
            </w:r>
            <w:r w:rsidR="00A04918" w:rsidRPr="00A04918">
              <w:rPr>
                <w:rFonts w:asciiTheme="majorBidi" w:hAnsiTheme="majorBidi" w:cstheme="majorBidi"/>
              </w:rPr>
              <w:fldChar w:fldCharType="end"/>
            </w:r>
            <w:bookmarkEnd w:id="198"/>
            <w:r>
              <w:rPr>
                <w:rFonts w:asciiTheme="majorBidi" w:hAnsiTheme="majorBidi" w:cstheme="majorBidi"/>
                <w:sz w:val="20"/>
                <w:szCs w:val="20"/>
              </w:rPr>
              <w:t>)</w:t>
            </w:r>
            <w:bookmarkEnd w:id="199"/>
          </w:p>
        </w:tc>
      </w:tr>
      <w:tr w:rsidR="00A04918" w:rsidTr="009731DC">
        <w:tc>
          <w:tcPr>
            <w:tcW w:w="4122" w:type="dxa"/>
            <w:vAlign w:val="center"/>
          </w:tcPr>
          <w:p w:rsidR="00A04918" w:rsidRDefault="002C5E12" w:rsidP="007F6ACE">
            <w:pPr>
              <w:pStyle w:val="StyleBodyTextLatinCambriaMathComplexBodyCSArial"/>
            </w:pPr>
            <m:oMath>
              <m:sSub>
                <m:sSubPr>
                  <m:ctrlPr/>
                </m:sSubPr>
                <m:e>
                  <m:r>
                    <m:t>D</m:t>
                  </m:r>
                </m:e>
                <m:sub>
                  <m:r>
                    <m:t>i</m:t>
                  </m:r>
                </m:sub>
              </m:sSub>
              <m:r>
                <m:t>+</m:t>
              </m:r>
              <m:sSub>
                <m:sSubPr>
                  <m:ctrlPr/>
                </m:sSubPr>
                <m:e>
                  <m:r>
                    <m:t>t</m:t>
                  </m:r>
                </m:e>
                <m:sub>
                  <m:r>
                    <m:t>ij</m:t>
                  </m:r>
                </m:sub>
              </m:sSub>
              <m:r>
                <m:t>+</m:t>
              </m:r>
              <m:sSub>
                <m:sSubPr>
                  <m:ctrlPr/>
                </m:sSubPr>
                <m:e>
                  <m:r>
                    <m:t>p</m:t>
                  </m:r>
                </m:e>
                <m:sub>
                  <m:r>
                    <m:t>j</m:t>
                  </m:r>
                </m:sub>
              </m:sSub>
              <m:r>
                <m:t>-</m:t>
              </m:r>
              <m:sSub>
                <m:sSubPr>
                  <m:ctrlPr/>
                </m:sSubPr>
                <m:e>
                  <m:r>
                    <m:t>D</m:t>
                  </m:r>
                </m:e>
                <m:sub>
                  <m:r>
                    <m:t>j</m:t>
                  </m:r>
                </m:sub>
              </m:sSub>
              <m:r>
                <m:t>≤M(1-</m:t>
              </m:r>
              <m:sSubSup>
                <m:sSubSupPr>
                  <m:ctrlPr/>
                </m:sSubSupPr>
                <m:e>
                  <m:r>
                    <m:t>X</m:t>
                  </m:r>
                </m:e>
                <m:sub>
                  <m:r>
                    <m:t>ij</m:t>
                  </m:r>
                </m:sub>
                <m:sup>
                  <m:r>
                    <m:t>k</m:t>
                  </m:r>
                </m:sup>
              </m:sSubSup>
              <m:r>
                <m:t>)</m:t>
              </m:r>
            </m:oMath>
            <w:r w:rsidR="00A04918">
              <w:rPr>
                <w:rFonts w:eastAsiaTheme="minorEastAsia"/>
              </w:rPr>
              <w:t xml:space="preserve"> </w:t>
            </w:r>
          </w:p>
        </w:tc>
        <w:tc>
          <w:tcPr>
            <w:tcW w:w="2700" w:type="dxa"/>
            <w:vAlign w:val="center"/>
          </w:tcPr>
          <w:p w:rsidR="00A04918" w:rsidRDefault="00A04918" w:rsidP="007F6ACE">
            <w:pPr>
              <w:pStyle w:val="StyleBodyTextLatinCambriaMathComplexBodyCSArial"/>
            </w:pPr>
            <m:oMath>
              <m:r>
                <m:t>∀i,j∈Ω,   ∀k=1, …, K,</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200" w:name="_Ref321217072"/>
            <w:bookmarkStart w:id="201" w:name="_Ref323585183"/>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7</w:t>
            </w:r>
            <w:r w:rsidR="00A04918" w:rsidRPr="00A04918">
              <w:rPr>
                <w:rFonts w:asciiTheme="majorBidi" w:hAnsiTheme="majorBidi" w:cstheme="majorBidi"/>
              </w:rPr>
              <w:fldChar w:fldCharType="end"/>
            </w:r>
            <w:bookmarkEnd w:id="200"/>
            <w:r>
              <w:rPr>
                <w:rFonts w:asciiTheme="majorBidi" w:hAnsiTheme="majorBidi" w:cstheme="majorBidi"/>
                <w:sz w:val="20"/>
                <w:szCs w:val="20"/>
              </w:rPr>
              <w:t>)</w:t>
            </w:r>
            <w:bookmarkEnd w:id="201"/>
          </w:p>
        </w:tc>
      </w:tr>
      <w:tr w:rsidR="00A04918" w:rsidTr="009731DC">
        <w:tc>
          <w:tcPr>
            <w:tcW w:w="4122" w:type="dxa"/>
            <w:vAlign w:val="center"/>
          </w:tcPr>
          <w:p w:rsidR="00A04918" w:rsidRDefault="002C5E12" w:rsidP="007F6ACE">
            <w:pPr>
              <w:pStyle w:val="StyleBodyTextLatinCambriaMathComplexBodyCSArial"/>
            </w:pPr>
            <m:oMath>
              <m:sSub>
                <m:sSubPr>
                  <m:ctrlPr/>
                </m:sSubPr>
                <m:e>
                  <m:r>
                    <m:t>D</m:t>
                  </m:r>
                </m:e>
                <m:sub>
                  <m:r>
                    <m:t>i</m:t>
                  </m:r>
                </m:sub>
              </m:sSub>
              <m:r>
                <m:t>+</m:t>
              </m:r>
              <m:sSub>
                <m:sSubPr>
                  <m:ctrlPr/>
                </m:sSubPr>
                <m:e>
                  <m:r>
                    <m:t>p</m:t>
                  </m:r>
                </m:e>
                <m:sub>
                  <m:r>
                    <m:t>j</m:t>
                  </m:r>
                </m:sub>
              </m:sSub>
              <m:r>
                <m:t>≤</m:t>
              </m:r>
              <m:sSub>
                <m:sSubPr>
                  <m:ctrlPr/>
                </m:sSubPr>
                <m:e>
                  <m:r>
                    <m:t>D</m:t>
                  </m:r>
                </m:e>
                <m:sub>
                  <m:r>
                    <m:t>j</m:t>
                  </m:r>
                </m:sub>
              </m:sSub>
            </m:oMath>
            <w:del w:id="202" w:author="Iman Zabet" w:date="2012-04-30T19:46:00Z">
              <w:r w:rsidR="00A04918" w:rsidDel="00A11644">
                <w:rPr>
                  <w:rFonts w:eastAsiaTheme="minorEastAsia"/>
                </w:rPr>
                <w:delText xml:space="preserve"> </w:delText>
              </w:r>
            </w:del>
          </w:p>
        </w:tc>
        <w:tc>
          <w:tcPr>
            <w:tcW w:w="2700" w:type="dxa"/>
            <w:vAlign w:val="center"/>
          </w:tcPr>
          <w:p w:rsidR="00A04918" w:rsidRDefault="00A04918" w:rsidP="007F6ACE">
            <w:pPr>
              <w:pStyle w:val="StyleBodyTextLatinCambriaMathComplexBodyCSArial"/>
            </w:pPr>
            <m:oMath>
              <m:r>
                <m:t>∀(i,j)∈Φ,</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203" w:name="_Ref323585191"/>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8</w:t>
            </w:r>
            <w:r w:rsidR="00A04918" w:rsidRPr="00A04918">
              <w:rPr>
                <w:rFonts w:asciiTheme="majorBidi" w:hAnsiTheme="majorBidi" w:cstheme="majorBidi"/>
              </w:rPr>
              <w:fldChar w:fldCharType="end"/>
            </w:r>
            <w:r>
              <w:rPr>
                <w:rFonts w:asciiTheme="majorBidi" w:hAnsiTheme="majorBidi" w:cstheme="majorBidi"/>
                <w:sz w:val="20"/>
                <w:szCs w:val="20"/>
              </w:rPr>
              <w:t>)</w:t>
            </w:r>
            <w:bookmarkEnd w:id="203"/>
          </w:p>
        </w:tc>
      </w:tr>
      <w:tr w:rsidR="00A04918" w:rsidTr="009731DC">
        <w:tc>
          <w:tcPr>
            <w:tcW w:w="4122" w:type="dxa"/>
            <w:vAlign w:val="center"/>
          </w:tcPr>
          <w:p w:rsidR="00A04918" w:rsidRDefault="002C5E12" w:rsidP="007F6ACE">
            <w:pPr>
              <w:pStyle w:val="StyleBodyTextLatinCambriaMathComplexBodyCSArial"/>
            </w:pPr>
            <m:oMath>
              <m:sSub>
                <m:sSubPr>
                  <m:ctrlPr/>
                </m:sSubPr>
                <m:e>
                  <m:r>
                    <m:t>D</m:t>
                  </m:r>
                </m:e>
                <m:sub>
                  <m:r>
                    <m:t>i</m:t>
                  </m:r>
                </m:sub>
              </m:sSub>
              <m:r>
                <m:t>-</m:t>
              </m:r>
              <m:sSub>
                <m:sSubPr>
                  <m:ctrlPr/>
                </m:sSubPr>
                <m:e>
                  <m:r>
                    <m:t>D</m:t>
                  </m:r>
                </m:e>
                <m:sub>
                  <m:r>
                    <m:t>j</m:t>
                  </m:r>
                </m:sub>
              </m:sSub>
              <m:r>
                <m:t>+</m:t>
              </m:r>
              <m:sSub>
                <m:sSubPr>
                  <m:ctrlPr/>
                </m:sSubPr>
                <m:e>
                  <m:r>
                    <m:t>p</m:t>
                  </m:r>
                </m:e>
                <m:sub>
                  <m:r>
                    <m:t>j</m:t>
                  </m:r>
                </m:sub>
              </m:sSub>
              <m:r>
                <m:t>≤M(1-</m:t>
              </m:r>
              <m:sSub>
                <m:sSubPr>
                  <m:ctrlPr/>
                </m:sSubPr>
                <m:e>
                  <m:r>
                    <m:t>Z</m:t>
                  </m:r>
                </m:e>
                <m:sub>
                  <m:r>
                    <m:t>ij</m:t>
                  </m:r>
                </m:sub>
              </m:sSub>
              <m:r>
                <m:t>)</m:t>
              </m:r>
            </m:oMath>
            <w:r w:rsidR="00A04918">
              <w:rPr>
                <w:rFonts w:eastAsiaTheme="minorEastAsia"/>
              </w:rPr>
              <w:t xml:space="preserve"> </w:t>
            </w:r>
          </w:p>
        </w:tc>
        <w:tc>
          <w:tcPr>
            <w:tcW w:w="2700" w:type="dxa"/>
            <w:vAlign w:val="center"/>
          </w:tcPr>
          <w:p w:rsidR="00A04918" w:rsidRDefault="00A04918" w:rsidP="007F6ACE">
            <w:pPr>
              <w:pStyle w:val="StyleBodyTextLatinCambriaMathComplexBodyCSArial"/>
            </w:pPr>
            <m:oMath>
              <m:r>
                <m:t>∀i,j∈Ω,</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204" w:name="_Ref321217075"/>
            <w:bookmarkStart w:id="205" w:name="_Ref323585215"/>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9</w:t>
            </w:r>
            <w:r w:rsidR="00A04918" w:rsidRPr="00A04918">
              <w:rPr>
                <w:rFonts w:asciiTheme="majorBidi" w:hAnsiTheme="majorBidi" w:cstheme="majorBidi"/>
              </w:rPr>
              <w:fldChar w:fldCharType="end"/>
            </w:r>
            <w:bookmarkEnd w:id="204"/>
            <w:r>
              <w:rPr>
                <w:rFonts w:asciiTheme="majorBidi" w:hAnsiTheme="majorBidi" w:cstheme="majorBidi"/>
                <w:sz w:val="20"/>
                <w:szCs w:val="20"/>
              </w:rPr>
              <w:t>)</w:t>
            </w:r>
            <w:bookmarkEnd w:id="205"/>
          </w:p>
        </w:tc>
      </w:tr>
      <w:tr w:rsidR="00A04918" w:rsidTr="009731DC">
        <w:tc>
          <w:tcPr>
            <w:tcW w:w="4122" w:type="dxa"/>
            <w:vAlign w:val="center"/>
          </w:tcPr>
          <w:p w:rsidR="00A04918" w:rsidRDefault="002C5E12" w:rsidP="007F6ACE">
            <w:pPr>
              <w:pStyle w:val="StyleBodyTextLatinCambriaMathComplexBodyCSArial"/>
            </w:pPr>
            <m:oMath>
              <m:sSub>
                <m:sSubPr>
                  <m:ctrlPr/>
                </m:sSubPr>
                <m:e>
                  <m:r>
                    <m:t>Z</m:t>
                  </m:r>
                </m:e>
                <m:sub>
                  <m:r>
                    <m:t>ij</m:t>
                  </m:r>
                </m:sub>
              </m:sSub>
              <m:r>
                <m:t>+</m:t>
              </m:r>
              <m:sSub>
                <m:sSubPr>
                  <m:ctrlPr/>
                </m:sSubPr>
                <m:e>
                  <m:r>
                    <m:t>Z</m:t>
                  </m:r>
                </m:e>
                <m:sub>
                  <m:r>
                    <m:t>ji</m:t>
                  </m:r>
                </m:sub>
              </m:sSub>
              <m:r>
                <m:t>=1</m:t>
              </m:r>
            </m:oMath>
            <w:r w:rsidR="00A04918">
              <w:rPr>
                <w:rFonts w:eastAsiaTheme="minorEastAsia"/>
              </w:rPr>
              <w:t xml:space="preserve"> </w:t>
            </w:r>
          </w:p>
        </w:tc>
        <w:tc>
          <w:tcPr>
            <w:tcW w:w="2700" w:type="dxa"/>
            <w:vAlign w:val="center"/>
          </w:tcPr>
          <w:p w:rsidR="00A04918" w:rsidRDefault="00A04918" w:rsidP="007F6ACE">
            <w:pPr>
              <w:pStyle w:val="StyleBodyTextLatinCambriaMathComplexBodyCSArial"/>
            </w:pPr>
            <m:oMath>
              <m:r>
                <m:t>∀(i,j)∈Ψ,</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206" w:name="_Ref321217338"/>
            <w:bookmarkStart w:id="207" w:name="_Ref323585223"/>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10</w:t>
            </w:r>
            <w:r w:rsidR="00A04918" w:rsidRPr="00A04918">
              <w:rPr>
                <w:rFonts w:asciiTheme="majorBidi" w:hAnsiTheme="majorBidi" w:cstheme="majorBidi"/>
              </w:rPr>
              <w:fldChar w:fldCharType="end"/>
            </w:r>
            <w:bookmarkEnd w:id="206"/>
            <w:r>
              <w:rPr>
                <w:rFonts w:asciiTheme="majorBidi" w:hAnsiTheme="majorBidi" w:cstheme="majorBidi"/>
                <w:sz w:val="20"/>
                <w:szCs w:val="20"/>
              </w:rPr>
              <w:t>)</w:t>
            </w:r>
            <w:bookmarkEnd w:id="207"/>
          </w:p>
        </w:tc>
      </w:tr>
      <w:tr w:rsidR="00A04918" w:rsidTr="009731DC">
        <w:tc>
          <w:tcPr>
            <w:tcW w:w="4122" w:type="dxa"/>
            <w:vAlign w:val="center"/>
          </w:tcPr>
          <w:p w:rsidR="00A04918" w:rsidRPr="006F63CE" w:rsidRDefault="002C5E12" w:rsidP="00B14BDA">
            <w:pPr>
              <w:pStyle w:val="StyleBodyTextLatinCambriaMathComplexBodyCSArial"/>
            </w:pPr>
            <m:oMathPara>
              <m:oMathParaPr>
                <m:jc m:val="left"/>
              </m:oMathParaPr>
              <m:oMath>
                <m:nary>
                  <m:naryPr>
                    <m:chr m:val="∑"/>
                    <m:limLoc m:val="undOvr"/>
                    <m:ctrlPr>
                      <w:ins w:id="208" w:author="Zabet" w:date="2012-04-29T20:49:00Z">
                        <w:rPr/>
                      </w:ins>
                    </m:ctrlPr>
                  </m:naryPr>
                  <m:sub>
                    <w:ins w:id="209" w:author="Zabet" w:date="2012-04-29T20:49:00Z">
                      <m:r>
                        <m:t>v=1</m:t>
                      </m:r>
                    </w:ins>
                  </m:sub>
                  <m:sup>
                    <w:ins w:id="210" w:author="Zabet" w:date="2012-04-29T20:49:00Z">
                      <m:r>
                        <m:t>k</m:t>
                      </m:r>
                    </w:ins>
                  </m:sup>
                  <m:e>
                    <m:nary>
                      <m:naryPr>
                        <m:chr m:val="∑"/>
                        <m:limLoc m:val="undOvr"/>
                        <m:supHide m:val="1"/>
                        <m:ctrlPr>
                          <w:ins w:id="211" w:author="Zabet" w:date="2012-04-29T20:49:00Z">
                            <w:rPr/>
                          </w:ins>
                        </m:ctrlPr>
                      </m:naryPr>
                      <m:sub>
                        <w:ins w:id="212" w:author="Zabet" w:date="2012-04-29T20:49:00Z">
                          <m:r>
                            <m:t>u∈Ω</m:t>
                          </m:r>
                        </w:ins>
                      </m:sub>
                      <m:sup/>
                      <m:e>
                        <m:sSubSup>
                          <m:sSubSupPr>
                            <m:ctrlPr>
                              <w:ins w:id="213" w:author="Zabet" w:date="2012-04-29T20:49:00Z">
                                <w:rPr/>
                              </w:ins>
                            </m:ctrlPr>
                          </m:sSubSupPr>
                          <m:e>
                            <w:ins w:id="214" w:author="Zabet" w:date="2012-04-29T20:49:00Z">
                              <m:r>
                                <m:t>X</m:t>
                              </m:r>
                            </w:ins>
                          </m:e>
                          <m:sub>
                            <w:ins w:id="215" w:author="Zabet" w:date="2012-04-29T20:49:00Z">
                              <m:r>
                                <m:t>uj</m:t>
                              </m:r>
                            </w:ins>
                          </m:sub>
                          <m:sup>
                            <w:ins w:id="216" w:author="Zabet" w:date="2012-04-29T20:49:00Z">
                              <m:r>
                                <m:t>v</m:t>
                              </m:r>
                            </w:ins>
                          </m:sup>
                        </m:sSubSup>
                      </m:e>
                    </m:nary>
                  </m:e>
                </m:nary>
                <m:r>
                  <m:t>-</m:t>
                </m:r>
                <m:nary>
                  <m:naryPr>
                    <m:chr m:val="∑"/>
                    <m:limLoc m:val="undOvr"/>
                    <m:ctrlPr/>
                  </m:naryPr>
                  <m:sub>
                    <m:r>
                      <m:t>v=1</m:t>
                    </m:r>
                  </m:sub>
                  <m:sup>
                    <m:r>
                      <m:t>k</m:t>
                    </m:r>
                  </m:sup>
                  <m:e>
                    <m:nary>
                      <m:naryPr>
                        <m:chr m:val="∑"/>
                        <m:limLoc m:val="undOvr"/>
                        <m:supHide m:val="1"/>
                        <m:ctrlPr/>
                      </m:naryPr>
                      <m:sub>
                        <m:r>
                          <m:t>u∈Ω</m:t>
                        </m:r>
                      </m:sub>
                      <m:sup/>
                      <m:e>
                        <m:sSubSup>
                          <m:sSubSupPr>
                            <m:ctrlPr/>
                          </m:sSubSupPr>
                          <m:e>
                            <m:r>
                              <m:t>X</m:t>
                            </m:r>
                          </m:e>
                          <m:sub>
                            <m:r>
                              <m:t>ui</m:t>
                            </m:r>
                          </m:sub>
                          <m:sup>
                            <m:r>
                              <m:t>v</m:t>
                            </m:r>
                          </m:sup>
                        </m:sSubSup>
                      </m:e>
                    </m:nary>
                  </m:e>
                </m:nary>
                <m:r>
                  <m:t>≤M</m:t>
                </m:r>
                <m:d>
                  <m:dPr>
                    <m:ctrlPr/>
                  </m:dPr>
                  <m:e>
                    <m:sSub>
                      <m:sSubPr>
                        <m:ctrlPr/>
                      </m:sSubPr>
                      <m:e>
                        <m:r>
                          <m:t>Z</m:t>
                        </m:r>
                      </m:e>
                      <m:sub>
                        <m:r>
                          <m:t>ij</m:t>
                        </m:r>
                      </m:sub>
                    </m:sSub>
                    <m:r>
                      <m:t>+</m:t>
                    </m:r>
                    <m:sSub>
                      <m:sSubPr>
                        <m:ctrlPr/>
                      </m:sSubPr>
                      <m:e>
                        <m:r>
                          <m:t>Z</m:t>
                        </m:r>
                      </m:e>
                      <m:sub>
                        <m:r>
                          <m:t>ji</m:t>
                        </m:r>
                      </m:sub>
                    </m:sSub>
                  </m:e>
                </m:d>
              </m:oMath>
            </m:oMathPara>
          </w:p>
        </w:tc>
        <w:tc>
          <w:tcPr>
            <w:tcW w:w="2700" w:type="dxa"/>
            <w:vAlign w:val="center"/>
          </w:tcPr>
          <w:p w:rsidR="00323EFC" w:rsidRPr="00B14BDA" w:rsidRDefault="00A04918" w:rsidP="007F6ACE">
            <w:pPr>
              <w:pStyle w:val="StyleBodyTextLatinCambriaMathComplexBodyCSArial"/>
              <w:rPr>
                <w:rFonts w:eastAsiaTheme="minorEastAsia"/>
              </w:rPr>
            </w:pPr>
            <m:oMathPara>
              <m:oMathParaPr>
                <m:jc m:val="left"/>
              </m:oMathParaPr>
              <m:oMath>
                <m:r>
                  <m:t xml:space="preserve">∀i,j∈Ω,   </m:t>
                </m:r>
                <m:sSub>
                  <m:sSubPr>
                    <m:ctrlPr/>
                  </m:sSubPr>
                  <m:e>
                    <m:r>
                      <m:t>l</m:t>
                    </m:r>
                  </m:e>
                  <m:sub>
                    <m:r>
                      <m:t>i</m:t>
                    </m:r>
                  </m:sub>
                </m:sSub>
                <m:r>
                  <m:t>&lt;</m:t>
                </m:r>
                <m:sSub>
                  <m:sSubPr>
                    <m:ctrlPr/>
                  </m:sSubPr>
                  <m:e>
                    <m:r>
                      <m:t>l</m:t>
                    </m:r>
                  </m:e>
                  <m:sub>
                    <m:r>
                      <m:t>j</m:t>
                    </m:r>
                  </m:sub>
                </m:sSub>
                <m:r>
                  <m:t>,</m:t>
                </m:r>
              </m:oMath>
            </m:oMathPara>
          </w:p>
          <w:p w:rsidR="00A04918" w:rsidRPr="007F6ACE" w:rsidRDefault="00A04918" w:rsidP="00B14BDA">
            <w:pPr>
              <w:pStyle w:val="StyleBodyTextLatinCambriaMathComplexBodyCSArial"/>
            </w:pPr>
            <m:oMathPara>
              <m:oMathParaPr>
                <m:jc m:val="left"/>
              </m:oMathParaPr>
              <m:oMath>
                <m:r>
                  <m:t>∀k=1, …,K,</m:t>
                </m:r>
              </m:oMath>
            </m:oMathPara>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217" w:name="_Ref321220751"/>
            <w:bookmarkStart w:id="218" w:name="_Ref323585230"/>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11</w:t>
            </w:r>
            <w:r w:rsidR="00A04918" w:rsidRPr="00A04918">
              <w:rPr>
                <w:rFonts w:asciiTheme="majorBidi" w:hAnsiTheme="majorBidi" w:cstheme="majorBidi"/>
              </w:rPr>
              <w:fldChar w:fldCharType="end"/>
            </w:r>
            <w:bookmarkEnd w:id="217"/>
            <w:r>
              <w:rPr>
                <w:rFonts w:asciiTheme="majorBidi" w:hAnsiTheme="majorBidi" w:cstheme="majorBidi"/>
                <w:sz w:val="20"/>
                <w:szCs w:val="20"/>
              </w:rPr>
              <w:t>)</w:t>
            </w:r>
            <w:bookmarkEnd w:id="218"/>
          </w:p>
        </w:tc>
      </w:tr>
      <w:tr w:rsidR="00A04918" w:rsidTr="009731DC">
        <w:tc>
          <w:tcPr>
            <w:tcW w:w="4122" w:type="dxa"/>
            <w:vAlign w:val="center"/>
          </w:tcPr>
          <w:p w:rsidR="00A04918" w:rsidRDefault="002C5E12" w:rsidP="007F6ACE">
            <w:pPr>
              <w:pStyle w:val="StyleBodyTextLatinCambriaMathComplexBodyCSArial"/>
            </w:pPr>
            <m:oMath>
              <m:sSub>
                <m:sSubPr>
                  <m:ctrlPr/>
                </m:sSubPr>
                <m:e>
                  <m:r>
                    <m:t>D</m:t>
                  </m:r>
                </m:e>
                <m:sub>
                  <m:r>
                    <m:t>j</m:t>
                  </m:r>
                </m:sub>
              </m:sSub>
              <m:r>
                <m:t>+</m:t>
              </m:r>
              <m:sSubSup>
                <m:sSubSupPr>
                  <m:ctrlPr/>
                </m:sSubSupPr>
                <m:e>
                  <m:r>
                    <m:t>t</m:t>
                  </m:r>
                </m:e>
                <m:sub>
                  <m:r>
                    <m:t>jT</m:t>
                  </m:r>
                </m:sub>
                <m:sup>
                  <m:r>
                    <m:t>k</m:t>
                  </m:r>
                </m:sup>
              </m:sSubSup>
              <m:r>
                <m:t>-</m:t>
              </m:r>
              <m:sSub>
                <m:sSubPr>
                  <m:ctrlPr/>
                </m:sSubPr>
                <m:e>
                  <m:r>
                    <m:t>Y</m:t>
                  </m:r>
                </m:e>
                <m:sub>
                  <m:r>
                    <m:t>k</m:t>
                  </m:r>
                </m:sub>
              </m:sSub>
              <m:r>
                <m:t>≤M</m:t>
              </m:r>
              <m:d>
                <m:dPr>
                  <m:ctrlPr/>
                </m:dPr>
                <m:e>
                  <m:r>
                    <m:t>1-</m:t>
                  </m:r>
                  <m:sSubSup>
                    <m:sSubSupPr>
                      <m:ctrlPr/>
                    </m:sSubSupPr>
                    <m:e>
                      <m:r>
                        <m:t>X</m:t>
                      </m:r>
                    </m:e>
                    <m:sub>
                      <m:r>
                        <m:t>jT</m:t>
                      </m:r>
                    </m:sub>
                    <m:sup>
                      <m:r>
                        <m:t>k</m:t>
                      </m:r>
                    </m:sup>
                  </m:sSubSup>
                </m:e>
              </m:d>
            </m:oMath>
            <w:r w:rsidR="00A04918">
              <w:rPr>
                <w:rFonts w:eastAsiaTheme="minorEastAsia"/>
              </w:rPr>
              <w:t xml:space="preserve"> </w:t>
            </w:r>
          </w:p>
        </w:tc>
        <w:tc>
          <w:tcPr>
            <w:tcW w:w="2700" w:type="dxa"/>
            <w:vAlign w:val="center"/>
          </w:tcPr>
          <w:p w:rsidR="00A04918" w:rsidRDefault="00A04918" w:rsidP="007F6ACE">
            <w:pPr>
              <w:pStyle w:val="StyleBodyTextLatinCambriaMathComplexBodyCSArial"/>
            </w:pPr>
            <m:oMath>
              <m:r>
                <m:t>∀j∈Ω, ∀k=1, …,K,</m:t>
              </m:r>
            </m:oMath>
            <w:r>
              <w:rPr>
                <w:rFonts w:eastAsiaTheme="minorEastAsia"/>
              </w:rPr>
              <w:t xml:space="preserve"> </w:t>
            </w:r>
          </w:p>
        </w:tc>
        <w:tc>
          <w:tcPr>
            <w:tcW w:w="828" w:type="dxa"/>
            <w:vAlign w:val="center"/>
          </w:tcPr>
          <w:p w:rsidR="00A04918" w:rsidRPr="00A04918" w:rsidRDefault="000E4326" w:rsidP="00032CA4">
            <w:pPr>
              <w:ind w:firstLine="0"/>
              <w:jc w:val="right"/>
              <w:rPr>
                <w:rFonts w:asciiTheme="majorBidi" w:hAnsiTheme="majorBidi" w:cstheme="majorBidi"/>
                <w:sz w:val="20"/>
                <w:szCs w:val="20"/>
              </w:rPr>
            </w:pPr>
            <w:bookmarkStart w:id="219" w:name="_Ref321217077"/>
            <w:bookmarkStart w:id="220" w:name="_Ref323585198"/>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12</w:t>
            </w:r>
            <w:r w:rsidR="00A04918" w:rsidRPr="00A04918">
              <w:rPr>
                <w:rFonts w:asciiTheme="majorBidi" w:hAnsiTheme="majorBidi" w:cstheme="majorBidi"/>
              </w:rPr>
              <w:fldChar w:fldCharType="end"/>
            </w:r>
            <w:bookmarkEnd w:id="219"/>
            <w:r>
              <w:rPr>
                <w:rFonts w:asciiTheme="majorBidi" w:hAnsiTheme="majorBidi" w:cstheme="majorBidi"/>
                <w:sz w:val="20"/>
                <w:szCs w:val="20"/>
              </w:rPr>
              <w:t>)</w:t>
            </w:r>
            <w:bookmarkEnd w:id="220"/>
          </w:p>
        </w:tc>
      </w:tr>
      <w:tr w:rsidR="00A04918" w:rsidTr="009731DC">
        <w:tc>
          <w:tcPr>
            <w:tcW w:w="4122" w:type="dxa"/>
            <w:vAlign w:val="center"/>
          </w:tcPr>
          <w:p w:rsidR="00A04918" w:rsidRPr="009F3E6F" w:rsidRDefault="002C5E12" w:rsidP="007F6ACE">
            <w:pPr>
              <w:pStyle w:val="StyleBodyTextLatinCambriaMathComplexBodyCSArial"/>
            </w:pPr>
            <m:oMathPara>
              <m:oMathParaPr>
                <m:jc m:val="left"/>
              </m:oMathParaPr>
              <m:oMath>
                <m:sSub>
                  <m:sSubPr>
                    <m:ctrlPr/>
                  </m:sSubPr>
                  <m:e>
                    <m:r>
                      <m:t>r</m:t>
                    </m:r>
                  </m:e>
                  <m:sub>
                    <m:r>
                      <m:t>k</m:t>
                    </m:r>
                  </m:sub>
                </m:sSub>
                <m:r>
                  <m:t>-</m:t>
                </m:r>
                <m:sSub>
                  <m:sSubPr>
                    <m:ctrlPr/>
                  </m:sSubPr>
                  <m:e>
                    <m:r>
                      <m:t>D</m:t>
                    </m:r>
                  </m:e>
                  <m:sub>
                    <m:r>
                      <m:t>j</m:t>
                    </m:r>
                  </m:sub>
                </m:sSub>
                <m:r>
                  <m:t>+</m:t>
                </m:r>
                <m:sSubSup>
                  <m:sSubSupPr>
                    <m:ctrlPr/>
                  </m:sSubSupPr>
                  <m:e>
                    <m:r>
                      <m:t>t</m:t>
                    </m:r>
                  </m:e>
                  <m:sub>
                    <m:r>
                      <m:t>0j</m:t>
                    </m:r>
                  </m:sub>
                  <m:sup>
                    <m:r>
                      <m:t>k</m:t>
                    </m:r>
                  </m:sup>
                </m:sSubSup>
                <m:r>
                  <m:t>+</m:t>
                </m:r>
                <m:sSub>
                  <m:sSubPr>
                    <m:ctrlPr/>
                  </m:sSubPr>
                  <m:e>
                    <m:r>
                      <m:t>p</m:t>
                    </m:r>
                  </m:e>
                  <m:sub>
                    <m:r>
                      <m:t>j</m:t>
                    </m:r>
                  </m:sub>
                </m:sSub>
                <m:r>
                  <m:t>≤M</m:t>
                </m:r>
                <m:d>
                  <m:dPr>
                    <m:ctrlPr/>
                  </m:dPr>
                  <m:e>
                    <m:r>
                      <m:t>1-</m:t>
                    </m:r>
                    <m:sSubSup>
                      <m:sSubSupPr>
                        <m:ctrlPr/>
                      </m:sSubSupPr>
                      <m:e>
                        <m:r>
                          <m:t>X</m:t>
                        </m:r>
                      </m:e>
                      <m:sub>
                        <m:r>
                          <m:t>0j</m:t>
                        </m:r>
                      </m:sub>
                      <m:sup>
                        <m:r>
                          <m:t>k</m:t>
                        </m:r>
                      </m:sup>
                    </m:sSubSup>
                  </m:e>
                </m:d>
              </m:oMath>
            </m:oMathPara>
          </w:p>
        </w:tc>
        <w:tc>
          <w:tcPr>
            <w:tcW w:w="2700" w:type="dxa"/>
            <w:vAlign w:val="center"/>
          </w:tcPr>
          <w:p w:rsidR="00A04918" w:rsidRDefault="00A04918" w:rsidP="007F6ACE">
            <w:pPr>
              <w:pStyle w:val="StyleBodyTextLatinCambriaMathComplexBodyCSArial"/>
            </w:pPr>
            <m:oMath>
              <m:r>
                <m:t>∀j∈Ω, ∀k=1, …,K,</m:t>
              </m:r>
            </m:oMath>
            <w:r>
              <w:rPr>
                <w:rFonts w:eastAsiaTheme="minorEastAsia"/>
              </w:rPr>
              <w:t xml:space="preserve"> </w:t>
            </w:r>
          </w:p>
        </w:tc>
        <w:tc>
          <w:tcPr>
            <w:tcW w:w="828" w:type="dxa"/>
            <w:vAlign w:val="center"/>
          </w:tcPr>
          <w:p w:rsidR="00A04918" w:rsidRPr="00A04918" w:rsidRDefault="000E4326" w:rsidP="0042530E">
            <w:pPr>
              <w:pStyle w:val="Caption"/>
              <w:spacing w:after="120"/>
              <w:jc w:val="right"/>
              <w:rPr>
                <w:rFonts w:cstheme="majorBidi"/>
                <w:sz w:val="20"/>
                <w:szCs w:val="20"/>
              </w:rPr>
            </w:pPr>
            <w:bookmarkStart w:id="221" w:name="_Ref321217080"/>
            <w:bookmarkStart w:id="222" w:name="_Ref323585207"/>
            <w:r>
              <w:rPr>
                <w:rFonts w:cstheme="majorBidi"/>
                <w:sz w:val="20"/>
                <w:szCs w:val="20"/>
              </w:rPr>
              <w:t>(</w:t>
            </w:r>
            <w:r w:rsidR="00A04918" w:rsidRPr="00A04918">
              <w:rPr>
                <w:rFonts w:cstheme="majorBidi"/>
                <w:sz w:val="20"/>
                <w:szCs w:val="20"/>
              </w:rPr>
              <w:fldChar w:fldCharType="begin"/>
            </w:r>
            <w:r w:rsidR="00A04918" w:rsidRPr="00A04918">
              <w:rPr>
                <w:rFonts w:cstheme="majorBidi"/>
                <w:sz w:val="20"/>
                <w:szCs w:val="20"/>
              </w:rPr>
              <w:instrText xml:space="preserve"> SEQ ( \* ARABIC </w:instrText>
            </w:r>
            <w:r w:rsidR="00A04918" w:rsidRPr="00A04918">
              <w:rPr>
                <w:rFonts w:cstheme="majorBidi"/>
                <w:sz w:val="20"/>
                <w:szCs w:val="20"/>
              </w:rPr>
              <w:fldChar w:fldCharType="separate"/>
            </w:r>
            <w:r w:rsidR="00981F58">
              <w:rPr>
                <w:rFonts w:cstheme="majorBidi"/>
                <w:noProof/>
                <w:sz w:val="20"/>
                <w:szCs w:val="20"/>
              </w:rPr>
              <w:t>13</w:t>
            </w:r>
            <w:r w:rsidR="00A04918" w:rsidRPr="00A04918">
              <w:rPr>
                <w:rFonts w:cstheme="majorBidi"/>
                <w:sz w:val="20"/>
                <w:szCs w:val="20"/>
              </w:rPr>
              <w:fldChar w:fldCharType="end"/>
            </w:r>
            <w:bookmarkEnd w:id="221"/>
            <w:r>
              <w:rPr>
                <w:rFonts w:cstheme="majorBidi"/>
                <w:sz w:val="20"/>
                <w:szCs w:val="20"/>
              </w:rPr>
              <w:t>)</w:t>
            </w:r>
            <w:bookmarkEnd w:id="222"/>
          </w:p>
        </w:tc>
      </w:tr>
      <w:tr w:rsidR="00A04918" w:rsidTr="009731DC">
        <w:tc>
          <w:tcPr>
            <w:tcW w:w="4122" w:type="dxa"/>
            <w:vAlign w:val="center"/>
          </w:tcPr>
          <w:p w:rsidR="00A04918" w:rsidRDefault="002C5E12" w:rsidP="007F6ACE">
            <w:pPr>
              <w:pStyle w:val="StyleBodyTextLatinCambriaMathComplexBodyCSArial"/>
            </w:pPr>
            <m:oMath>
              <m:sSubSup>
                <m:sSubSupPr>
                  <m:ctrlPr/>
                </m:sSubSupPr>
                <m:e>
                  <m:r>
                    <m:t>X</m:t>
                  </m:r>
                </m:e>
                <m:sub>
                  <m:r>
                    <m:t>ij</m:t>
                  </m:r>
                </m:sub>
                <m:sup>
                  <m:r>
                    <m:t>k</m:t>
                  </m:r>
                </m:sup>
              </m:sSubSup>
              <m:r>
                <m:t xml:space="preserve">, </m:t>
              </m:r>
              <m:sSub>
                <m:sSubPr>
                  <m:ctrlPr/>
                </m:sSubPr>
                <m:e>
                  <m:r>
                    <m:t>Z</m:t>
                  </m:r>
                </m:e>
                <m:sub>
                  <m:r>
                    <m:t>ij</m:t>
                  </m:r>
                </m:sub>
              </m:sSub>
              <m:r>
                <m:t>=0 or 1</m:t>
              </m:r>
            </m:oMath>
            <w:r w:rsidR="00A04918">
              <w:rPr>
                <w:rFonts w:eastAsiaTheme="minorEastAsia"/>
              </w:rPr>
              <w:t xml:space="preserve"> </w:t>
            </w:r>
          </w:p>
        </w:tc>
        <w:tc>
          <w:tcPr>
            <w:tcW w:w="2700" w:type="dxa"/>
            <w:vAlign w:val="center"/>
          </w:tcPr>
          <w:p w:rsidR="00A04918" w:rsidRDefault="00A04918" w:rsidP="007F6ACE">
            <w:pPr>
              <w:pStyle w:val="StyleBodyTextLatinCambriaMathComplexBodyCSArial"/>
            </w:pPr>
            <m:oMath>
              <m:r>
                <m:t>∀i,j∈Ω, ∀k=1, …,K,</m:t>
              </m:r>
            </m:oMath>
            <w:r>
              <w:rPr>
                <w:rFonts w:eastAsiaTheme="minorEastAsia"/>
              </w:rPr>
              <w:t xml:space="preserve"> </w:t>
            </w:r>
          </w:p>
        </w:tc>
        <w:tc>
          <w:tcPr>
            <w:tcW w:w="828" w:type="dxa"/>
            <w:vAlign w:val="center"/>
          </w:tcPr>
          <w:p w:rsidR="00A04918" w:rsidRPr="00A04918" w:rsidRDefault="000E4326" w:rsidP="00032CA4">
            <w:pPr>
              <w:keepNext/>
              <w:ind w:firstLine="0"/>
              <w:jc w:val="right"/>
              <w:rPr>
                <w:rFonts w:asciiTheme="majorBidi" w:hAnsiTheme="majorBidi" w:cstheme="majorBidi"/>
                <w:sz w:val="20"/>
                <w:szCs w:val="20"/>
              </w:rPr>
            </w:pPr>
            <w:bookmarkStart w:id="223" w:name="_Ref323585238"/>
            <w:r>
              <w:rPr>
                <w:rFonts w:asciiTheme="majorBidi" w:hAnsiTheme="majorBidi" w:cstheme="majorBidi"/>
                <w:sz w:val="20"/>
                <w:szCs w:val="20"/>
              </w:rPr>
              <w:t>(</w:t>
            </w:r>
            <w:r w:rsidR="00A04918" w:rsidRPr="00A04918">
              <w:rPr>
                <w:rFonts w:asciiTheme="majorBidi" w:hAnsiTheme="majorBidi" w:cstheme="majorBidi"/>
              </w:rPr>
              <w:fldChar w:fldCharType="begin"/>
            </w:r>
            <w:r w:rsidR="00A04918" w:rsidRPr="00A04918">
              <w:rPr>
                <w:rFonts w:asciiTheme="majorBidi" w:hAnsiTheme="majorBidi" w:cstheme="majorBidi"/>
                <w:sz w:val="20"/>
                <w:szCs w:val="20"/>
              </w:rPr>
              <w:instrText xml:space="preserve"> SEQ ( \* ARABIC </w:instrText>
            </w:r>
            <w:r w:rsidR="00A04918" w:rsidRPr="00A04918">
              <w:rPr>
                <w:rFonts w:asciiTheme="majorBidi" w:hAnsiTheme="majorBidi" w:cstheme="majorBidi"/>
              </w:rPr>
              <w:fldChar w:fldCharType="separate"/>
            </w:r>
            <w:r w:rsidR="00981F58">
              <w:rPr>
                <w:rFonts w:asciiTheme="majorBidi" w:hAnsiTheme="majorBidi" w:cstheme="majorBidi"/>
                <w:noProof/>
                <w:sz w:val="20"/>
                <w:szCs w:val="20"/>
              </w:rPr>
              <w:t>14</w:t>
            </w:r>
            <w:r w:rsidR="00A04918" w:rsidRPr="00A04918">
              <w:rPr>
                <w:rFonts w:asciiTheme="majorBidi" w:hAnsiTheme="majorBidi" w:cstheme="majorBidi"/>
              </w:rPr>
              <w:fldChar w:fldCharType="end"/>
            </w:r>
            <w:r>
              <w:rPr>
                <w:rFonts w:asciiTheme="majorBidi" w:hAnsiTheme="majorBidi" w:cstheme="majorBidi"/>
                <w:sz w:val="20"/>
                <w:szCs w:val="20"/>
              </w:rPr>
              <w:t>)</w:t>
            </w:r>
            <w:bookmarkEnd w:id="223"/>
          </w:p>
        </w:tc>
      </w:tr>
      <w:tr w:rsidR="00A04918" w:rsidTr="009731DC">
        <w:tc>
          <w:tcPr>
            <w:tcW w:w="4122" w:type="dxa"/>
            <w:vAlign w:val="center"/>
          </w:tcPr>
          <w:p w:rsidR="00A04918" w:rsidRDefault="002C5E12" w:rsidP="007F6ACE">
            <w:pPr>
              <w:pStyle w:val="StyleBodyTextLatinCambriaMathComplexBodyCSArial"/>
            </w:pPr>
            <m:oMath>
              <m:sSub>
                <m:sSubPr>
                  <m:ctrlPr/>
                </m:sSubPr>
                <m:e>
                  <m:r>
                    <m:t>Y</m:t>
                  </m:r>
                </m:e>
                <m:sub>
                  <m:r>
                    <m:t>k</m:t>
                  </m:r>
                </m:sub>
              </m:sSub>
              <m:r>
                <m:t xml:space="preserve">, </m:t>
              </m:r>
              <m:sSub>
                <m:sSubPr>
                  <m:ctrlPr/>
                </m:sSubPr>
                <m:e>
                  <m:r>
                    <m:t>D</m:t>
                  </m:r>
                </m:e>
                <m:sub>
                  <m:r>
                    <m:t>i</m:t>
                  </m:r>
                </m:sub>
              </m:sSub>
              <m:r>
                <m:t>≥0</m:t>
              </m:r>
            </m:oMath>
            <w:r w:rsidR="00A04918">
              <w:rPr>
                <w:rFonts w:eastAsiaTheme="minorEastAsia"/>
              </w:rPr>
              <w:t xml:space="preserve"> </w:t>
            </w:r>
          </w:p>
        </w:tc>
        <w:tc>
          <w:tcPr>
            <w:tcW w:w="2700" w:type="dxa"/>
            <w:vAlign w:val="center"/>
          </w:tcPr>
          <w:p w:rsidR="00A04918" w:rsidRDefault="00A04918" w:rsidP="007F6ACE">
            <w:pPr>
              <w:pStyle w:val="StyleBodyTextLatinCambriaMathComplexBodyCSArial"/>
            </w:pPr>
            <m:oMath>
              <m:r>
                <m:t>∀i∈Ω, ∀k=1, …,K,</m:t>
              </m:r>
            </m:oMath>
            <w:r>
              <w:rPr>
                <w:rFonts w:eastAsiaTheme="minorEastAsia"/>
              </w:rPr>
              <w:t xml:space="preserve"> </w:t>
            </w:r>
          </w:p>
        </w:tc>
        <w:tc>
          <w:tcPr>
            <w:tcW w:w="828" w:type="dxa"/>
            <w:vAlign w:val="center"/>
          </w:tcPr>
          <w:p w:rsidR="00A04918" w:rsidRPr="00A04918" w:rsidRDefault="000E4326" w:rsidP="0042530E">
            <w:pPr>
              <w:pStyle w:val="Caption"/>
              <w:spacing w:after="120"/>
              <w:jc w:val="right"/>
              <w:rPr>
                <w:rFonts w:cstheme="majorBidi"/>
                <w:sz w:val="20"/>
                <w:szCs w:val="20"/>
              </w:rPr>
            </w:pPr>
            <w:bookmarkStart w:id="224" w:name="_Ref323585245"/>
            <w:r>
              <w:rPr>
                <w:rFonts w:cstheme="majorBidi"/>
                <w:sz w:val="20"/>
                <w:szCs w:val="20"/>
              </w:rPr>
              <w:t>(</w:t>
            </w:r>
            <w:r w:rsidR="00A04918" w:rsidRPr="00A04918">
              <w:rPr>
                <w:rFonts w:cstheme="majorBidi"/>
                <w:sz w:val="20"/>
                <w:szCs w:val="20"/>
              </w:rPr>
              <w:fldChar w:fldCharType="begin"/>
            </w:r>
            <w:r w:rsidR="00A04918" w:rsidRPr="00A04918">
              <w:rPr>
                <w:rFonts w:cstheme="majorBidi"/>
                <w:sz w:val="20"/>
                <w:szCs w:val="20"/>
              </w:rPr>
              <w:instrText xml:space="preserve"> SEQ ( \* ARABIC </w:instrText>
            </w:r>
            <w:r w:rsidR="00A04918" w:rsidRPr="00A04918">
              <w:rPr>
                <w:rFonts w:cstheme="majorBidi"/>
                <w:sz w:val="20"/>
                <w:szCs w:val="20"/>
              </w:rPr>
              <w:fldChar w:fldCharType="separate"/>
            </w:r>
            <w:r w:rsidR="00981F58">
              <w:rPr>
                <w:rFonts w:cstheme="majorBidi"/>
                <w:noProof/>
                <w:sz w:val="20"/>
                <w:szCs w:val="20"/>
              </w:rPr>
              <w:t>15</w:t>
            </w:r>
            <w:r w:rsidR="00A04918" w:rsidRPr="00A04918">
              <w:rPr>
                <w:rFonts w:cstheme="majorBidi"/>
                <w:sz w:val="20"/>
                <w:szCs w:val="20"/>
              </w:rPr>
              <w:fldChar w:fldCharType="end"/>
            </w:r>
            <w:r>
              <w:rPr>
                <w:rFonts w:cstheme="majorBidi"/>
                <w:sz w:val="20"/>
                <w:szCs w:val="20"/>
              </w:rPr>
              <w:t>)</w:t>
            </w:r>
            <w:bookmarkEnd w:id="224"/>
          </w:p>
        </w:tc>
      </w:tr>
    </w:tbl>
    <w:p w:rsidR="00984A47" w:rsidRDefault="00984A47" w:rsidP="00413D86">
      <w:commentRangeStart w:id="225"/>
      <w:r>
        <w:t>In</w:t>
      </w:r>
      <w:commentRangeEnd w:id="225"/>
      <w:r w:rsidR="00945660">
        <w:rPr>
          <w:rStyle w:val="CommentReference"/>
          <w:rFonts w:ascii="Tahoma" w:hAnsi="Tahoma"/>
        </w:rPr>
        <w:commentReference w:id="225"/>
      </w:r>
      <w:r>
        <w:t xml:space="preserve"> this model the objective function </w:t>
      </w:r>
      <w:ins w:id="226" w:author="Iman Zabet" w:date="2012-04-30T21:36:00Z">
        <w:r w:rsidR="00865434">
          <w:fldChar w:fldCharType="begin"/>
        </w:r>
        <w:r w:rsidR="00865434">
          <w:instrText xml:space="preserve"> REF _Ref323585139 \h </w:instrText>
        </w:r>
      </w:ins>
      <w:r w:rsidR="00865434">
        <w:fldChar w:fldCharType="separate"/>
      </w:r>
      <w:r w:rsidR="00981F58">
        <w:t>(</w:t>
      </w:r>
      <w:r w:rsidR="00981F58">
        <w:rPr>
          <w:noProof/>
        </w:rPr>
        <w:t>1</w:t>
      </w:r>
      <w:r w:rsidR="00981F58">
        <w:t>)</w:t>
      </w:r>
      <w:ins w:id="227" w:author="Iman Zabet" w:date="2012-04-30T21:36:00Z">
        <w:r w:rsidR="00865434">
          <w:fldChar w:fldCharType="end"/>
        </w:r>
        <w:r w:rsidR="00865434">
          <w:t xml:space="preserve"> </w:t>
        </w:r>
      </w:ins>
      <w:r>
        <w:t xml:space="preserve">is a weighted summation of the makespan </w:t>
      </w:r>
      <w:ins w:id="228" w:author="Iman Zabet" w:date="2012-04-30T21:36:00Z">
        <w:r w:rsidR="00865434">
          <w:fldChar w:fldCharType="begin"/>
        </w:r>
        <w:r w:rsidR="00865434">
          <w:instrText xml:space="preserve"> REF _Ref323585147 \h </w:instrText>
        </w:r>
      </w:ins>
      <w:r w:rsidR="00865434">
        <w:fldChar w:fldCharType="separate"/>
      </w:r>
      <w:r w:rsidR="00981F58">
        <w:rPr>
          <w:rFonts w:asciiTheme="majorBidi" w:hAnsiTheme="majorBidi" w:cstheme="majorBidi"/>
        </w:rPr>
        <w:t>(</w:t>
      </w:r>
      <w:r w:rsidR="00981F58">
        <w:rPr>
          <w:rFonts w:asciiTheme="majorBidi" w:hAnsiTheme="majorBidi" w:cstheme="majorBidi"/>
          <w:noProof/>
        </w:rPr>
        <w:t>2</w:t>
      </w:r>
      <w:r w:rsidR="00981F58">
        <w:rPr>
          <w:rFonts w:asciiTheme="majorBidi" w:hAnsiTheme="majorBidi" w:cstheme="majorBidi"/>
        </w:rPr>
        <w:t>)</w:t>
      </w:r>
      <w:ins w:id="229" w:author="Iman Zabet" w:date="2012-04-30T21:36:00Z">
        <w:r w:rsidR="00865434">
          <w:fldChar w:fldCharType="end"/>
        </w:r>
      </w:ins>
      <w:ins w:id="230" w:author="Iman Zabet" w:date="2012-04-30T21:37:00Z">
        <w:r w:rsidR="00865434">
          <w:t xml:space="preserve"> </w:t>
        </w:r>
      </w:ins>
      <w:r>
        <w:t xml:space="preserve">and sum of the crane completion times. Minimizing the ship completion time, minimizes the makespan and maximizes their productivity, since the idle time of each crane is kept as little as possible. Note that, the problem under consideration is a </w:t>
      </w:r>
      <w:proofErr w:type="spellStart"/>
      <w:r>
        <w:t>multiobjective</w:t>
      </w:r>
      <w:proofErr w:type="spellEnd"/>
      <w:r>
        <w:t xml:space="preserve"> optimization problem. </w:t>
      </w:r>
      <w:r>
        <w:rPr>
          <w:szCs w:val="22"/>
          <w:lang w:bidi="fa-IR"/>
        </w:rPr>
        <w:t xml:space="preserve">The weighted coefficients can be assumed </w:t>
      </w:r>
      <m:oMath>
        <m:sSub>
          <m:sSubPr>
            <m:ctrlPr>
              <w:rPr>
                <w:rFonts w:ascii="Cambria Math" w:hAnsi="Cambria Math" w:cs="Arial"/>
                <w:i/>
                <w:szCs w:val="22"/>
                <w:lang w:bidi="fa-IR"/>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cs="Arial"/>
                <w:i/>
                <w:szCs w:val="22"/>
                <w:lang w:bidi="fa-IR"/>
              </w:rPr>
            </m:ctrlPr>
          </m:sSubPr>
          <m:e>
            <m:r>
              <w:rPr>
                <w:rFonts w:ascii="Cambria Math" w:hAnsi="Cambria Math"/>
              </w:rPr>
              <m:t>α</m:t>
            </m:r>
          </m:e>
          <m:sub>
            <m:r>
              <w:rPr>
                <w:rFonts w:ascii="Cambria Math" w:hAnsi="Cambria Math"/>
              </w:rPr>
              <m:t>2</m:t>
            </m:r>
          </m:sub>
        </m:sSub>
      </m:oMath>
      <w:r>
        <w:rPr>
          <w:szCs w:val="22"/>
          <w:lang w:bidi="fa-IR"/>
        </w:rPr>
        <w:t xml:space="preserve"> according to </w:t>
      </w:r>
      <w:sdt>
        <w:sdtPr>
          <w:rPr>
            <w:szCs w:val="22"/>
            <w:lang w:bidi="fa-IR"/>
          </w:rPr>
          <w:id w:val="-1595159866"/>
          <w:citation/>
        </w:sdtPr>
        <w:sdtEndPr/>
        <w:sdtContent>
          <w:r>
            <w:rPr>
              <w:szCs w:val="22"/>
              <w:lang w:bidi="fa-IR"/>
            </w:rPr>
            <w:fldChar w:fldCharType="begin"/>
          </w:r>
          <w:r>
            <w:rPr>
              <w:szCs w:val="22"/>
              <w:lang w:bidi="fa-IR"/>
            </w:rPr>
            <w:instrText xml:space="preserve"> CITATION KHK \l 1033 </w:instrText>
          </w:r>
          <w:r>
            <w:rPr>
              <w:szCs w:val="22"/>
              <w:lang w:bidi="fa-IR"/>
            </w:rPr>
            <w:fldChar w:fldCharType="separate"/>
          </w:r>
          <w:r w:rsidR="00981F58" w:rsidRPr="00981F58">
            <w:rPr>
              <w:noProof/>
              <w:szCs w:val="22"/>
              <w:lang w:bidi="fa-IR"/>
            </w:rPr>
            <w:t>[6]</w:t>
          </w:r>
          <w:r>
            <w:rPr>
              <w:szCs w:val="22"/>
              <w:lang w:bidi="fa-IR"/>
            </w:rPr>
            <w:fldChar w:fldCharType="end"/>
          </w:r>
        </w:sdtContent>
      </w:sdt>
      <w:r>
        <w:rPr>
          <w:szCs w:val="22"/>
          <w:lang w:bidi="fa-IR"/>
        </w:rPr>
        <w:t>, since the primary objective is minimizing the makespan.</w:t>
      </w:r>
      <w:r>
        <w:t xml:space="preserve"> The constraints </w:t>
      </w:r>
      <w:ins w:id="231" w:author="Iman Zabet" w:date="2012-04-30T21:36:00Z">
        <w:r w:rsidR="0086497F">
          <w:fldChar w:fldCharType="begin"/>
        </w:r>
        <w:r w:rsidR="0086497F">
          <w:instrText xml:space="preserve"> REF _Ref323585087 \h </w:instrText>
        </w:r>
      </w:ins>
      <w:r w:rsidR="0086497F">
        <w:fldChar w:fldCharType="separate"/>
      </w:r>
      <w:r w:rsidR="00981F58">
        <w:rPr>
          <w:rFonts w:asciiTheme="majorBidi" w:hAnsiTheme="majorBidi" w:cstheme="majorBidi"/>
        </w:rPr>
        <w:t>(</w:t>
      </w:r>
      <w:r w:rsidR="00981F58">
        <w:rPr>
          <w:rFonts w:asciiTheme="majorBidi" w:hAnsiTheme="majorBidi" w:cstheme="majorBidi"/>
          <w:noProof/>
        </w:rPr>
        <w:t>3</w:t>
      </w:r>
      <w:r w:rsidR="00981F58">
        <w:rPr>
          <w:rFonts w:asciiTheme="majorBidi" w:hAnsiTheme="majorBidi" w:cstheme="majorBidi"/>
        </w:rPr>
        <w:t>)</w:t>
      </w:r>
      <w:ins w:id="232" w:author="Iman Zabet" w:date="2012-04-30T21:36:00Z">
        <w:r w:rsidR="0086497F">
          <w:fldChar w:fldCharType="end"/>
        </w:r>
        <w:r w:rsidR="0086497F">
          <w:t xml:space="preserve">, </w:t>
        </w:r>
        <w:r w:rsidR="0086497F">
          <w:fldChar w:fldCharType="begin"/>
        </w:r>
        <w:r w:rsidR="0086497F">
          <w:instrText xml:space="preserve"> REF _Ref323585110 \h </w:instrText>
        </w:r>
      </w:ins>
      <w:r w:rsidR="0086497F">
        <w:fldChar w:fldCharType="separate"/>
      </w:r>
      <w:r w:rsidR="00981F58">
        <w:rPr>
          <w:rFonts w:asciiTheme="majorBidi" w:hAnsiTheme="majorBidi" w:cstheme="majorBidi"/>
        </w:rPr>
        <w:t>(</w:t>
      </w:r>
      <w:r w:rsidR="00981F58">
        <w:rPr>
          <w:rFonts w:asciiTheme="majorBidi" w:hAnsiTheme="majorBidi" w:cstheme="majorBidi"/>
          <w:noProof/>
        </w:rPr>
        <w:t>4</w:t>
      </w:r>
      <w:r w:rsidR="00981F58">
        <w:rPr>
          <w:rFonts w:asciiTheme="majorBidi" w:hAnsiTheme="majorBidi" w:cstheme="majorBidi"/>
        </w:rPr>
        <w:t>)</w:t>
      </w:r>
      <w:ins w:id="233" w:author="Iman Zabet" w:date="2012-04-30T21:36:00Z">
        <w:r w:rsidR="0086497F">
          <w:fldChar w:fldCharType="end"/>
        </w:r>
      </w:ins>
      <w:r>
        <w:t xml:space="preserve"> and </w:t>
      </w:r>
      <w:ins w:id="234" w:author="Iman Zabet" w:date="2012-04-30T21:36:00Z">
        <w:r w:rsidR="0086497F">
          <w:fldChar w:fldCharType="begin"/>
        </w:r>
        <w:r w:rsidR="0086497F">
          <w:instrText xml:space="preserve"> REF _Ref323585127 \h </w:instrText>
        </w:r>
      </w:ins>
      <w:r w:rsidR="0086497F">
        <w:fldChar w:fldCharType="separate"/>
      </w:r>
      <w:r w:rsidR="00981F58">
        <w:rPr>
          <w:rFonts w:asciiTheme="majorBidi" w:hAnsiTheme="majorBidi" w:cstheme="majorBidi"/>
        </w:rPr>
        <w:t>(</w:t>
      </w:r>
      <w:r w:rsidR="00981F58">
        <w:rPr>
          <w:rFonts w:asciiTheme="majorBidi" w:hAnsiTheme="majorBidi" w:cstheme="majorBidi"/>
          <w:noProof/>
        </w:rPr>
        <w:t>6</w:t>
      </w:r>
      <w:r w:rsidR="00981F58">
        <w:rPr>
          <w:rFonts w:asciiTheme="majorBidi" w:hAnsiTheme="majorBidi" w:cstheme="majorBidi"/>
        </w:rPr>
        <w:t>)</w:t>
      </w:r>
      <w:ins w:id="235" w:author="Iman Zabet" w:date="2012-04-30T21:36:00Z">
        <w:r w:rsidR="0086497F">
          <w:fldChar w:fldCharType="end"/>
        </w:r>
        <w:r w:rsidR="0086497F" w:rsidDel="0086497F">
          <w:t xml:space="preserve"> </w:t>
        </w:r>
      </w:ins>
      <w:r>
        <w:t xml:space="preserve">are the classical routing constraints; indicate sequence of performing tasks by each crane. </w:t>
      </w:r>
      <w:ins w:id="236" w:author="Iman Zabet" w:date="2012-04-30T21:35:00Z">
        <w:r w:rsidR="0086497F">
          <w:t xml:space="preserve">Constraints </w:t>
        </w:r>
        <w:r w:rsidR="0086497F">
          <w:fldChar w:fldCharType="begin"/>
        </w:r>
        <w:r w:rsidR="0086497F">
          <w:instrText xml:space="preserve"> REF _Ref323585087 \h </w:instrText>
        </w:r>
      </w:ins>
      <w:r w:rsidR="0086497F">
        <w:fldChar w:fldCharType="separate"/>
      </w:r>
      <w:r w:rsidR="00981F58">
        <w:rPr>
          <w:rFonts w:asciiTheme="majorBidi" w:hAnsiTheme="majorBidi" w:cstheme="majorBidi"/>
        </w:rPr>
        <w:t>(</w:t>
      </w:r>
      <w:r w:rsidR="00981F58">
        <w:rPr>
          <w:rFonts w:asciiTheme="majorBidi" w:hAnsiTheme="majorBidi" w:cstheme="majorBidi"/>
          <w:noProof/>
        </w:rPr>
        <w:t>3</w:t>
      </w:r>
      <w:r w:rsidR="00981F58">
        <w:rPr>
          <w:rFonts w:asciiTheme="majorBidi" w:hAnsiTheme="majorBidi" w:cstheme="majorBidi"/>
        </w:rPr>
        <w:t>)</w:t>
      </w:r>
      <w:ins w:id="237" w:author="Iman Zabet" w:date="2012-04-30T21:35:00Z">
        <w:r w:rsidR="0086497F">
          <w:fldChar w:fldCharType="end"/>
        </w:r>
      </w:ins>
      <w:ins w:id="238" w:author="Iman Zabet" w:date="2012-04-30T21:39:00Z">
        <w:r w:rsidR="00D27992">
          <w:t xml:space="preserve"> and </w:t>
        </w:r>
        <w:r w:rsidR="00D27992">
          <w:fldChar w:fldCharType="begin"/>
        </w:r>
        <w:r w:rsidR="00D27992">
          <w:instrText xml:space="preserve"> REF _Ref323585110 \h </w:instrText>
        </w:r>
      </w:ins>
      <w:ins w:id="239" w:author="Iman Zabet" w:date="2012-04-30T21:39:00Z">
        <w:r w:rsidR="00D27992">
          <w:fldChar w:fldCharType="separate"/>
        </w:r>
      </w:ins>
      <w:r w:rsidR="00981F58">
        <w:rPr>
          <w:rFonts w:asciiTheme="majorBidi" w:hAnsiTheme="majorBidi" w:cstheme="majorBidi"/>
        </w:rPr>
        <w:t>(</w:t>
      </w:r>
      <w:r w:rsidR="00981F58">
        <w:rPr>
          <w:rFonts w:asciiTheme="majorBidi" w:hAnsiTheme="majorBidi" w:cstheme="majorBidi"/>
          <w:noProof/>
        </w:rPr>
        <w:t>4</w:t>
      </w:r>
      <w:r w:rsidR="00981F58">
        <w:rPr>
          <w:rFonts w:asciiTheme="majorBidi" w:hAnsiTheme="majorBidi" w:cstheme="majorBidi"/>
        </w:rPr>
        <w:t>)</w:t>
      </w:r>
      <w:ins w:id="240" w:author="Iman Zabet" w:date="2012-04-30T21:39:00Z">
        <w:r w:rsidR="00D27992">
          <w:fldChar w:fldCharType="end"/>
        </w:r>
        <w:r w:rsidR="007B19DA">
          <w:t xml:space="preserve"> respectively select the first and last tasks for each QC</w:t>
        </w:r>
      </w:ins>
      <w:ins w:id="241" w:author="Iman Zabet" w:date="2012-04-30T21:35:00Z">
        <w:r w:rsidR="0086497F">
          <w:t xml:space="preserve">. </w:t>
        </w:r>
      </w:ins>
      <w:r>
        <w:t xml:space="preserve">Constraint </w:t>
      </w:r>
      <w:ins w:id="242" w:author="Iman Zabet" w:date="2012-04-30T21:37:00Z">
        <w:r w:rsidR="00EF2FEF">
          <w:fldChar w:fldCharType="begin"/>
        </w:r>
        <w:r w:rsidR="00EF2FEF">
          <w:instrText xml:space="preserve"> REF _Ref323585164 \h </w:instrText>
        </w:r>
      </w:ins>
      <w:r w:rsidR="00EF2FEF">
        <w:fldChar w:fldCharType="separate"/>
      </w:r>
      <w:r w:rsidR="00981F58">
        <w:rPr>
          <w:rFonts w:asciiTheme="majorBidi" w:hAnsiTheme="majorBidi" w:cstheme="majorBidi"/>
        </w:rPr>
        <w:t>(</w:t>
      </w:r>
      <w:r w:rsidR="00981F58">
        <w:rPr>
          <w:rFonts w:asciiTheme="majorBidi" w:hAnsiTheme="majorBidi" w:cstheme="majorBidi"/>
          <w:noProof/>
        </w:rPr>
        <w:t>5</w:t>
      </w:r>
      <w:r w:rsidR="00981F58">
        <w:rPr>
          <w:rFonts w:asciiTheme="majorBidi" w:hAnsiTheme="majorBidi" w:cstheme="majorBidi"/>
        </w:rPr>
        <w:t>)</w:t>
      </w:r>
      <w:ins w:id="243" w:author="Iman Zabet" w:date="2012-04-30T21:37:00Z">
        <w:r w:rsidR="00EF2FEF">
          <w:fldChar w:fldCharType="end"/>
        </w:r>
      </w:ins>
      <w:r>
        <w:t xml:space="preserve"> ensures that each task is performed by one and only one crane. </w:t>
      </w:r>
      <w:ins w:id="244" w:author="Iman Zabet" w:date="2012-04-30T21:40:00Z">
        <w:r w:rsidR="00414B84">
          <w:t xml:space="preserve">Constraint </w:t>
        </w:r>
        <w:r w:rsidR="00414B84">
          <w:fldChar w:fldCharType="begin"/>
        </w:r>
        <w:r w:rsidR="00414B84">
          <w:instrText xml:space="preserve"> REF _Ref323585127 \h </w:instrText>
        </w:r>
      </w:ins>
      <w:ins w:id="245" w:author="Iman Zabet" w:date="2012-04-30T21:40:00Z">
        <w:r w:rsidR="00414B84">
          <w:fldChar w:fldCharType="separate"/>
        </w:r>
      </w:ins>
      <w:r w:rsidR="00981F58">
        <w:rPr>
          <w:rFonts w:asciiTheme="majorBidi" w:hAnsiTheme="majorBidi" w:cstheme="majorBidi"/>
        </w:rPr>
        <w:t>(</w:t>
      </w:r>
      <w:r w:rsidR="00981F58">
        <w:rPr>
          <w:rFonts w:asciiTheme="majorBidi" w:hAnsiTheme="majorBidi" w:cstheme="majorBidi"/>
          <w:noProof/>
        </w:rPr>
        <w:t>6</w:t>
      </w:r>
      <w:r w:rsidR="00981F58">
        <w:rPr>
          <w:rFonts w:asciiTheme="majorBidi" w:hAnsiTheme="majorBidi" w:cstheme="majorBidi"/>
        </w:rPr>
        <w:t>)</w:t>
      </w:r>
      <w:ins w:id="246" w:author="Iman Zabet" w:date="2012-04-30T21:40:00Z">
        <w:r w:rsidR="00414B84">
          <w:fldChar w:fldCharType="end"/>
        </w:r>
        <w:r w:rsidR="00414B84">
          <w:t xml:space="preserve"> is a flow balance constraint, </w:t>
        </w:r>
      </w:ins>
      <w:ins w:id="247" w:author="Iman Zabet" w:date="2012-04-30T21:41:00Z">
        <w:r w:rsidR="00414B84">
          <w:t>guaranteeing</w:t>
        </w:r>
      </w:ins>
      <w:ins w:id="248" w:author="Iman Zabet" w:date="2012-04-30T21:40:00Z">
        <w:r w:rsidR="00414B84">
          <w:t xml:space="preserve"> </w:t>
        </w:r>
      </w:ins>
      <w:ins w:id="249" w:author="Iman Zabet" w:date="2012-04-30T21:41:00Z">
        <w:r w:rsidR="00414B84">
          <w:t>that tasks are performed in well-defined sequences.</w:t>
        </w:r>
        <w:r w:rsidR="00D8239D">
          <w:t xml:space="preserve"> </w:t>
        </w:r>
      </w:ins>
      <w:r>
        <w:t xml:space="preserve">Constraints </w:t>
      </w:r>
      <w:ins w:id="250" w:author="Iman Zabet" w:date="2012-04-30T21:37:00Z">
        <w:r w:rsidR="00EF2FEF">
          <w:fldChar w:fldCharType="begin"/>
        </w:r>
        <w:r w:rsidR="00EF2FEF">
          <w:instrText xml:space="preserve"> REF _Ref323585183 \h </w:instrText>
        </w:r>
      </w:ins>
      <w:r w:rsidR="00EF2FEF">
        <w:fldChar w:fldCharType="separate"/>
      </w:r>
      <w:r w:rsidR="00981F58">
        <w:rPr>
          <w:rFonts w:asciiTheme="majorBidi" w:hAnsiTheme="majorBidi" w:cstheme="majorBidi"/>
        </w:rPr>
        <w:t>(</w:t>
      </w:r>
      <w:r w:rsidR="00981F58">
        <w:rPr>
          <w:rFonts w:asciiTheme="majorBidi" w:hAnsiTheme="majorBidi" w:cstheme="majorBidi"/>
          <w:noProof/>
        </w:rPr>
        <w:t>7</w:t>
      </w:r>
      <w:r w:rsidR="00981F58">
        <w:rPr>
          <w:rFonts w:asciiTheme="majorBidi" w:hAnsiTheme="majorBidi" w:cstheme="majorBidi"/>
        </w:rPr>
        <w:t>)</w:t>
      </w:r>
      <w:ins w:id="251" w:author="Iman Zabet" w:date="2012-04-30T21:37:00Z">
        <w:r w:rsidR="00EF2FEF">
          <w:fldChar w:fldCharType="end"/>
        </w:r>
      </w:ins>
      <w:r>
        <w:t xml:space="preserve"> and </w:t>
      </w:r>
      <w:ins w:id="252" w:author="Iman Zabet" w:date="2012-04-30T21:37:00Z">
        <w:r w:rsidR="00EF2FEF">
          <w:fldChar w:fldCharType="begin"/>
        </w:r>
        <w:r w:rsidR="00EF2FEF">
          <w:instrText xml:space="preserve"> REF _Ref323585191 \h </w:instrText>
        </w:r>
      </w:ins>
      <w:r w:rsidR="00EF2FEF">
        <w:fldChar w:fldCharType="separate"/>
      </w:r>
      <w:r w:rsidR="00981F58">
        <w:rPr>
          <w:rFonts w:asciiTheme="majorBidi" w:hAnsiTheme="majorBidi" w:cstheme="majorBidi"/>
        </w:rPr>
        <w:t>(</w:t>
      </w:r>
      <w:r w:rsidR="00981F58">
        <w:rPr>
          <w:rFonts w:asciiTheme="majorBidi" w:hAnsiTheme="majorBidi" w:cstheme="majorBidi"/>
          <w:noProof/>
        </w:rPr>
        <w:t>8</w:t>
      </w:r>
      <w:r w:rsidR="00981F58">
        <w:rPr>
          <w:rFonts w:asciiTheme="majorBidi" w:hAnsiTheme="majorBidi" w:cstheme="majorBidi"/>
        </w:rPr>
        <w:t>)</w:t>
      </w:r>
      <w:ins w:id="253" w:author="Iman Zabet" w:date="2012-04-30T21:37:00Z">
        <w:r w:rsidR="00EF2FEF">
          <w:fldChar w:fldCharType="end"/>
        </w:r>
      </w:ins>
      <w:r>
        <w:t xml:space="preserve"> calculate the completion times. </w:t>
      </w:r>
      <w:ins w:id="254" w:author="Iman Zabet" w:date="2012-04-30T21:42:00Z">
        <w:r w:rsidR="00D8239D">
          <w:t xml:space="preserve">Constraint </w:t>
        </w:r>
      </w:ins>
      <w:ins w:id="255" w:author="Iman Zabet" w:date="2012-04-30T21:43:00Z">
        <w:r w:rsidR="00375191">
          <w:fldChar w:fldCharType="begin"/>
        </w:r>
        <w:r w:rsidR="00375191">
          <w:instrText xml:space="preserve"> REF _Ref323585183 \h </w:instrText>
        </w:r>
      </w:ins>
      <w:ins w:id="256" w:author="Iman Zabet" w:date="2012-04-30T21:43:00Z">
        <w:r w:rsidR="00375191">
          <w:fldChar w:fldCharType="separate"/>
        </w:r>
      </w:ins>
      <w:r w:rsidR="00981F58">
        <w:rPr>
          <w:rFonts w:asciiTheme="majorBidi" w:hAnsiTheme="majorBidi" w:cstheme="majorBidi"/>
        </w:rPr>
        <w:t>(</w:t>
      </w:r>
      <w:r w:rsidR="00981F58">
        <w:rPr>
          <w:rFonts w:asciiTheme="majorBidi" w:hAnsiTheme="majorBidi" w:cstheme="majorBidi"/>
          <w:noProof/>
        </w:rPr>
        <w:t>7</w:t>
      </w:r>
      <w:r w:rsidR="00981F58">
        <w:rPr>
          <w:rFonts w:asciiTheme="majorBidi" w:hAnsiTheme="majorBidi" w:cstheme="majorBidi"/>
        </w:rPr>
        <w:t>)</w:t>
      </w:r>
      <w:ins w:id="257" w:author="Iman Zabet" w:date="2012-04-30T21:43:00Z">
        <w:r w:rsidR="00375191">
          <w:fldChar w:fldCharType="end"/>
        </w:r>
        <w:r w:rsidR="00375191">
          <w:t xml:space="preserve"> simultaneously determines the completion time</w:t>
        </w:r>
      </w:ins>
      <w:r w:rsidR="001B7F54">
        <w:t xml:space="preserve"> </w:t>
      </w:r>
      <w:ins w:id="258" w:author="Iman Zabet" w:date="2012-04-30T21:43:00Z">
        <w:r w:rsidR="00375191">
          <w:t xml:space="preserve">for each task and eliminates sub-tour. </w:t>
        </w:r>
      </w:ins>
      <w:ins w:id="259" w:author="Iman Zabet" w:date="2012-04-30T21:44:00Z">
        <w:r w:rsidR="00C15505">
          <w:t xml:space="preserve">When required, constraint </w:t>
        </w:r>
      </w:ins>
      <w:ins w:id="260" w:author="Iman Zabet" w:date="2012-04-30T21:45:00Z">
        <w:r w:rsidR="00C923FF">
          <w:fldChar w:fldCharType="begin"/>
        </w:r>
        <w:r w:rsidR="00C923FF">
          <w:instrText xml:space="preserve"> REF _Ref323585191 \h </w:instrText>
        </w:r>
      </w:ins>
      <w:ins w:id="261" w:author="Iman Zabet" w:date="2012-04-30T21:45:00Z">
        <w:r w:rsidR="00C923FF">
          <w:fldChar w:fldCharType="separate"/>
        </w:r>
      </w:ins>
      <w:r w:rsidR="00981F58">
        <w:rPr>
          <w:rFonts w:asciiTheme="majorBidi" w:hAnsiTheme="majorBidi" w:cstheme="majorBidi"/>
        </w:rPr>
        <w:t>(</w:t>
      </w:r>
      <w:r w:rsidR="00981F58">
        <w:rPr>
          <w:rFonts w:asciiTheme="majorBidi" w:hAnsiTheme="majorBidi" w:cstheme="majorBidi"/>
          <w:noProof/>
        </w:rPr>
        <w:t>8</w:t>
      </w:r>
      <w:r w:rsidR="00981F58">
        <w:rPr>
          <w:rFonts w:asciiTheme="majorBidi" w:hAnsiTheme="majorBidi" w:cstheme="majorBidi"/>
        </w:rPr>
        <w:t>)</w:t>
      </w:r>
      <w:ins w:id="262" w:author="Iman Zabet" w:date="2012-04-30T21:45:00Z">
        <w:r w:rsidR="00C923FF">
          <w:fldChar w:fldCharType="end"/>
        </w:r>
        <w:r w:rsidR="00C923FF">
          <w:t xml:space="preserve"> </w:t>
        </w:r>
      </w:ins>
      <w:ins w:id="263" w:author="Iman Zabet" w:date="2012-04-30T21:44:00Z">
        <w:r w:rsidR="00C15505">
          <w:t xml:space="preserve">denotes that task </w:t>
        </w:r>
        <m:oMath>
          <m:r>
            <w:rPr>
              <w:rFonts w:ascii="Cambria Math" w:hAnsi="Cambria Math"/>
            </w:rPr>
            <m:t>i</m:t>
          </m:r>
        </m:oMath>
        <w:r w:rsidR="00C15505">
          <w:t xml:space="preserve"> should be</w:t>
        </w:r>
      </w:ins>
      <w:ins w:id="264" w:author="Iman Zabet" w:date="2012-04-30T21:45:00Z">
        <w:r w:rsidR="000A72A5">
          <w:t xml:space="preserve"> </w:t>
        </w:r>
      </w:ins>
      <w:ins w:id="265" w:author="Iman Zabet" w:date="2012-04-30T21:44:00Z">
        <w:r w:rsidR="00C15505">
          <w:t xml:space="preserve">completed before </w:t>
        </w:r>
        <w:proofErr w:type="gramStart"/>
        <w:r w:rsidR="00C15505">
          <w:t xml:space="preserve">task </w:t>
        </w:r>
        <w:proofErr w:type="gramEnd"/>
        <m:oMath>
          <m:r>
            <w:rPr>
              <w:rFonts w:ascii="Cambria Math" w:hAnsi="Cambria Math"/>
            </w:rPr>
            <m:t>j</m:t>
          </m:r>
        </m:oMath>
        <w:r w:rsidR="00C15505">
          <w:t xml:space="preserve">. </w:t>
        </w:r>
      </w:ins>
      <w:r>
        <w:t xml:space="preserve">Constraint </w:t>
      </w:r>
      <w:ins w:id="266" w:author="Iman Zabet" w:date="2012-04-30T21:38:00Z">
        <w:r w:rsidR="00EF2FEF">
          <w:fldChar w:fldCharType="begin"/>
        </w:r>
        <w:r w:rsidR="00EF2FEF">
          <w:instrText xml:space="preserve"> REF _Ref323585215 \h </w:instrText>
        </w:r>
      </w:ins>
      <w:r w:rsidR="00EF2FEF">
        <w:fldChar w:fldCharType="separate"/>
      </w:r>
      <w:r w:rsidR="00981F58">
        <w:rPr>
          <w:rFonts w:asciiTheme="majorBidi" w:hAnsiTheme="majorBidi" w:cstheme="majorBidi"/>
        </w:rPr>
        <w:t>(</w:t>
      </w:r>
      <w:r w:rsidR="00981F58">
        <w:rPr>
          <w:rFonts w:asciiTheme="majorBidi" w:hAnsiTheme="majorBidi" w:cstheme="majorBidi"/>
          <w:noProof/>
        </w:rPr>
        <w:t>9</w:t>
      </w:r>
      <w:r w:rsidR="00981F58">
        <w:rPr>
          <w:rFonts w:asciiTheme="majorBidi" w:hAnsiTheme="majorBidi" w:cstheme="majorBidi"/>
        </w:rPr>
        <w:t>)</w:t>
      </w:r>
      <w:ins w:id="267" w:author="Iman Zabet" w:date="2012-04-30T21:38:00Z">
        <w:r w:rsidR="00EF2FEF">
          <w:fldChar w:fldCharType="end"/>
        </w:r>
      </w:ins>
      <w:r>
        <w:t xml:space="preserve"> defines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t xml:space="preserve"> variable and prevent crane interference. Constraint </w:t>
      </w:r>
      <w:ins w:id="268" w:author="Iman Zabet" w:date="2012-04-30T21:38:00Z">
        <w:r w:rsidR="00EF2FEF">
          <w:fldChar w:fldCharType="begin"/>
        </w:r>
        <w:r w:rsidR="00EF2FEF">
          <w:instrText xml:space="preserve"> REF _Ref323585223 \h </w:instrText>
        </w:r>
      </w:ins>
      <w:r w:rsidR="00EF2FEF">
        <w:fldChar w:fldCharType="separate"/>
      </w:r>
      <w:r w:rsidR="00981F58">
        <w:rPr>
          <w:rFonts w:asciiTheme="majorBidi" w:hAnsiTheme="majorBidi" w:cstheme="majorBidi"/>
        </w:rPr>
        <w:t>(</w:t>
      </w:r>
      <w:r w:rsidR="00981F58">
        <w:rPr>
          <w:rFonts w:asciiTheme="majorBidi" w:hAnsiTheme="majorBidi" w:cstheme="majorBidi"/>
          <w:noProof/>
        </w:rPr>
        <w:t>10</w:t>
      </w:r>
      <w:r w:rsidR="00981F58">
        <w:rPr>
          <w:rFonts w:asciiTheme="majorBidi" w:hAnsiTheme="majorBidi" w:cstheme="majorBidi"/>
        </w:rPr>
        <w:t>)</w:t>
      </w:r>
      <w:ins w:id="269" w:author="Iman Zabet" w:date="2012-04-30T21:38:00Z">
        <w:r w:rsidR="00EF2FEF">
          <w:fldChar w:fldCharType="end"/>
        </w:r>
      </w:ins>
      <w:r>
        <w:t xml:space="preserve"> states that tasks </w:t>
      </w:r>
      <m:oMath>
        <m:r>
          <w:rPr>
            <w:rFonts w:ascii="Cambria Math" w:hAnsi="Cambria Math"/>
          </w:rPr>
          <m:t>i</m:t>
        </m:r>
      </m:oMath>
      <w:r>
        <w:t xml:space="preserve"> and </w:t>
      </w:r>
      <m:oMath>
        <m:r>
          <w:rPr>
            <w:rFonts w:ascii="Cambria Math" w:hAnsi="Cambria Math"/>
          </w:rPr>
          <m:t>j</m:t>
        </m:r>
      </m:oMath>
      <w:r>
        <w:t xml:space="preserve"> cannot be handled at the same time if</w:t>
      </w:r>
      <m:oMath>
        <m:r>
          <w:rPr>
            <w:rFonts w:ascii="Cambria Math" w:hAnsi="Cambria Math"/>
          </w:rPr>
          <m:t xml:space="preserve"> </m:t>
        </m:r>
        <m:d>
          <m:dPr>
            <m:ctrlPr>
              <w:rPr>
                <w:rFonts w:ascii="Cambria Math" w:hAnsi="Cambria Math"/>
                <w:i/>
              </w:rPr>
            </m:ctrlPr>
          </m:dPr>
          <m:e>
            <m:r>
              <w:rPr>
                <w:rFonts w:ascii="Cambria Math" w:hAnsi="Cambria Math"/>
              </w:rPr>
              <m:t>i,j</m:t>
            </m:r>
          </m:e>
        </m:d>
        <m:r>
          <w:rPr>
            <w:rFonts w:ascii="Cambria Math" w:hAnsi="Cambria Math"/>
          </w:rPr>
          <m:t>∈</m:t>
        </m:r>
        <m:r>
          <m:rPr>
            <m:sty m:val="p"/>
          </m:rPr>
          <w:rPr>
            <w:rFonts w:ascii="Cambria Math" w:hAnsi="Cambria Math"/>
          </w:rPr>
          <m:t>Ψ</m:t>
        </m:r>
      </m:oMath>
      <w:r>
        <w:t xml:space="preserve">. Constraint </w:t>
      </w:r>
      <w:ins w:id="270" w:author="Iman Zabet" w:date="2012-04-30T21:38:00Z">
        <w:r w:rsidR="00EF2FEF">
          <w:fldChar w:fldCharType="begin"/>
        </w:r>
        <w:r w:rsidR="00EF2FEF">
          <w:instrText xml:space="preserve"> REF _Ref323585230 \h </w:instrText>
        </w:r>
      </w:ins>
      <w:r w:rsidR="00EF2FEF">
        <w:fldChar w:fldCharType="separate"/>
      </w:r>
      <w:r w:rsidR="00981F58">
        <w:rPr>
          <w:rFonts w:asciiTheme="majorBidi" w:hAnsiTheme="majorBidi" w:cstheme="majorBidi"/>
        </w:rPr>
        <w:t>(</w:t>
      </w:r>
      <w:r w:rsidR="00981F58">
        <w:rPr>
          <w:rFonts w:asciiTheme="majorBidi" w:hAnsiTheme="majorBidi" w:cstheme="majorBidi"/>
          <w:noProof/>
        </w:rPr>
        <w:t>11</w:t>
      </w:r>
      <w:r w:rsidR="00981F58">
        <w:rPr>
          <w:rFonts w:asciiTheme="majorBidi" w:hAnsiTheme="majorBidi" w:cstheme="majorBidi"/>
        </w:rPr>
        <w:t>)</w:t>
      </w:r>
      <w:ins w:id="271" w:author="Iman Zabet" w:date="2012-04-30T21:38:00Z">
        <w:r w:rsidR="00EF2FEF">
          <w:fldChar w:fldCharType="end"/>
        </w:r>
      </w:ins>
      <w:r>
        <w:t xml:space="preserve"> avoids interferences cranes jobs and the overtaking between cranes. </w:t>
      </w:r>
      <w:ins w:id="272" w:author="Iman Zabet" w:date="2012-04-30T21:46:00Z">
        <w:r w:rsidR="00741CF8">
          <w:t xml:space="preserve">The correct completion times for the last and the first task on each crane are computed through </w:t>
        </w:r>
        <w:r w:rsidR="00741CF8">
          <w:fldChar w:fldCharType="begin"/>
        </w:r>
        <w:r w:rsidR="00741CF8">
          <w:instrText xml:space="preserve"> REF _Ref323585198 \h </w:instrText>
        </w:r>
      </w:ins>
      <w:ins w:id="273" w:author="Iman Zabet" w:date="2012-04-30T21:46:00Z">
        <w:r w:rsidR="00741CF8">
          <w:fldChar w:fldCharType="separate"/>
        </w:r>
      </w:ins>
      <w:r w:rsidR="00981F58">
        <w:rPr>
          <w:rFonts w:asciiTheme="majorBidi" w:hAnsiTheme="majorBidi" w:cstheme="majorBidi"/>
        </w:rPr>
        <w:t>(</w:t>
      </w:r>
      <w:r w:rsidR="00981F58">
        <w:rPr>
          <w:rFonts w:asciiTheme="majorBidi" w:hAnsiTheme="majorBidi" w:cstheme="majorBidi"/>
          <w:noProof/>
        </w:rPr>
        <w:t>12</w:t>
      </w:r>
      <w:r w:rsidR="00981F58">
        <w:rPr>
          <w:rFonts w:asciiTheme="majorBidi" w:hAnsiTheme="majorBidi" w:cstheme="majorBidi"/>
        </w:rPr>
        <w:t>)</w:t>
      </w:r>
      <w:ins w:id="274" w:author="Iman Zabet" w:date="2012-04-30T21:46:00Z">
        <w:r w:rsidR="00741CF8">
          <w:fldChar w:fldCharType="end"/>
        </w:r>
        <w:r w:rsidR="00741CF8">
          <w:t xml:space="preserve"> and </w:t>
        </w:r>
        <w:r w:rsidR="00741CF8">
          <w:fldChar w:fldCharType="begin"/>
        </w:r>
        <w:r w:rsidR="00741CF8">
          <w:instrText xml:space="preserve"> REF _Ref323585207 \h </w:instrText>
        </w:r>
      </w:ins>
      <w:ins w:id="275" w:author="Iman Zabet" w:date="2012-04-30T21:46:00Z">
        <w:r w:rsidR="00741CF8">
          <w:fldChar w:fldCharType="separate"/>
        </w:r>
      </w:ins>
      <w:r w:rsidR="00981F58">
        <w:rPr>
          <w:rFonts w:cstheme="majorBidi"/>
        </w:rPr>
        <w:t>(</w:t>
      </w:r>
      <w:r w:rsidR="00981F58">
        <w:rPr>
          <w:rFonts w:cstheme="majorBidi"/>
          <w:noProof/>
        </w:rPr>
        <w:t>13</w:t>
      </w:r>
      <w:r w:rsidR="00981F58">
        <w:rPr>
          <w:rFonts w:cstheme="majorBidi"/>
        </w:rPr>
        <w:t>)</w:t>
      </w:r>
      <w:ins w:id="276" w:author="Iman Zabet" w:date="2012-04-30T21:46:00Z">
        <w:r w:rsidR="00741CF8">
          <w:fldChar w:fldCharType="end"/>
        </w:r>
        <w:r w:rsidR="00741CF8">
          <w:t xml:space="preserve">. </w:t>
        </w:r>
      </w:ins>
      <w:r>
        <w:t xml:space="preserve">Finally, constraints </w:t>
      </w:r>
      <w:ins w:id="277" w:author="Iman Zabet" w:date="2012-04-30T21:38:00Z">
        <w:r w:rsidR="00EF2FEF">
          <w:fldChar w:fldCharType="begin"/>
        </w:r>
        <w:r w:rsidR="00EF2FEF">
          <w:instrText xml:space="preserve"> REF _Ref323585238 \h </w:instrText>
        </w:r>
      </w:ins>
      <w:r w:rsidR="00EF2FEF">
        <w:fldChar w:fldCharType="separate"/>
      </w:r>
      <w:r w:rsidR="00981F58">
        <w:rPr>
          <w:rFonts w:asciiTheme="majorBidi" w:hAnsiTheme="majorBidi" w:cstheme="majorBidi"/>
        </w:rPr>
        <w:t>(</w:t>
      </w:r>
      <w:r w:rsidR="00981F58">
        <w:rPr>
          <w:rFonts w:asciiTheme="majorBidi" w:hAnsiTheme="majorBidi" w:cstheme="majorBidi"/>
          <w:noProof/>
        </w:rPr>
        <w:t>14</w:t>
      </w:r>
      <w:r w:rsidR="00981F58">
        <w:rPr>
          <w:rFonts w:asciiTheme="majorBidi" w:hAnsiTheme="majorBidi" w:cstheme="majorBidi"/>
        </w:rPr>
        <w:t>)</w:t>
      </w:r>
      <w:ins w:id="278" w:author="Iman Zabet" w:date="2012-04-30T21:38:00Z">
        <w:r w:rsidR="00EF2FEF">
          <w:fldChar w:fldCharType="end"/>
        </w:r>
      </w:ins>
      <w:r>
        <w:t xml:space="preserve"> and </w:t>
      </w:r>
      <w:ins w:id="279" w:author="Iman Zabet" w:date="2012-04-30T21:38:00Z">
        <w:r w:rsidR="00EF2FEF">
          <w:fldChar w:fldCharType="begin"/>
        </w:r>
        <w:r w:rsidR="00EF2FEF">
          <w:instrText xml:space="preserve"> REF _Ref323585245 \h </w:instrText>
        </w:r>
      </w:ins>
      <w:r w:rsidR="00EF2FEF">
        <w:fldChar w:fldCharType="separate"/>
      </w:r>
      <w:r w:rsidR="00981F58">
        <w:rPr>
          <w:rFonts w:cstheme="majorBidi"/>
        </w:rPr>
        <w:t>(</w:t>
      </w:r>
      <w:r w:rsidR="00981F58">
        <w:rPr>
          <w:rFonts w:cstheme="majorBidi"/>
          <w:noProof/>
        </w:rPr>
        <w:t>15</w:t>
      </w:r>
      <w:r w:rsidR="00981F58">
        <w:rPr>
          <w:rFonts w:cstheme="majorBidi"/>
        </w:rPr>
        <w:t>)</w:t>
      </w:r>
      <w:ins w:id="280" w:author="Iman Zabet" w:date="2012-04-30T21:38:00Z">
        <w:r w:rsidR="00EF2FEF">
          <w:fldChar w:fldCharType="end"/>
        </w:r>
      </w:ins>
      <w:r>
        <w:t xml:space="preserve"> indicate natural numbers that variables have to be taken</w:t>
      </w:r>
      <w:r w:rsidR="00BD69C1">
        <w:t>.</w:t>
      </w:r>
      <w:bookmarkStart w:id="281" w:name="_GoBack"/>
      <w:bookmarkEnd w:id="281"/>
    </w:p>
    <w:p w:rsidR="00BD69C1" w:rsidRDefault="00BD69C1" w:rsidP="00BD69C1"/>
    <w:p w:rsidR="00BD69C1" w:rsidRDefault="00BD69C1" w:rsidP="00BD69C1">
      <w:pPr>
        <w:pBdr>
          <w:top w:val="single" w:sz="12" w:space="1" w:color="auto"/>
          <w:bottom w:val="single" w:sz="12" w:space="1" w:color="auto"/>
        </w:pBdr>
      </w:pPr>
      <w:r>
        <w:t>MY MODIFICATION</w:t>
      </w:r>
    </w:p>
    <w:p w:rsidR="00BE34B0" w:rsidDel="004925FD" w:rsidRDefault="00263637">
      <w:pPr>
        <w:rPr>
          <w:del w:id="282" w:author="Iman Zabet" w:date="2012-05-06T00:07:00Z"/>
        </w:rPr>
      </w:pPr>
      <w:commentRangeStart w:id="283"/>
      <w:del w:id="284" w:author="Iman Zabet" w:date="2012-05-06T00:07:00Z">
        <w:r w:rsidDel="004925FD">
          <w:delText xml:space="preserve">The </w:delText>
        </w:r>
        <w:r w:rsidR="00BA6FE1" w:rsidDel="004925FD">
          <w:delText>"</w:delText>
        </w:r>
        <w:r w:rsidR="00382967" w:rsidDel="004925FD">
          <w:delText>task</w:delText>
        </w:r>
        <w:r w:rsidDel="004925FD">
          <w:delText>s</w:delText>
        </w:r>
        <w:r w:rsidR="00B606F4" w:rsidDel="004925FD">
          <w:delText xml:space="preserve"> (T)</w:delText>
        </w:r>
        <w:r w:rsidR="00BA6FE1" w:rsidDel="004925FD">
          <w:delText>"</w:delText>
        </w:r>
        <w:r w:rsidR="00382967" w:rsidDel="004925FD">
          <w:delText xml:space="preserve"> are referred to </w:delText>
        </w:r>
        <w:r w:rsidR="00D11D25" w:rsidDel="004925FD">
          <w:delText xml:space="preserve">each </w:delText>
        </w:r>
        <w:r w:rsidR="00382967" w:rsidDel="004925FD">
          <w:delText>container</w:delText>
        </w:r>
        <w:r w:rsidR="00EF14B0" w:rsidDel="004925FD">
          <w:delText xml:space="preserve"> hold</w:delText>
        </w:r>
        <w:r w:rsidR="00382967" w:rsidDel="004925FD">
          <w:delText xml:space="preserve"> to be handled</w:delText>
        </w:r>
        <w:r w:rsidR="00D11D25" w:rsidDel="004925FD">
          <w:delText xml:space="preserve"> by a quay crane</w:delText>
        </w:r>
        <w:r w:rsidR="00CD1DB3" w:rsidDel="004925FD">
          <w:delText xml:space="preserve">, the set of all tasks can be written </w:delText>
        </w:r>
        <w:r w:rsidR="00ED5AE2" w:rsidDel="004925FD">
          <w:delText>as</w:delText>
        </w:r>
        <m:oMath>
          <m:r>
            <w:rPr>
              <w:rFonts w:ascii="Cambria Math" w:hAnsi="Cambria Math"/>
            </w:rPr>
            <m:t xml:space="preserve"> </m:t>
          </m:r>
          <m:r>
            <m:rPr>
              <m:sty m:val="p"/>
            </m:rPr>
            <w:rPr>
              <w:rFonts w:ascii="Cambria Math" w:hAnsi="Cambria Math"/>
            </w:rPr>
            <m:t>Ω</m:t>
          </m:r>
          <m:r>
            <w:rPr>
              <w:rFonts w:ascii="Cambria Math" w:hAnsi="Cambria Math"/>
            </w:rPr>
            <m:t>=</m:t>
          </m:r>
          <m:d>
            <m:dPr>
              <m:begChr m:val="{"/>
              <m:endChr m:val="}"/>
              <m:ctrlPr>
                <w:rPr>
                  <w:rFonts w:ascii="Cambria Math" w:hAnsi="Cambria Math"/>
                  <w:i/>
                </w:rPr>
              </m:ctrlPr>
            </m:dPr>
            <m:e>
              <m:r>
                <w:rPr>
                  <w:rFonts w:ascii="Cambria Math" w:hAnsi="Cambria Math"/>
                </w:rPr>
                <m:t>1,2, …, n</m:t>
              </m:r>
            </m:e>
          </m:d>
        </m:oMath>
        <w:r w:rsidR="007932BD" w:rsidDel="004925FD">
          <w:delText xml:space="preserve">, the total number of tasks is </w:delText>
        </w:r>
        <m:oMath>
          <m:r>
            <w:rPr>
              <w:rFonts w:ascii="Cambria Math" w:hAnsi="Cambria Math"/>
            </w:rPr>
            <m:t>n</m:t>
          </m:r>
        </m:oMath>
        <w:r w:rsidR="00382967" w:rsidDel="004925FD">
          <w:delText>)</w:delText>
        </w:r>
        <w:r w:rsidR="00CD1DB3" w:rsidDel="004925FD">
          <w:delText>.</w:delText>
        </w:r>
        <w:r w:rsidR="00CD1DB3" w:rsidRPr="00CD1DB3" w:rsidDel="004925FD">
          <w:delText xml:space="preserve"> </w:delText>
        </w:r>
        <w:r w:rsidR="001C5C35" w:rsidDel="004925FD">
          <w:delText>We can define also a</w:delText>
        </w:r>
        <w:r w:rsidR="00CD1DB3" w:rsidRPr="00280E54" w:rsidDel="004925FD">
          <w:delText xml:space="preserve"> set of </w:delText>
        </w:r>
        <m:oMath>
          <m:r>
            <w:rPr>
              <w:rFonts w:ascii="Cambria Math" w:hAnsi="Cambria Math"/>
            </w:rPr>
            <m:t>m</m:t>
          </m:r>
        </m:oMath>
        <w:r w:rsidR="00CD1DB3" w:rsidDel="004925FD">
          <w:delText xml:space="preserve"> "group </w:delText>
        </w:r>
        <w:r w:rsidR="00CD1DB3" w:rsidRPr="00280E54" w:rsidDel="004925FD">
          <w:delText>tasks</w:delText>
        </w:r>
        <w:r w:rsidR="00CD1DB3" w:rsidDel="004925FD">
          <w:delText xml:space="preserve"> (GT)",</w:delText>
        </w:r>
        <w:r w:rsidR="00382967" w:rsidDel="004925FD">
          <w:delText xml:space="preserve"> </w:delText>
        </w:r>
        <m:oMath>
          <m:r>
            <m:rPr>
              <m:sty m:val="p"/>
            </m:rPr>
            <w:rPr>
              <w:rFonts w:ascii="Cambria Math" w:hAnsi="Cambria Math"/>
            </w:rPr>
            <m:t>Ω</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r>
                <w:rPr>
                  <w:rFonts w:ascii="Cambria Math" w:hAnsi="Cambria Math"/>
                </w:rPr>
                <m:t xml:space="preserve">, …, </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m:t>
                  </m:r>
                </m:sub>
              </m:sSub>
            </m:e>
          </m:d>
        </m:oMath>
        <w:r w:rsidR="00382967" w:rsidDel="004925FD">
          <w:delText xml:space="preserve"> </w:delText>
        </w:r>
        <w:r w:rsidR="00C635BD" w:rsidDel="004925FD">
          <w:delText xml:space="preserve">which </w:delTex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r>
            <w:rPr>
              <w:rFonts w:ascii="Cambria Math" w:hAnsi="Cambria Math"/>
            </w:rPr>
            <m:t xml:space="preserve"> (1≤i≤m)</m:t>
          </m:r>
        </m:oMath>
        <w:r w:rsidR="00C635BD" w:rsidDel="004925FD">
          <w:delText xml:space="preserve"> is a set of </w:delText>
        </w:r>
        <w:r w:rsidR="00B4725B" w:rsidDel="004925FD">
          <w:delText>GT</w:delText>
        </w:r>
        <w:r w:rsidR="00FD0C8F" w:rsidDel="004925FD">
          <w:delText xml:space="preserve"> with </w:delTex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CD1DB3" w:rsidDel="004925FD">
          <w:delText xml:space="preserve"> </w:delText>
        </w:r>
        <w:r w:rsidR="00DA3BA7" w:rsidDel="004925FD">
          <w:delText>tasks, which</w:delText>
        </w:r>
        <w:r w:rsidR="00C635BD" w:rsidDel="004925FD">
          <w:delText xml:space="preserve"> its tasks are adjacent to each other and should be handled </w:delText>
        </w:r>
        <w:r w:rsidR="00BE34B0" w:rsidDel="004925FD">
          <w:delText>consecutively</w:delText>
        </w:r>
        <w:r w:rsidR="00DA3BA7" w:rsidDel="004925FD">
          <w:delText xml:space="preserve">. We can easily show that </w:delTex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n</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=n</m:t>
          </m:r>
        </m:oMath>
        <w:r w:rsidR="001C5C35" w:rsidDel="004925FD">
          <w:delText>. A</w:delText>
        </w:r>
        <w:r w:rsidR="00382967" w:rsidDel="004925FD">
          <w:delText xml:space="preserve"> set of crane </w:delText>
        </w:r>
        <m:oMath>
          <m:r>
            <m:rPr>
              <m:sty m:val="p"/>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1, …, K</m:t>
              </m:r>
            </m:e>
          </m:d>
        </m:oMath>
        <w:r w:rsidR="00382967" w:rsidDel="004925FD">
          <w:delText xml:space="preserve"> is given. </w:delText>
        </w:r>
        <w:r w:rsidR="00CB0150" w:rsidDel="004925FD">
          <w:delText xml:space="preserve">We define decision </w:delText>
        </w:r>
        <w:r w:rsidR="002B046B" w:rsidDel="004925FD">
          <w:delText>variable</w:delText>
        </w:r>
        <m:oMath>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k</m:t>
              </m:r>
            </m:sup>
          </m:sSubSup>
        </m:oMath>
        <w:r w:rsidR="002B046B" w:rsidDel="004925FD">
          <w:delText>, which</w:delText>
        </w:r>
        <w:r w:rsidR="000B283C" w:rsidDel="004925FD">
          <w:delText xml:space="preserve"> will be </w:delText>
        </w:r>
        <w:r w:rsidR="000B283C" w:rsidRPr="008F6410" w:rsidDel="004925FD">
          <w:rPr>
            <w:color w:val="000000"/>
            <w:kern w:val="24"/>
          </w:rPr>
          <w:delText xml:space="preserve">1 if </w:delText>
        </w:r>
        <w:r w:rsidR="000B283C" w:rsidDel="004925FD">
          <w:delText>QC</w:delText>
        </w:r>
        <m:oMath>
          <m:r>
            <w:rPr>
              <w:rFonts w:ascii="Cambria Math" w:hAnsi="Cambria Math"/>
            </w:rPr>
            <m:t xml:space="preserve"> k</m:t>
          </m:r>
        </m:oMath>
        <w:r w:rsidR="000B283C" w:rsidDel="004925FD">
          <w:rPr>
            <w:color w:val="000000"/>
            <w:kern w:val="24"/>
          </w:rPr>
          <w:delText xml:space="preserve"> </w:delText>
        </w:r>
        <w:r w:rsidR="000B283C" w:rsidRPr="008F6410" w:rsidDel="004925FD">
          <w:rPr>
            <w:color w:val="000000"/>
            <w:kern w:val="24"/>
          </w:rPr>
          <w:delText xml:space="preserve">performs </w:delText>
        </w:r>
        <w:r w:rsidR="00B4725B" w:rsidDel="004925FD">
          <w:rPr>
            <w:color w:val="000000"/>
            <w:kern w:val="24"/>
          </w:rPr>
          <w:delText>GT</w:delText>
        </w:r>
        <w:r w:rsidR="000B283C" w:rsidRPr="008F6410" w:rsidDel="004925FD">
          <w:rPr>
            <w:color w:val="000000"/>
            <w:kern w:val="24"/>
          </w:rPr>
          <w:delText xml:space="preserve"> </w:delText>
        </w:r>
        <w:r w:rsidR="000B283C" w:rsidRPr="008F6410" w:rsidDel="004925FD">
          <w:rPr>
            <w:i/>
            <w:iCs/>
            <w:color w:val="000000"/>
            <w:kern w:val="24"/>
          </w:rPr>
          <w:delText>j</w:delText>
        </w:r>
        <w:r w:rsidR="000B283C" w:rsidRPr="008F6410" w:rsidDel="004925FD">
          <w:rPr>
            <w:color w:val="000000"/>
            <w:kern w:val="24"/>
          </w:rPr>
          <w:delText xml:space="preserve"> right after</w:delText>
        </w:r>
        <w:r w:rsidR="000B283C" w:rsidDel="004925FD">
          <w:rPr>
            <w:color w:val="000000"/>
            <w:kern w:val="24"/>
          </w:rPr>
          <w:delText xml:space="preserve"> </w:delText>
        </w:r>
        <w:r w:rsidR="00B4725B" w:rsidDel="004925FD">
          <w:rPr>
            <w:color w:val="000000"/>
            <w:kern w:val="24"/>
          </w:rPr>
          <w:delText>GT</w:delText>
        </w:r>
        <m:oMath>
          <m:r>
            <w:rPr>
              <w:rFonts w:ascii="Cambria Math" w:hAnsi="Cambria Math"/>
              <w:color w:val="000000"/>
              <w:kern w:val="24"/>
            </w:rPr>
            <m:t xml:space="preserve"> </m:t>
          </m:r>
          <m:r>
            <w:rPr>
              <w:rFonts w:ascii="Cambria Math" w:hAnsi="Cambria Math"/>
            </w:rPr>
            <m:t>i</m:t>
          </m:r>
        </m:oMath>
        <w:r w:rsidR="000B283C" w:rsidRPr="008F6410" w:rsidDel="004925FD">
          <w:rPr>
            <w:color w:val="000000"/>
            <w:kern w:val="24"/>
          </w:rPr>
          <w:delText>; 0 otherwise</w:delText>
        </w:r>
        <w:r w:rsidR="003D3796" w:rsidDel="004925FD">
          <w:delText xml:space="preserve">. In the original QCSP problem proposed by Kim and Park </w:delText>
        </w:r>
      </w:del>
      <w:customXmlDelRangeStart w:id="285" w:author="Iman Zabet" w:date="2012-05-06T00:07:00Z"/>
      <w:sdt>
        <w:sdtPr>
          <w:id w:val="1310751919"/>
          <w:citation/>
        </w:sdtPr>
        <w:sdtEndPr/>
        <w:sdtContent>
          <w:customXmlDelRangeEnd w:id="285"/>
          <w:del w:id="286" w:author="Iman Zabet" w:date="2012-05-06T00:07:00Z">
            <w:r w:rsidR="003D3796" w:rsidDel="004925FD">
              <w:fldChar w:fldCharType="begin"/>
            </w:r>
            <w:r w:rsidR="003D3796" w:rsidDel="004925FD">
              <w:delInstrText xml:space="preserve"> CITATION KHK \l 1033 </w:delInstrText>
            </w:r>
            <w:r w:rsidR="003D3796" w:rsidDel="004925FD">
              <w:fldChar w:fldCharType="separate"/>
            </w:r>
            <w:r w:rsidR="00450C2B" w:rsidRPr="00450C2B" w:rsidDel="004925FD">
              <w:rPr>
                <w:noProof/>
              </w:rPr>
              <w:delText>[6]</w:delText>
            </w:r>
            <w:r w:rsidR="003D3796" w:rsidDel="004925FD">
              <w:fldChar w:fldCharType="end"/>
            </w:r>
          </w:del>
          <w:customXmlDelRangeStart w:id="287" w:author="Iman Zabet" w:date="2012-05-06T00:07:00Z"/>
        </w:sdtContent>
      </w:sdt>
      <w:customXmlDelRangeEnd w:id="287"/>
      <w:del w:id="288" w:author="Iman Zabet" w:date="2012-05-06T00:07:00Z">
        <w:r w:rsidR="006F170F" w:rsidDel="004925FD">
          <w:delText xml:space="preserve">, the </w:delText>
        </w:r>
        <m:oMath>
          <m:r>
            <w:rPr>
              <w:rFonts w:ascii="Cambria Math" w:hAnsi="Cambria Math"/>
            </w:rPr>
            <m:t>X</m:t>
          </m:r>
        </m:oMath>
        <w:r w:rsidR="006F170F" w:rsidDel="004925FD">
          <w:delText xml:space="preserve"> variable is </w:delText>
        </w:r>
        <m:oMath>
          <m:r>
            <w:rPr>
              <w:rFonts w:ascii="Cambria Math" w:hAnsi="Cambria Math"/>
            </w:rPr>
            <m:t>m×m</m:t>
          </m:r>
        </m:oMath>
        <w:r w:rsidR="006F170F" w:rsidDel="004925FD">
          <w:delText xml:space="preserve"> matrix </w:delText>
        </w:r>
        <w:r w:rsidR="001745F9" w:rsidDel="004925FD">
          <w:delText>for each crane</w:delText>
        </w:r>
        <w:r w:rsidR="00945B7E" w:rsidDel="004925FD">
          <w:delText xml:space="preserve"> for </w:delText>
        </w:r>
        <m:oMath>
          <m:r>
            <w:rPr>
              <w:rFonts w:ascii="Cambria Math" w:hAnsi="Cambria Math"/>
            </w:rPr>
            <m:t>m</m:t>
          </m:r>
        </m:oMath>
        <w:r w:rsidR="00945B7E" w:rsidDel="004925FD">
          <w:delText xml:space="preserve"> </w:delText>
        </w:r>
        <w:r w:rsidR="0079513D" w:rsidDel="004925FD">
          <w:delText>group tasks (</w:delText>
        </w:r>
        <w:r w:rsidR="00B4238E" w:rsidDel="004925FD">
          <w:delText>GT</w:delText>
        </w:r>
        <w:r w:rsidR="00945B7E" w:rsidDel="004925FD">
          <w:delText>s</w:delText>
        </w:r>
        <w:r w:rsidR="0079513D" w:rsidDel="004925FD">
          <w:delText>)</w:delText>
        </w:r>
        <w:r w:rsidR="001745F9" w:rsidDel="004925FD">
          <w:delText xml:space="preserve"> which</w:delText>
        </w:r>
        <w:r w:rsidR="006F170F" w:rsidDel="004925FD">
          <w:delText xml:space="preserve"> </w:delText>
        </w:r>
        <m:oMath>
          <m:r>
            <w:rPr>
              <w:rFonts w:ascii="Cambria Math" w:hAnsi="Cambria Math"/>
            </w:rPr>
            <m:t>0</m:t>
          </m:r>
        </m:oMath>
        <w:r w:rsidR="006F170F" w:rsidDel="004925FD">
          <w:delText xml:space="preserve"> and </w:delText>
        </w:r>
        <m:oMath>
          <m:r>
            <w:rPr>
              <w:rFonts w:ascii="Cambria Math" w:hAnsi="Cambria Math"/>
            </w:rPr>
            <m:t>T</m:t>
          </m:r>
        </m:oMath>
        <w:r w:rsidR="006F170F" w:rsidDel="004925FD">
          <w:delText xml:space="preserve"> position state of cranes are appended to that.</w:delText>
        </w:r>
        <w:r w:rsidR="00C724D4" w:rsidDel="004925FD">
          <w:delText xml:space="preserve"> For each crane </w:delText>
        </w:r>
        <m:oMath>
          <m:r>
            <w:rPr>
              <w:rFonts w:ascii="Cambria Math" w:hAnsi="Cambria Math"/>
            </w:rPr>
            <m:t>k</m:t>
          </m:r>
        </m:oMath>
        <w:r w:rsidR="00C724D4" w:rsidDel="004925FD">
          <w:delText xml:space="preserve"> we will have:</w:delText>
        </w:r>
      </w:del>
    </w:p>
    <w:p w:rsidR="00310273" w:rsidRPr="00D227B5" w:rsidDel="004925FD" w:rsidRDefault="002C5E12" w:rsidP="00310273">
      <w:pPr>
        <w:rPr>
          <w:del w:id="289" w:author="Iman Zabet" w:date="2012-05-06T00:07:00Z"/>
        </w:rPr>
      </w:pPr>
      <m:oMathPara>
        <m:oMathParaPr>
          <m:jc m:val="left"/>
        </m:oMathParaPr>
        <m:oMath>
          <m:sSubSup>
            <m:sSubSupPr>
              <m:ctrlPr>
                <w:del w:id="290" w:author="Iman Zabet" w:date="2012-05-06T00:07:00Z">
                  <w:rPr>
                    <w:rFonts w:ascii="Cambria Math" w:hAnsi="Cambria Math"/>
                    <w:i/>
                  </w:rPr>
                </w:del>
              </m:ctrlPr>
            </m:sSubSupPr>
            <m:e>
              <w:del w:id="291" w:author="Iman Zabet" w:date="2012-05-06T00:07:00Z">
                <m:r>
                  <w:rPr>
                    <w:rFonts w:ascii="Cambria Math" w:hAnsi="Cambria Math"/>
                  </w:rPr>
                  <m:t>X</m:t>
                </m:r>
              </w:del>
            </m:e>
            <m:sub>
              <w:del w:id="292" w:author="Iman Zabet" w:date="2012-05-06T00:07:00Z">
                <m:r>
                  <w:rPr>
                    <w:rFonts w:ascii="Cambria Math" w:hAnsi="Cambria Math"/>
                  </w:rPr>
                  <m:t>ij</m:t>
                </m:r>
              </w:del>
            </m:sub>
            <m:sup>
              <w:del w:id="293" w:author="Iman Zabet" w:date="2012-05-06T00:07:00Z">
                <m:r>
                  <w:rPr>
                    <w:rFonts w:ascii="Cambria Math" w:hAnsi="Cambria Math"/>
                  </w:rPr>
                  <m:t>k</m:t>
                </m:r>
              </w:del>
            </m:sup>
          </m:sSubSup>
          <w:del w:id="294" w:author="Iman Zabet" w:date="2012-05-06T00:07:00Z">
            <m:r>
              <w:rPr>
                <w:rFonts w:ascii="Cambria Math" w:hAnsi="Cambria Math"/>
              </w:rPr>
              <m:t>=</m:t>
            </m:r>
          </w:del>
          <m:m>
            <m:mPr>
              <m:mcs>
                <m:mc>
                  <m:mcPr>
                    <m:count m:val="2"/>
                    <m:mcJc m:val="center"/>
                  </m:mcPr>
                </m:mc>
              </m:mcs>
              <m:ctrlPr>
                <w:del w:id="295" w:author="Iman Zabet" w:date="2012-05-06T00:07:00Z">
                  <w:rPr>
                    <w:rFonts w:ascii="Cambria Math" w:hAnsi="Cambria Math"/>
                    <w:i/>
                  </w:rPr>
                </w:del>
              </m:ctrlPr>
            </m:mPr>
            <m:mr>
              <m:e>
                <m:m>
                  <m:mPr>
                    <m:mcs>
                      <m:mc>
                        <m:mcPr>
                          <m:count m:val="1"/>
                          <m:mcJc m:val="center"/>
                        </m:mcPr>
                      </m:mc>
                    </m:mcs>
                    <m:ctrlPr>
                      <w:del w:id="296" w:author="Iman Zabet" w:date="2012-05-06T00:07:00Z">
                        <w:rPr>
                          <w:rFonts w:ascii="Cambria Math" w:hAnsi="Cambria Math"/>
                          <w:i/>
                        </w:rPr>
                      </w:del>
                    </m:ctrlPr>
                  </m:mPr>
                  <m:mr>
                    <m:e>
                      <m:m>
                        <m:mPr>
                          <m:mcs>
                            <m:mc>
                              <m:mcPr>
                                <m:count m:val="1"/>
                                <m:mcJc m:val="center"/>
                              </m:mcPr>
                            </m:mc>
                          </m:mcs>
                          <m:ctrlPr>
                            <w:del w:id="297" w:author="Iman Zabet" w:date="2012-05-06T00:07:00Z">
                              <w:rPr>
                                <w:rFonts w:ascii="Cambria Math" w:hAnsi="Cambria Math"/>
                                <w:i/>
                              </w:rPr>
                            </w:del>
                          </m:ctrlPr>
                        </m:mPr>
                        <m:mr>
                          <m:e>
                            <m:m>
                              <m:mPr>
                                <m:plcHide m:val="1"/>
                                <m:mcs>
                                  <m:mc>
                                    <m:mcPr>
                                      <m:count m:val="1"/>
                                      <m:mcJc m:val="center"/>
                                    </m:mcPr>
                                  </m:mc>
                                </m:mcs>
                                <m:ctrlPr>
                                  <w:del w:id="298" w:author="Iman Zabet" w:date="2012-05-06T00:07:00Z">
                                    <w:rPr>
                                      <w:rFonts w:ascii="Cambria Math" w:hAnsi="Cambria Math"/>
                                      <w:i/>
                                    </w:rPr>
                                  </w:del>
                                </m:ctrlPr>
                              </m:mPr>
                              <m:mr>
                                <m:e/>
                              </m:mr>
                              <m:mr>
                                <m:e>
                                  <w:del w:id="299" w:author="Iman Zabet" w:date="2012-05-06T00:07:00Z">
                                    <m:r>
                                      <w:rPr>
                                        <w:rFonts w:ascii="Cambria Math" w:hAnsi="Cambria Math"/>
                                      </w:rPr>
                                      <m:t>0</m:t>
                                    </m:r>
                                  </w:del>
                                </m:e>
                              </m:mr>
                            </m:m>
                          </m:e>
                        </m:mr>
                        <m:mr>
                          <m:e>
                            <w:del w:id="300" w:author="Iman Zabet" w:date="2012-05-06T00:07:00Z">
                              <m:r>
                                <w:rPr>
                                  <w:rFonts w:ascii="Cambria Math" w:hAnsi="Cambria Math"/>
                                </w:rPr>
                                <m:t>1</m:t>
                              </m:r>
                            </w:del>
                          </m:e>
                        </m:mr>
                      </m:m>
                    </m:e>
                  </m:mr>
                  <m:mr>
                    <m:e>
                      <m:m>
                        <m:mPr>
                          <m:mcs>
                            <m:mc>
                              <m:mcPr>
                                <m:count m:val="1"/>
                                <m:mcJc m:val="center"/>
                              </m:mcPr>
                            </m:mc>
                          </m:mcs>
                          <m:ctrlPr>
                            <w:del w:id="301" w:author="Iman Zabet" w:date="2012-05-06T00:07:00Z">
                              <w:rPr>
                                <w:rFonts w:ascii="Cambria Math" w:hAnsi="Cambria Math"/>
                                <w:i/>
                              </w:rPr>
                            </w:del>
                          </m:ctrlPr>
                        </m:mPr>
                        <m:mr>
                          <m:e>
                            <w:del w:id="302" w:author="Iman Zabet" w:date="2012-05-06T00:07:00Z">
                              <m:r>
                                <w:rPr>
                                  <w:rFonts w:ascii="Cambria Math" w:hAnsi="Cambria Math"/>
                                </w:rPr>
                                <m:t>⋮</m:t>
                              </m:r>
                            </w:del>
                          </m:e>
                        </m:mr>
                        <m:mr>
                          <m:e>
                            <m:m>
                              <m:mPr>
                                <m:mcs>
                                  <m:mc>
                                    <m:mcPr>
                                      <m:count m:val="1"/>
                                      <m:mcJc m:val="center"/>
                                    </m:mcPr>
                                  </m:mc>
                                </m:mcs>
                                <m:ctrlPr>
                                  <w:del w:id="303" w:author="Iman Zabet" w:date="2012-05-06T00:07:00Z">
                                    <w:rPr>
                                      <w:rFonts w:ascii="Cambria Math" w:hAnsi="Cambria Math"/>
                                      <w:i/>
                                    </w:rPr>
                                  </w:del>
                                </m:ctrlPr>
                              </m:mPr>
                              <m:mr>
                                <m:e>
                                  <w:del w:id="304" w:author="Iman Zabet" w:date="2012-05-06T00:07:00Z">
                                    <m:r>
                                      <w:rPr>
                                        <w:rFonts w:ascii="Cambria Math" w:hAnsi="Cambria Math"/>
                                      </w:rPr>
                                      <m:t>m</m:t>
                                    </m:r>
                                  </w:del>
                                </m:e>
                              </m:mr>
                              <m:mr>
                                <m:e>
                                  <w:del w:id="305" w:author="Iman Zabet" w:date="2012-05-06T00:07:00Z">
                                    <m:r>
                                      <w:rPr>
                                        <w:rFonts w:ascii="Cambria Math" w:hAnsi="Cambria Math"/>
                                      </w:rPr>
                                      <m:t>T</m:t>
                                    </m:r>
                                  </w:del>
                                </m:e>
                              </m:mr>
                            </m:m>
                          </m:e>
                        </m:mr>
                      </m:m>
                    </m:e>
                  </m:mr>
                </m:m>
              </m:e>
              <m:e>
                <m:m>
                  <m:mPr>
                    <m:mcs>
                      <m:mc>
                        <m:mcPr>
                          <m:count m:val="1"/>
                          <m:mcJc m:val="center"/>
                        </m:mcPr>
                      </m:mc>
                    </m:mcs>
                    <m:ctrlPr>
                      <w:del w:id="306" w:author="Iman Zabet" w:date="2012-05-06T00:07:00Z">
                        <w:rPr>
                          <w:rFonts w:ascii="Cambria Math" w:hAnsi="Cambria Math"/>
                          <w:i/>
                        </w:rPr>
                      </w:del>
                    </m:ctrlPr>
                  </m:mPr>
                  <m:mr>
                    <m:e>
                      <m:m>
                        <m:mPr>
                          <m:mcs>
                            <m:mc>
                              <m:mcPr>
                                <m:count m:val="2"/>
                                <m:mcJc m:val="center"/>
                              </m:mcPr>
                            </m:mc>
                          </m:mcs>
                          <m:ctrlPr>
                            <w:del w:id="307" w:author="Iman Zabet" w:date="2012-05-06T00:07:00Z">
                              <w:rPr>
                                <w:rFonts w:ascii="Cambria Math" w:hAnsi="Cambria Math"/>
                                <w:i/>
                              </w:rPr>
                            </w:del>
                          </m:ctrlPr>
                        </m:mPr>
                        <m:mr>
                          <m:e>
                            <w:del w:id="308" w:author="Iman Zabet" w:date="2012-05-06T00:07:00Z">
                              <m:r>
                                <w:rPr>
                                  <w:rFonts w:ascii="Cambria Math" w:hAnsi="Cambria Math"/>
                                </w:rPr>
                                <m:t>0</m:t>
                              </m:r>
                            </w:del>
                          </m:e>
                          <m:e>
                            <m:m>
                              <m:mPr>
                                <m:mcs>
                                  <m:mc>
                                    <m:mcPr>
                                      <m:count m:val="2"/>
                                      <m:mcJc m:val="center"/>
                                    </m:mcPr>
                                  </m:mc>
                                </m:mcs>
                                <m:ctrlPr>
                                  <w:del w:id="309" w:author="Iman Zabet" w:date="2012-05-06T00:07:00Z">
                                    <w:rPr>
                                      <w:rFonts w:ascii="Cambria Math" w:hAnsi="Cambria Math"/>
                                      <w:i/>
                                    </w:rPr>
                                  </w:del>
                                </m:ctrlPr>
                              </m:mPr>
                              <m:mr>
                                <m:e>
                                  <w:del w:id="310" w:author="Iman Zabet" w:date="2012-05-06T00:07:00Z">
                                    <m:r>
                                      <w:rPr>
                                        <w:rFonts w:ascii="Cambria Math" w:hAnsi="Cambria Math"/>
                                      </w:rPr>
                                      <m:t>1</m:t>
                                    </m:r>
                                  </w:del>
                                </m:e>
                                <m:e>
                                  <m:m>
                                    <m:mPr>
                                      <m:mcs>
                                        <m:mc>
                                          <m:mcPr>
                                            <m:count m:val="2"/>
                                            <m:mcJc m:val="center"/>
                                          </m:mcPr>
                                        </m:mc>
                                      </m:mcs>
                                      <m:ctrlPr>
                                        <w:del w:id="311" w:author="Iman Zabet" w:date="2012-05-06T00:07:00Z">
                                          <w:rPr>
                                            <w:rFonts w:ascii="Cambria Math" w:hAnsi="Cambria Math"/>
                                            <w:i/>
                                          </w:rPr>
                                        </w:del>
                                      </m:ctrlPr>
                                    </m:mPr>
                                    <m:mr>
                                      <m:e>
                                        <w:del w:id="312" w:author="Iman Zabet" w:date="2012-05-06T00:07:00Z">
                                          <m:r>
                                            <w:rPr>
                                              <w:rFonts w:ascii="Cambria Math" w:hAnsi="Cambria Math"/>
                                            </w:rPr>
                                            <m:t>⋯</m:t>
                                          </m:r>
                                        </w:del>
                                      </m:e>
                                      <m:e>
                                        <m:m>
                                          <m:mPr>
                                            <m:mcs>
                                              <m:mc>
                                                <m:mcPr>
                                                  <m:count m:val="2"/>
                                                  <m:mcJc m:val="center"/>
                                                </m:mcPr>
                                              </m:mc>
                                            </m:mcs>
                                            <m:ctrlPr>
                                              <w:del w:id="313" w:author="Iman Zabet" w:date="2012-05-06T00:07:00Z">
                                                <w:rPr>
                                                  <w:rFonts w:ascii="Cambria Math" w:hAnsi="Cambria Math"/>
                                                  <w:i/>
                                                </w:rPr>
                                              </w:del>
                                            </m:ctrlPr>
                                          </m:mPr>
                                          <m:mr>
                                            <m:e>
                                              <w:del w:id="314" w:author="Iman Zabet" w:date="2012-05-06T00:07:00Z">
                                                <m:r>
                                                  <w:rPr>
                                                    <w:rFonts w:ascii="Cambria Math" w:hAnsi="Cambria Math"/>
                                                  </w:rPr>
                                                  <m:t>⋯</m:t>
                                                </m:r>
                                              </w:del>
                                            </m:e>
                                            <m:e>
                                              <m:m>
                                                <m:mPr>
                                                  <m:mcs>
                                                    <m:mc>
                                                      <m:mcPr>
                                                        <m:count m:val="2"/>
                                                        <m:mcJc m:val="center"/>
                                                      </m:mcPr>
                                                    </m:mc>
                                                  </m:mcs>
                                                  <m:ctrlPr>
                                                    <w:del w:id="315" w:author="Iman Zabet" w:date="2012-05-06T00:07:00Z">
                                                      <w:rPr>
                                                        <w:rFonts w:ascii="Cambria Math" w:hAnsi="Cambria Math"/>
                                                        <w:i/>
                                                      </w:rPr>
                                                    </w:del>
                                                  </m:ctrlPr>
                                                </m:mPr>
                                                <m:mr>
                                                  <m:e>
                                                    <w:del w:id="316" w:author="Iman Zabet" w:date="2012-05-06T00:07:00Z">
                                                      <m:r>
                                                        <w:rPr>
                                                          <w:rFonts w:ascii="Cambria Math" w:hAnsi="Cambria Math"/>
                                                        </w:rPr>
                                                        <m:t>m</m:t>
                                                      </m:r>
                                                    </w:del>
                                                  </m:e>
                                                  <m:e>
                                                    <w:del w:id="317" w:author="Iman Zabet" w:date="2012-05-06T00:07:00Z">
                                                      <m:r>
                                                        <w:rPr>
                                                          <w:rFonts w:ascii="Cambria Math" w:hAnsi="Cambria Math"/>
                                                        </w:rPr>
                                                        <m:t>T</m:t>
                                                      </m:r>
                                                    </w:del>
                                                  </m:e>
                                                </m:mr>
                                              </m:m>
                                            </m:e>
                                          </m:mr>
                                        </m:m>
                                      </m:e>
                                    </m:mr>
                                  </m:m>
                                </m:e>
                              </m:mr>
                            </m:m>
                          </m:e>
                        </m:mr>
                      </m:m>
                    </m:e>
                  </m:mr>
                  <m:mr>
                    <m:e>
                      <m:d>
                        <m:dPr>
                          <m:begChr m:val="["/>
                          <m:endChr m:val="]"/>
                          <m:ctrlPr>
                            <w:del w:id="318" w:author="Iman Zabet" w:date="2012-05-06T00:07:00Z">
                              <w:rPr>
                                <w:rFonts w:ascii="Cambria Math" w:hAnsi="Cambria Math"/>
                                <w:i/>
                              </w:rPr>
                            </w:del>
                          </m:ctrlPr>
                        </m:dPr>
                        <m:e>
                          <m:m>
                            <m:mPr>
                              <m:mcs>
                                <m:mc>
                                  <m:mcPr>
                                    <m:count m:val="3"/>
                                    <m:mcJc m:val="center"/>
                                  </m:mcPr>
                                </m:mc>
                              </m:mcs>
                              <m:ctrlPr>
                                <w:del w:id="319" w:author="Iman Zabet" w:date="2012-05-06T00:07:00Z">
                                  <w:rPr>
                                    <w:rFonts w:ascii="Cambria Math" w:hAnsi="Cambria Math"/>
                                    <w:i/>
                                  </w:rPr>
                                </w:del>
                              </m:ctrlPr>
                            </m:mPr>
                            <m:mr>
                              <m:e>
                                <m:m>
                                  <m:mPr>
                                    <m:mcs>
                                      <m:mc>
                                        <m:mcPr>
                                          <m:count m:val="2"/>
                                          <m:mcJc m:val="center"/>
                                        </m:mcPr>
                                      </m:mc>
                                    </m:mcs>
                                    <m:ctrlPr>
                                      <w:del w:id="320" w:author="Iman Zabet" w:date="2012-05-06T00:07:00Z">
                                        <w:rPr>
                                          <w:rFonts w:ascii="Cambria Math" w:hAnsi="Cambria Math"/>
                                          <w:i/>
                                        </w:rPr>
                                      </w:del>
                                    </m:ctrlPr>
                                  </m:mPr>
                                  <m:mr>
                                    <m:e>
                                      <m:m>
                                        <m:mPr>
                                          <m:mcs>
                                            <m:mc>
                                              <m:mcPr>
                                                <m:count m:val="1"/>
                                                <m:mcJc m:val="center"/>
                                              </m:mcPr>
                                            </m:mc>
                                          </m:mcs>
                                          <m:ctrlPr>
                                            <w:del w:id="321" w:author="Iman Zabet" w:date="2012-05-06T00:07:00Z">
                                              <w:rPr>
                                                <w:rFonts w:ascii="Cambria Math" w:hAnsi="Cambria Math"/>
                                                <w:i/>
                                              </w:rPr>
                                            </w:del>
                                          </m:ctrlPr>
                                        </m:mPr>
                                        <m:mr>
                                          <m:e>
                                            <m:sSub>
                                              <m:sSubPr>
                                                <m:ctrlPr>
                                                  <w:del w:id="322" w:author="Iman Zabet" w:date="2012-05-06T00:07:00Z">
                                                    <w:rPr>
                                                      <w:rFonts w:ascii="Cambria Math" w:hAnsi="Cambria Math"/>
                                                      <w:i/>
                                                    </w:rPr>
                                                  </w:del>
                                                </m:ctrlPr>
                                              </m:sSubPr>
                                              <m:e>
                                                <w:del w:id="323" w:author="Iman Zabet" w:date="2012-05-06T00:07:00Z">
                                                  <m:r>
                                                    <w:rPr>
                                                      <w:rFonts w:ascii="Cambria Math" w:hAnsi="Cambria Math"/>
                                                    </w:rPr>
                                                    <m:t>X</m:t>
                                                  </m:r>
                                                </w:del>
                                              </m:e>
                                              <m:sub>
                                                <w:del w:id="324" w:author="Iman Zabet" w:date="2012-05-06T00:07:00Z">
                                                  <m:r>
                                                    <w:rPr>
                                                      <w:rFonts w:ascii="Cambria Math" w:hAnsi="Cambria Math"/>
                                                    </w:rPr>
                                                    <m:t>00</m:t>
                                                  </m:r>
                                                </w:del>
                                              </m:sub>
                                            </m:sSub>
                                          </m:e>
                                        </m:mr>
                                        <m:mr>
                                          <m:e>
                                            <m:sSub>
                                              <m:sSubPr>
                                                <m:ctrlPr>
                                                  <w:del w:id="325" w:author="Iman Zabet" w:date="2012-05-06T00:07:00Z">
                                                    <w:rPr>
                                                      <w:rFonts w:ascii="Cambria Math" w:hAnsi="Cambria Math"/>
                                                      <w:i/>
                                                    </w:rPr>
                                                  </w:del>
                                                </m:ctrlPr>
                                              </m:sSubPr>
                                              <m:e>
                                                <w:del w:id="326" w:author="Iman Zabet" w:date="2012-05-06T00:07:00Z">
                                                  <m:r>
                                                    <w:rPr>
                                                      <w:rFonts w:ascii="Cambria Math" w:hAnsi="Cambria Math"/>
                                                    </w:rPr>
                                                    <m:t>X</m:t>
                                                  </m:r>
                                                </w:del>
                                              </m:e>
                                              <m:sub>
                                                <w:del w:id="327" w:author="Iman Zabet" w:date="2012-05-06T00:07:00Z">
                                                  <m:r>
                                                    <w:rPr>
                                                      <w:rFonts w:ascii="Cambria Math" w:hAnsi="Cambria Math"/>
                                                    </w:rPr>
                                                    <m:t>10</m:t>
                                                  </m:r>
                                                </w:del>
                                              </m:sub>
                                            </m:sSub>
                                          </m:e>
                                        </m:mr>
                                      </m:m>
                                    </m:e>
                                    <m:e>
                                      <m:m>
                                        <m:mPr>
                                          <m:mcs>
                                            <m:mc>
                                              <m:mcPr>
                                                <m:count m:val="1"/>
                                                <m:mcJc m:val="center"/>
                                              </m:mcPr>
                                            </m:mc>
                                          </m:mcs>
                                          <m:ctrlPr>
                                            <w:del w:id="328" w:author="Iman Zabet" w:date="2012-05-06T00:07:00Z">
                                              <w:rPr>
                                                <w:rFonts w:ascii="Cambria Math" w:hAnsi="Cambria Math"/>
                                                <w:i/>
                                              </w:rPr>
                                            </w:del>
                                          </m:ctrlPr>
                                        </m:mPr>
                                        <m:mr>
                                          <m:e>
                                            <m:sSub>
                                              <m:sSubPr>
                                                <m:ctrlPr>
                                                  <w:del w:id="329" w:author="Iman Zabet" w:date="2012-05-06T00:07:00Z">
                                                    <w:rPr>
                                                      <w:rFonts w:ascii="Cambria Math" w:hAnsi="Cambria Math"/>
                                                      <w:i/>
                                                    </w:rPr>
                                                  </w:del>
                                                </m:ctrlPr>
                                              </m:sSubPr>
                                              <m:e>
                                                <w:del w:id="330" w:author="Iman Zabet" w:date="2012-05-06T00:07:00Z">
                                                  <m:r>
                                                    <w:rPr>
                                                      <w:rFonts w:ascii="Cambria Math" w:hAnsi="Cambria Math"/>
                                                    </w:rPr>
                                                    <m:t>X</m:t>
                                                  </m:r>
                                                </w:del>
                                              </m:e>
                                              <m:sub>
                                                <w:del w:id="331" w:author="Iman Zabet" w:date="2012-05-06T00:07:00Z">
                                                  <m:r>
                                                    <w:rPr>
                                                      <w:rFonts w:ascii="Cambria Math" w:hAnsi="Cambria Math"/>
                                                    </w:rPr>
                                                    <m:t>01</m:t>
                                                  </m:r>
                                                </w:del>
                                              </m:sub>
                                            </m:sSub>
                                          </m:e>
                                        </m:mr>
                                        <m:mr>
                                          <m:e>
                                            <m:sSub>
                                              <m:sSubPr>
                                                <m:ctrlPr>
                                                  <w:del w:id="332" w:author="Iman Zabet" w:date="2012-05-06T00:07:00Z">
                                                    <w:rPr>
                                                      <w:rFonts w:ascii="Cambria Math" w:hAnsi="Cambria Math"/>
                                                      <w:i/>
                                                    </w:rPr>
                                                  </w:del>
                                                </m:ctrlPr>
                                              </m:sSubPr>
                                              <m:e>
                                                <w:del w:id="333" w:author="Iman Zabet" w:date="2012-05-06T00:07:00Z">
                                                  <m:r>
                                                    <w:rPr>
                                                      <w:rFonts w:ascii="Cambria Math" w:hAnsi="Cambria Math"/>
                                                    </w:rPr>
                                                    <m:t>X</m:t>
                                                  </m:r>
                                                </w:del>
                                              </m:e>
                                              <m:sub>
                                                <w:del w:id="334" w:author="Iman Zabet" w:date="2012-05-06T00:07:00Z">
                                                  <m:r>
                                                    <w:rPr>
                                                      <w:rFonts w:ascii="Cambria Math" w:hAnsi="Cambria Math"/>
                                                    </w:rPr>
                                                    <m:t>11</m:t>
                                                  </m:r>
                                                </w:del>
                                              </m:sub>
                                            </m:sSub>
                                          </m:e>
                                        </m:mr>
                                      </m:m>
                                    </m:e>
                                  </m:mr>
                                </m:m>
                              </m:e>
                              <m:e>
                                <w:del w:id="335" w:author="Iman Zabet" w:date="2012-05-06T00:07:00Z">
                                  <m:r>
                                    <w:rPr>
                                      <w:rFonts w:ascii="Cambria Math" w:hAnsi="Cambria Math"/>
                                    </w:rPr>
                                    <m:t>⋯</m:t>
                                  </m:r>
                                </w:del>
                              </m:e>
                              <m:e>
                                <m:m>
                                  <m:mPr>
                                    <m:mcs>
                                      <m:mc>
                                        <m:mcPr>
                                          <m:count m:val="1"/>
                                          <m:mcJc m:val="center"/>
                                        </m:mcPr>
                                      </m:mc>
                                    </m:mcs>
                                    <m:ctrlPr>
                                      <w:del w:id="336" w:author="Iman Zabet" w:date="2012-05-06T00:07:00Z">
                                        <w:rPr>
                                          <w:rFonts w:ascii="Cambria Math" w:hAnsi="Cambria Math"/>
                                          <w:i/>
                                        </w:rPr>
                                      </w:del>
                                    </m:ctrlPr>
                                  </m:mPr>
                                  <m:mr>
                                    <m:e>
                                      <m:m>
                                        <m:mPr>
                                          <m:mcs>
                                            <m:mc>
                                              <m:mcPr>
                                                <m:count m:val="2"/>
                                                <m:mcJc m:val="center"/>
                                              </m:mcPr>
                                            </m:mc>
                                          </m:mcs>
                                          <m:ctrlPr>
                                            <w:del w:id="337" w:author="Iman Zabet" w:date="2012-05-06T00:07:00Z">
                                              <w:rPr>
                                                <w:rFonts w:ascii="Cambria Math" w:hAnsi="Cambria Math"/>
                                                <w:i/>
                                              </w:rPr>
                                            </w:del>
                                          </m:ctrlPr>
                                        </m:mPr>
                                        <m:mr>
                                          <m:e>
                                            <m:sSub>
                                              <m:sSubPr>
                                                <m:ctrlPr>
                                                  <w:del w:id="338" w:author="Iman Zabet" w:date="2012-05-06T00:07:00Z">
                                                    <w:rPr>
                                                      <w:rFonts w:ascii="Cambria Math" w:hAnsi="Cambria Math"/>
                                                      <w:i/>
                                                    </w:rPr>
                                                  </w:del>
                                                </m:ctrlPr>
                                              </m:sSubPr>
                                              <m:e>
                                                <w:del w:id="339" w:author="Iman Zabet" w:date="2012-05-06T00:07:00Z">
                                                  <m:r>
                                                    <w:rPr>
                                                      <w:rFonts w:ascii="Cambria Math" w:hAnsi="Cambria Math"/>
                                                    </w:rPr>
                                                    <m:t>X</m:t>
                                                  </m:r>
                                                </w:del>
                                              </m:e>
                                              <m:sub>
                                                <w:del w:id="340" w:author="Iman Zabet" w:date="2012-05-06T00:07:00Z">
                                                  <m:r>
                                                    <w:rPr>
                                                      <w:rFonts w:ascii="Cambria Math" w:hAnsi="Cambria Math"/>
                                                    </w:rPr>
                                                    <m:t>0m</m:t>
                                                  </m:r>
                                                </w:del>
                                              </m:sub>
                                            </m:sSub>
                                          </m:e>
                                          <m:e>
                                            <m:sSub>
                                              <m:sSubPr>
                                                <m:ctrlPr>
                                                  <w:del w:id="341" w:author="Iman Zabet" w:date="2012-05-06T00:07:00Z">
                                                    <w:rPr>
                                                      <w:rFonts w:ascii="Cambria Math" w:hAnsi="Cambria Math"/>
                                                      <w:i/>
                                                    </w:rPr>
                                                  </w:del>
                                                </m:ctrlPr>
                                              </m:sSubPr>
                                              <m:e>
                                                <w:del w:id="342" w:author="Iman Zabet" w:date="2012-05-06T00:07:00Z">
                                                  <m:r>
                                                    <w:rPr>
                                                      <w:rFonts w:ascii="Cambria Math" w:hAnsi="Cambria Math"/>
                                                    </w:rPr>
                                                    <m:t>X</m:t>
                                                  </m:r>
                                                </w:del>
                                              </m:e>
                                              <m:sub>
                                                <w:del w:id="343" w:author="Iman Zabet" w:date="2012-05-06T00:07:00Z">
                                                  <m:r>
                                                    <w:rPr>
                                                      <w:rFonts w:ascii="Cambria Math" w:hAnsi="Cambria Math"/>
                                                    </w:rPr>
                                                    <m:t>0T</m:t>
                                                  </m:r>
                                                </w:del>
                                              </m:sub>
                                            </m:sSub>
                                          </m:e>
                                        </m:mr>
                                      </m:m>
                                    </m:e>
                                  </m:mr>
                                  <m:mr>
                                    <m:e>
                                      <m:m>
                                        <m:mPr>
                                          <m:mcs>
                                            <m:mc>
                                              <m:mcPr>
                                                <m:count m:val="2"/>
                                                <m:mcJc m:val="center"/>
                                              </m:mcPr>
                                            </m:mc>
                                          </m:mcs>
                                          <m:ctrlPr>
                                            <w:del w:id="344" w:author="Iman Zabet" w:date="2012-05-06T00:07:00Z">
                                              <w:rPr>
                                                <w:rFonts w:ascii="Cambria Math" w:hAnsi="Cambria Math"/>
                                                <w:i/>
                                              </w:rPr>
                                            </w:del>
                                          </m:ctrlPr>
                                        </m:mPr>
                                        <m:mr>
                                          <m:e>
                                            <m:sSub>
                                              <m:sSubPr>
                                                <m:ctrlPr>
                                                  <w:del w:id="345" w:author="Iman Zabet" w:date="2012-05-06T00:07:00Z">
                                                    <w:rPr>
                                                      <w:rFonts w:ascii="Cambria Math" w:hAnsi="Cambria Math"/>
                                                      <w:i/>
                                                    </w:rPr>
                                                  </w:del>
                                                </m:ctrlPr>
                                              </m:sSubPr>
                                              <m:e>
                                                <w:del w:id="346" w:author="Iman Zabet" w:date="2012-05-06T00:07:00Z">
                                                  <m:r>
                                                    <w:rPr>
                                                      <w:rFonts w:ascii="Cambria Math" w:hAnsi="Cambria Math"/>
                                                    </w:rPr>
                                                    <m:t>X</m:t>
                                                  </m:r>
                                                </w:del>
                                              </m:e>
                                              <m:sub>
                                                <w:del w:id="347" w:author="Iman Zabet" w:date="2012-05-06T00:07:00Z">
                                                  <m:r>
                                                    <w:rPr>
                                                      <w:rFonts w:ascii="Cambria Math" w:hAnsi="Cambria Math"/>
                                                    </w:rPr>
                                                    <m:t>1m</m:t>
                                                  </m:r>
                                                </w:del>
                                              </m:sub>
                                            </m:sSub>
                                          </m:e>
                                          <m:e>
                                            <m:sSub>
                                              <m:sSubPr>
                                                <m:ctrlPr>
                                                  <w:del w:id="348" w:author="Iman Zabet" w:date="2012-05-06T00:07:00Z">
                                                    <w:rPr>
                                                      <w:rFonts w:ascii="Cambria Math" w:hAnsi="Cambria Math"/>
                                                      <w:i/>
                                                    </w:rPr>
                                                  </w:del>
                                                </m:ctrlPr>
                                              </m:sSubPr>
                                              <m:e>
                                                <w:del w:id="349" w:author="Iman Zabet" w:date="2012-05-06T00:07:00Z">
                                                  <m:r>
                                                    <w:rPr>
                                                      <w:rFonts w:ascii="Cambria Math" w:hAnsi="Cambria Math"/>
                                                    </w:rPr>
                                                    <m:t>X</m:t>
                                                  </m:r>
                                                </w:del>
                                              </m:e>
                                              <m:sub>
                                                <w:del w:id="350" w:author="Iman Zabet" w:date="2012-05-06T00:07:00Z">
                                                  <m:r>
                                                    <w:rPr>
                                                      <w:rFonts w:ascii="Cambria Math" w:hAnsi="Cambria Math"/>
                                                    </w:rPr>
                                                    <m:t>1T</m:t>
                                                  </m:r>
                                                </w:del>
                                              </m:sub>
                                            </m:sSub>
                                          </m:e>
                                        </m:mr>
                                      </m:m>
                                    </m:e>
                                  </m:mr>
                                </m:m>
                              </m:e>
                            </m:mr>
                            <m:mr>
                              <m:e>
                                <w:del w:id="351" w:author="Iman Zabet" w:date="2012-05-06T00:07:00Z">
                                  <m:r>
                                    <w:rPr>
                                      <w:rFonts w:ascii="Cambria Math" w:hAnsi="Cambria Math"/>
                                    </w:rPr>
                                    <m:t>⋮</m:t>
                                  </m:r>
                                </w:del>
                              </m:e>
                              <m:e>
                                <w:del w:id="352" w:author="Iman Zabet" w:date="2012-05-06T00:07:00Z">
                                  <m:r>
                                    <w:rPr>
                                      <w:rFonts w:ascii="Cambria Math" w:hAnsi="Cambria Math"/>
                                    </w:rPr>
                                    <m:t>⋱</m:t>
                                  </m:r>
                                </w:del>
                              </m:e>
                              <m:e>
                                <w:del w:id="353" w:author="Iman Zabet" w:date="2012-05-06T00:07:00Z">
                                  <m:r>
                                    <w:rPr>
                                      <w:rFonts w:ascii="Cambria Math" w:hAnsi="Cambria Math"/>
                                    </w:rPr>
                                    <m:t>⋮</m:t>
                                  </m:r>
                                </w:del>
                              </m:e>
                            </m:mr>
                            <m:mr>
                              <m:e>
                                <m:m>
                                  <m:mPr>
                                    <m:mcs>
                                      <m:mc>
                                        <m:mcPr>
                                          <m:count m:val="2"/>
                                          <m:mcJc m:val="center"/>
                                        </m:mcPr>
                                      </m:mc>
                                    </m:mcs>
                                    <m:ctrlPr>
                                      <w:del w:id="354" w:author="Iman Zabet" w:date="2012-05-06T00:07:00Z">
                                        <w:rPr>
                                          <w:rFonts w:ascii="Cambria Math" w:hAnsi="Cambria Math"/>
                                          <w:i/>
                                        </w:rPr>
                                      </w:del>
                                    </m:ctrlPr>
                                  </m:mPr>
                                  <m:mr>
                                    <m:e>
                                      <m:m>
                                        <m:mPr>
                                          <m:mcs>
                                            <m:mc>
                                              <m:mcPr>
                                                <m:count m:val="1"/>
                                                <m:mcJc m:val="center"/>
                                              </m:mcPr>
                                            </m:mc>
                                          </m:mcs>
                                          <m:ctrlPr>
                                            <w:del w:id="355" w:author="Iman Zabet" w:date="2012-05-06T00:07:00Z">
                                              <w:rPr>
                                                <w:rFonts w:ascii="Cambria Math" w:hAnsi="Cambria Math"/>
                                                <w:i/>
                                              </w:rPr>
                                            </w:del>
                                          </m:ctrlPr>
                                        </m:mPr>
                                        <m:mr>
                                          <m:e>
                                            <m:sSub>
                                              <m:sSubPr>
                                                <m:ctrlPr>
                                                  <w:del w:id="356" w:author="Iman Zabet" w:date="2012-05-06T00:07:00Z">
                                                    <w:rPr>
                                                      <w:rFonts w:ascii="Cambria Math" w:hAnsi="Cambria Math"/>
                                                      <w:i/>
                                                    </w:rPr>
                                                  </w:del>
                                                </m:ctrlPr>
                                              </m:sSubPr>
                                              <m:e>
                                                <w:del w:id="357" w:author="Iman Zabet" w:date="2012-05-06T00:07:00Z">
                                                  <m:r>
                                                    <w:rPr>
                                                      <w:rFonts w:ascii="Cambria Math" w:hAnsi="Cambria Math"/>
                                                    </w:rPr>
                                                    <m:t>X</m:t>
                                                  </m:r>
                                                </w:del>
                                              </m:e>
                                              <m:sub>
                                                <w:del w:id="358" w:author="Iman Zabet" w:date="2012-05-06T00:07:00Z">
                                                  <m:r>
                                                    <w:rPr>
                                                      <w:rFonts w:ascii="Cambria Math" w:hAnsi="Cambria Math"/>
                                                    </w:rPr>
                                                    <m:t>m0</m:t>
                                                  </m:r>
                                                </w:del>
                                              </m:sub>
                                            </m:sSub>
                                          </m:e>
                                        </m:mr>
                                        <m:mr>
                                          <m:e>
                                            <m:sSub>
                                              <m:sSubPr>
                                                <m:ctrlPr>
                                                  <w:del w:id="359" w:author="Iman Zabet" w:date="2012-05-06T00:07:00Z">
                                                    <w:rPr>
                                                      <w:rFonts w:ascii="Cambria Math" w:hAnsi="Cambria Math"/>
                                                      <w:i/>
                                                    </w:rPr>
                                                  </w:del>
                                                </m:ctrlPr>
                                              </m:sSubPr>
                                              <m:e>
                                                <w:del w:id="360" w:author="Iman Zabet" w:date="2012-05-06T00:07:00Z">
                                                  <m:r>
                                                    <w:rPr>
                                                      <w:rFonts w:ascii="Cambria Math" w:hAnsi="Cambria Math"/>
                                                    </w:rPr>
                                                    <m:t>X</m:t>
                                                  </m:r>
                                                </w:del>
                                              </m:e>
                                              <m:sub>
                                                <w:del w:id="361" w:author="Iman Zabet" w:date="2012-05-06T00:07:00Z">
                                                  <m:r>
                                                    <w:rPr>
                                                      <w:rFonts w:ascii="Cambria Math" w:hAnsi="Cambria Math"/>
                                                    </w:rPr>
                                                    <m:t>T0</m:t>
                                                  </m:r>
                                                </w:del>
                                              </m:sub>
                                            </m:sSub>
                                          </m:e>
                                        </m:mr>
                                      </m:m>
                                    </m:e>
                                    <m:e>
                                      <m:m>
                                        <m:mPr>
                                          <m:mcs>
                                            <m:mc>
                                              <m:mcPr>
                                                <m:count m:val="1"/>
                                                <m:mcJc m:val="center"/>
                                              </m:mcPr>
                                            </m:mc>
                                          </m:mcs>
                                          <m:ctrlPr>
                                            <w:del w:id="362" w:author="Iman Zabet" w:date="2012-05-06T00:07:00Z">
                                              <w:rPr>
                                                <w:rFonts w:ascii="Cambria Math" w:hAnsi="Cambria Math"/>
                                                <w:i/>
                                              </w:rPr>
                                            </w:del>
                                          </m:ctrlPr>
                                        </m:mPr>
                                        <m:mr>
                                          <m:e>
                                            <m:sSub>
                                              <m:sSubPr>
                                                <m:ctrlPr>
                                                  <w:del w:id="363" w:author="Iman Zabet" w:date="2012-05-06T00:07:00Z">
                                                    <w:rPr>
                                                      <w:rFonts w:ascii="Cambria Math" w:hAnsi="Cambria Math"/>
                                                      <w:i/>
                                                    </w:rPr>
                                                  </w:del>
                                                </m:ctrlPr>
                                              </m:sSubPr>
                                              <m:e>
                                                <w:del w:id="364" w:author="Iman Zabet" w:date="2012-05-06T00:07:00Z">
                                                  <m:r>
                                                    <w:rPr>
                                                      <w:rFonts w:ascii="Cambria Math" w:hAnsi="Cambria Math"/>
                                                    </w:rPr>
                                                    <m:t>X</m:t>
                                                  </m:r>
                                                </w:del>
                                              </m:e>
                                              <m:sub>
                                                <w:del w:id="365" w:author="Iman Zabet" w:date="2012-05-06T00:07:00Z">
                                                  <m:r>
                                                    <w:rPr>
                                                      <w:rFonts w:ascii="Cambria Math" w:hAnsi="Cambria Math"/>
                                                    </w:rPr>
                                                    <m:t>m1</m:t>
                                                  </m:r>
                                                </w:del>
                                              </m:sub>
                                            </m:sSub>
                                          </m:e>
                                        </m:mr>
                                        <m:mr>
                                          <m:e>
                                            <m:sSub>
                                              <m:sSubPr>
                                                <m:ctrlPr>
                                                  <w:del w:id="366" w:author="Iman Zabet" w:date="2012-05-06T00:07:00Z">
                                                    <w:rPr>
                                                      <w:rFonts w:ascii="Cambria Math" w:hAnsi="Cambria Math"/>
                                                      <w:i/>
                                                    </w:rPr>
                                                  </w:del>
                                                </m:ctrlPr>
                                              </m:sSubPr>
                                              <m:e>
                                                <w:del w:id="367" w:author="Iman Zabet" w:date="2012-05-06T00:07:00Z">
                                                  <m:r>
                                                    <w:rPr>
                                                      <w:rFonts w:ascii="Cambria Math" w:hAnsi="Cambria Math"/>
                                                    </w:rPr>
                                                    <m:t>X</m:t>
                                                  </m:r>
                                                </w:del>
                                              </m:e>
                                              <m:sub>
                                                <w:del w:id="368" w:author="Iman Zabet" w:date="2012-05-06T00:07:00Z">
                                                  <m:r>
                                                    <w:rPr>
                                                      <w:rFonts w:ascii="Cambria Math" w:hAnsi="Cambria Math"/>
                                                    </w:rPr>
                                                    <m:t>T1</m:t>
                                                  </m:r>
                                                </w:del>
                                              </m:sub>
                                            </m:sSub>
                                          </m:e>
                                        </m:mr>
                                      </m:m>
                                    </m:e>
                                  </m:mr>
                                </m:m>
                              </m:e>
                              <m:e>
                                <w:del w:id="369" w:author="Iman Zabet" w:date="2012-05-06T00:07:00Z">
                                  <m:r>
                                    <w:rPr>
                                      <w:rFonts w:ascii="Cambria Math" w:hAnsi="Cambria Math"/>
                                    </w:rPr>
                                    <m:t>⋯</m:t>
                                  </m:r>
                                </w:del>
                              </m:e>
                              <m:e>
                                <m:m>
                                  <m:mPr>
                                    <m:mcs>
                                      <m:mc>
                                        <m:mcPr>
                                          <m:count m:val="2"/>
                                          <m:mcJc m:val="center"/>
                                        </m:mcPr>
                                      </m:mc>
                                    </m:mcs>
                                    <m:ctrlPr>
                                      <w:del w:id="370" w:author="Iman Zabet" w:date="2012-05-06T00:07:00Z">
                                        <w:rPr>
                                          <w:rFonts w:ascii="Cambria Math" w:hAnsi="Cambria Math"/>
                                          <w:i/>
                                        </w:rPr>
                                      </w:del>
                                    </m:ctrlPr>
                                  </m:mPr>
                                  <m:mr>
                                    <m:e>
                                      <m:m>
                                        <m:mPr>
                                          <m:mcs>
                                            <m:mc>
                                              <m:mcPr>
                                                <m:count m:val="1"/>
                                                <m:mcJc m:val="center"/>
                                              </m:mcPr>
                                            </m:mc>
                                          </m:mcs>
                                          <m:ctrlPr>
                                            <w:del w:id="371" w:author="Iman Zabet" w:date="2012-05-06T00:07:00Z">
                                              <w:rPr>
                                                <w:rFonts w:ascii="Cambria Math" w:hAnsi="Cambria Math"/>
                                                <w:i/>
                                              </w:rPr>
                                            </w:del>
                                          </m:ctrlPr>
                                        </m:mPr>
                                        <m:mr>
                                          <m:e>
                                            <m:sSub>
                                              <m:sSubPr>
                                                <m:ctrlPr>
                                                  <w:del w:id="372" w:author="Iman Zabet" w:date="2012-05-06T00:07:00Z">
                                                    <w:rPr>
                                                      <w:rFonts w:ascii="Cambria Math" w:hAnsi="Cambria Math"/>
                                                      <w:i/>
                                                    </w:rPr>
                                                  </w:del>
                                                </m:ctrlPr>
                                              </m:sSubPr>
                                              <m:e>
                                                <w:del w:id="373" w:author="Iman Zabet" w:date="2012-05-06T00:07:00Z">
                                                  <m:r>
                                                    <w:rPr>
                                                      <w:rFonts w:ascii="Cambria Math" w:hAnsi="Cambria Math"/>
                                                    </w:rPr>
                                                    <m:t>X</m:t>
                                                  </m:r>
                                                </w:del>
                                              </m:e>
                                              <m:sub>
                                                <w:del w:id="374" w:author="Iman Zabet" w:date="2012-05-06T00:07:00Z">
                                                  <m:r>
                                                    <w:rPr>
                                                      <w:rFonts w:ascii="Cambria Math" w:hAnsi="Cambria Math"/>
                                                    </w:rPr>
                                                    <m:t>mm</m:t>
                                                  </m:r>
                                                </w:del>
                                              </m:sub>
                                            </m:sSub>
                                          </m:e>
                                        </m:mr>
                                        <m:mr>
                                          <m:e>
                                            <m:sSub>
                                              <m:sSubPr>
                                                <m:ctrlPr>
                                                  <w:del w:id="375" w:author="Iman Zabet" w:date="2012-05-06T00:07:00Z">
                                                    <w:rPr>
                                                      <w:rFonts w:ascii="Cambria Math" w:hAnsi="Cambria Math"/>
                                                      <w:i/>
                                                    </w:rPr>
                                                  </w:del>
                                                </m:ctrlPr>
                                              </m:sSubPr>
                                              <m:e>
                                                <w:del w:id="376" w:author="Iman Zabet" w:date="2012-05-06T00:07:00Z">
                                                  <m:r>
                                                    <w:rPr>
                                                      <w:rFonts w:ascii="Cambria Math" w:hAnsi="Cambria Math"/>
                                                    </w:rPr>
                                                    <m:t>X</m:t>
                                                  </m:r>
                                                </w:del>
                                              </m:e>
                                              <m:sub>
                                                <w:del w:id="377" w:author="Iman Zabet" w:date="2012-05-06T00:07:00Z">
                                                  <m:r>
                                                    <w:rPr>
                                                      <w:rFonts w:ascii="Cambria Math" w:hAnsi="Cambria Math"/>
                                                    </w:rPr>
                                                    <m:t>Tm</m:t>
                                                  </m:r>
                                                </w:del>
                                              </m:sub>
                                            </m:sSub>
                                          </m:e>
                                        </m:mr>
                                      </m:m>
                                    </m:e>
                                    <m:e>
                                      <m:m>
                                        <m:mPr>
                                          <m:mcs>
                                            <m:mc>
                                              <m:mcPr>
                                                <m:count m:val="1"/>
                                                <m:mcJc m:val="center"/>
                                              </m:mcPr>
                                            </m:mc>
                                          </m:mcs>
                                          <m:ctrlPr>
                                            <w:del w:id="378" w:author="Iman Zabet" w:date="2012-05-06T00:07:00Z">
                                              <w:rPr>
                                                <w:rFonts w:ascii="Cambria Math" w:hAnsi="Cambria Math"/>
                                                <w:i/>
                                              </w:rPr>
                                            </w:del>
                                          </m:ctrlPr>
                                        </m:mPr>
                                        <m:mr>
                                          <m:e>
                                            <m:sSub>
                                              <m:sSubPr>
                                                <m:ctrlPr>
                                                  <w:del w:id="379" w:author="Iman Zabet" w:date="2012-05-06T00:07:00Z">
                                                    <w:rPr>
                                                      <w:rFonts w:ascii="Cambria Math" w:hAnsi="Cambria Math"/>
                                                      <w:i/>
                                                    </w:rPr>
                                                  </w:del>
                                                </m:ctrlPr>
                                              </m:sSubPr>
                                              <m:e>
                                                <w:del w:id="380" w:author="Iman Zabet" w:date="2012-05-06T00:07:00Z">
                                                  <m:r>
                                                    <w:rPr>
                                                      <w:rFonts w:ascii="Cambria Math" w:hAnsi="Cambria Math"/>
                                                    </w:rPr>
                                                    <m:t>X</m:t>
                                                  </m:r>
                                                </w:del>
                                              </m:e>
                                              <m:sub>
                                                <w:del w:id="381" w:author="Iman Zabet" w:date="2012-05-06T00:07:00Z">
                                                  <m:r>
                                                    <w:rPr>
                                                      <w:rFonts w:ascii="Cambria Math" w:hAnsi="Cambria Math"/>
                                                    </w:rPr>
                                                    <m:t>mT</m:t>
                                                  </m:r>
                                                </w:del>
                                              </m:sub>
                                            </m:sSub>
                                          </m:e>
                                        </m:mr>
                                        <m:mr>
                                          <m:e>
                                            <m:sSub>
                                              <m:sSubPr>
                                                <m:ctrlPr>
                                                  <w:del w:id="382" w:author="Iman Zabet" w:date="2012-05-06T00:07:00Z">
                                                    <w:rPr>
                                                      <w:rFonts w:ascii="Cambria Math" w:hAnsi="Cambria Math"/>
                                                      <w:i/>
                                                    </w:rPr>
                                                  </w:del>
                                                </m:ctrlPr>
                                              </m:sSubPr>
                                              <m:e>
                                                <w:del w:id="383" w:author="Iman Zabet" w:date="2012-05-06T00:07:00Z">
                                                  <m:r>
                                                    <w:rPr>
                                                      <w:rFonts w:ascii="Cambria Math" w:hAnsi="Cambria Math"/>
                                                    </w:rPr>
                                                    <m:t>X</m:t>
                                                  </m:r>
                                                </w:del>
                                              </m:e>
                                              <m:sub>
                                                <w:del w:id="384" w:author="Iman Zabet" w:date="2012-05-06T00:07:00Z">
                                                  <m:r>
                                                    <w:rPr>
                                                      <w:rFonts w:ascii="Cambria Math" w:hAnsi="Cambria Math"/>
                                                    </w:rPr>
                                                    <m:t>TT</m:t>
                                                  </m:r>
                                                </w:del>
                                              </m:sub>
                                            </m:sSub>
                                          </m:e>
                                        </m:mr>
                                      </m:m>
                                    </m:e>
                                  </m:mr>
                                </m:m>
                              </m:e>
                            </m:mr>
                          </m:m>
                        </m:e>
                      </m:d>
                    </m:e>
                  </m:mr>
                </m:m>
              </m:e>
            </m:mr>
          </m:m>
        </m:oMath>
      </m:oMathPara>
    </w:p>
    <w:p w:rsidR="00310273" w:rsidDel="004925FD" w:rsidRDefault="00310273" w:rsidP="00310273">
      <w:pPr>
        <w:rPr>
          <w:del w:id="385" w:author="Iman Zabet" w:date="2012-05-06T00:07:00Z"/>
        </w:rPr>
      </w:pPr>
      <w:del w:id="386" w:author="Iman Zabet" w:date="2012-05-06T00:07:00Z">
        <w:r w:rsidDel="004925FD">
          <w:delText>With our modification,</w:delText>
        </w:r>
        <w:r w:rsidR="00540999" w:rsidDel="004925FD">
          <w:delText xml:space="preserve"> we can re-write </w:delText>
        </w:r>
        <w:r w:rsidDel="004925FD">
          <w:delText>the above formulation as follows:</w:delText>
        </w:r>
      </w:del>
    </w:p>
    <w:p w:rsidR="00BD796F" w:rsidRPr="00D227B5" w:rsidDel="004925FD" w:rsidRDefault="002C5E12" w:rsidP="00BD796F">
      <w:pPr>
        <w:rPr>
          <w:del w:id="387" w:author="Iman Zabet" w:date="2012-05-06T00:07:00Z"/>
        </w:rPr>
      </w:pPr>
      <m:oMathPara>
        <m:oMathParaPr>
          <m:jc m:val="left"/>
        </m:oMathParaPr>
        <m:oMath>
          <m:sSubSup>
            <m:sSubSupPr>
              <m:ctrlPr>
                <w:del w:id="388" w:author="Iman Zabet" w:date="2012-05-06T00:07:00Z">
                  <w:rPr>
                    <w:rFonts w:ascii="Cambria Math" w:hAnsi="Cambria Math"/>
                    <w:i/>
                  </w:rPr>
                </w:del>
              </m:ctrlPr>
            </m:sSubSupPr>
            <m:e>
              <w:del w:id="389" w:author="Iman Zabet" w:date="2012-05-06T00:07:00Z">
                <m:r>
                  <w:rPr>
                    <w:rFonts w:ascii="Cambria Math" w:hAnsi="Cambria Math"/>
                  </w:rPr>
                  <m:t>X</m:t>
                </m:r>
              </w:del>
            </m:e>
            <m:sub>
              <w:del w:id="390" w:author="Iman Zabet" w:date="2012-05-06T00:07:00Z">
                <m:r>
                  <w:rPr>
                    <w:rFonts w:ascii="Cambria Math" w:hAnsi="Cambria Math"/>
                  </w:rPr>
                  <m:t>ij</m:t>
                </m:r>
              </w:del>
            </m:sub>
            <m:sup>
              <w:del w:id="391" w:author="Iman Zabet" w:date="2012-05-06T00:07:00Z">
                <m:r>
                  <w:rPr>
                    <w:rFonts w:ascii="Cambria Math" w:hAnsi="Cambria Math"/>
                  </w:rPr>
                  <m:t>k</m:t>
                </m:r>
              </w:del>
            </m:sup>
          </m:sSubSup>
          <w:del w:id="392" w:author="Iman Zabet" w:date="2012-05-06T00:07:00Z">
            <m:r>
              <w:rPr>
                <w:rFonts w:ascii="Cambria Math" w:hAnsi="Cambria Math"/>
              </w:rPr>
              <m:t>=</m:t>
            </m:r>
          </w:del>
          <m:m>
            <m:mPr>
              <m:mcs>
                <m:mc>
                  <m:mcPr>
                    <m:count m:val="2"/>
                    <m:mcJc m:val="center"/>
                  </m:mcPr>
                </m:mc>
              </m:mcs>
              <m:ctrlPr>
                <w:del w:id="393" w:author="Iman Zabet" w:date="2012-05-06T00:07:00Z">
                  <w:rPr>
                    <w:rFonts w:ascii="Cambria Math" w:hAnsi="Cambria Math"/>
                    <w:i/>
                  </w:rPr>
                </w:del>
              </m:ctrlPr>
            </m:mPr>
            <m:mr>
              <m:e>
                <m:m>
                  <m:mPr>
                    <m:mcs>
                      <m:mc>
                        <m:mcPr>
                          <m:count m:val="1"/>
                          <m:mcJc m:val="center"/>
                        </m:mcPr>
                      </m:mc>
                    </m:mcs>
                    <m:ctrlPr>
                      <w:del w:id="394" w:author="Iman Zabet" w:date="2012-05-06T00:07:00Z">
                        <w:rPr>
                          <w:rFonts w:ascii="Cambria Math" w:hAnsi="Cambria Math"/>
                          <w:i/>
                        </w:rPr>
                      </w:del>
                    </m:ctrlPr>
                  </m:mPr>
                  <m:mr>
                    <m:e>
                      <m:m>
                        <m:mPr>
                          <m:mcs>
                            <m:mc>
                              <m:mcPr>
                                <m:count m:val="1"/>
                                <m:mcJc m:val="center"/>
                              </m:mcPr>
                            </m:mc>
                          </m:mcs>
                          <m:ctrlPr>
                            <w:del w:id="395" w:author="Iman Zabet" w:date="2012-05-06T00:07:00Z">
                              <w:rPr>
                                <w:rFonts w:ascii="Cambria Math" w:hAnsi="Cambria Math"/>
                                <w:i/>
                              </w:rPr>
                            </w:del>
                          </m:ctrlPr>
                        </m:mPr>
                        <m:mr>
                          <m:e>
                            <m:m>
                              <m:mPr>
                                <m:plcHide m:val="1"/>
                                <m:mcs>
                                  <m:mc>
                                    <m:mcPr>
                                      <m:count m:val="1"/>
                                      <m:mcJc m:val="center"/>
                                    </m:mcPr>
                                  </m:mc>
                                </m:mcs>
                                <m:ctrlPr>
                                  <w:del w:id="396" w:author="Iman Zabet" w:date="2012-05-06T00:07:00Z">
                                    <w:rPr>
                                      <w:rFonts w:ascii="Cambria Math" w:hAnsi="Cambria Math"/>
                                      <w:i/>
                                    </w:rPr>
                                  </w:del>
                                </m:ctrlPr>
                              </m:mPr>
                              <m:mr>
                                <m:e/>
                              </m:mr>
                              <m:mr>
                                <m:e>
                                  <m:sSub>
                                    <m:sSubPr>
                                      <m:ctrlPr>
                                        <w:del w:id="397" w:author="Iman Zabet" w:date="2012-05-06T00:07:00Z">
                                          <w:rPr>
                                            <w:rFonts w:ascii="Cambria Math" w:hAnsi="Cambria Math"/>
                                            <w:i/>
                                          </w:rPr>
                                        </w:del>
                                      </m:ctrlPr>
                                    </m:sSubPr>
                                    <m:e>
                                      <w:del w:id="398" w:author="Iman Zabet" w:date="2012-05-06T00:07:00Z">
                                        <m:r>
                                          <m:rPr>
                                            <m:sty m:val="p"/>
                                          </m:rPr>
                                          <w:rPr>
                                            <w:rFonts w:ascii="Cambria Math" w:hAnsi="Cambria Math"/>
                                          </w:rPr>
                                          <m:t>Ω</m:t>
                                        </m:r>
                                      </w:del>
                                      <m:ctrlPr>
                                        <w:del w:id="399" w:author="Iman Zabet" w:date="2012-05-06T00:07:00Z">
                                          <w:rPr>
                                            <w:rFonts w:ascii="Cambria Math" w:hAnsi="Cambria Math"/>
                                          </w:rPr>
                                        </w:del>
                                      </m:ctrlPr>
                                    </m:e>
                                    <m:sub>
                                      <w:del w:id="400" w:author="Iman Zabet" w:date="2012-05-06T00:07:00Z">
                                        <m:r>
                                          <w:rPr>
                                            <w:rFonts w:ascii="Cambria Math" w:hAnsi="Cambria Math"/>
                                          </w:rPr>
                                          <m:t>0</m:t>
                                        </m:r>
                                      </w:del>
                                    </m:sub>
                                  </m:sSub>
                                </m:e>
                              </m:mr>
                            </m:m>
                          </m:e>
                        </m:mr>
                        <m:mr>
                          <m:e>
                            <m:sSub>
                              <m:sSubPr>
                                <m:ctrlPr>
                                  <w:del w:id="401" w:author="Iman Zabet" w:date="2012-05-06T00:07:00Z">
                                    <w:rPr>
                                      <w:rFonts w:ascii="Cambria Math" w:hAnsi="Cambria Math"/>
                                      <w:i/>
                                    </w:rPr>
                                  </w:del>
                                </m:ctrlPr>
                              </m:sSubPr>
                              <m:e>
                                <w:del w:id="402" w:author="Iman Zabet" w:date="2012-05-06T00:07:00Z">
                                  <m:r>
                                    <m:rPr>
                                      <m:sty m:val="p"/>
                                    </m:rPr>
                                    <w:rPr>
                                      <w:rFonts w:ascii="Cambria Math" w:hAnsi="Cambria Math"/>
                                    </w:rPr>
                                    <m:t>Ω</m:t>
                                  </m:r>
                                </w:del>
                                <m:ctrlPr>
                                  <w:del w:id="403" w:author="Iman Zabet" w:date="2012-05-06T00:07:00Z">
                                    <w:rPr>
                                      <w:rFonts w:ascii="Cambria Math" w:hAnsi="Cambria Math"/>
                                    </w:rPr>
                                  </w:del>
                                </m:ctrlPr>
                              </m:e>
                              <m:sub>
                                <w:del w:id="404" w:author="Iman Zabet" w:date="2012-05-06T00:07:00Z">
                                  <m:r>
                                    <w:rPr>
                                      <w:rFonts w:ascii="Cambria Math" w:hAnsi="Cambria Math"/>
                                    </w:rPr>
                                    <m:t>1</m:t>
                                  </m:r>
                                </w:del>
                              </m:sub>
                            </m:sSub>
                          </m:e>
                        </m:mr>
                      </m:m>
                    </m:e>
                  </m:mr>
                  <m:mr>
                    <m:e>
                      <m:m>
                        <m:mPr>
                          <m:mcs>
                            <m:mc>
                              <m:mcPr>
                                <m:count m:val="1"/>
                                <m:mcJc m:val="center"/>
                              </m:mcPr>
                            </m:mc>
                          </m:mcs>
                          <m:ctrlPr>
                            <w:del w:id="405" w:author="Iman Zabet" w:date="2012-05-06T00:07:00Z">
                              <w:rPr>
                                <w:rFonts w:ascii="Cambria Math" w:hAnsi="Cambria Math"/>
                                <w:i/>
                              </w:rPr>
                            </w:del>
                          </m:ctrlPr>
                        </m:mPr>
                        <m:mr>
                          <m:e>
                            <w:del w:id="406" w:author="Iman Zabet" w:date="2012-05-06T00:07:00Z">
                              <m:r>
                                <w:rPr>
                                  <w:rFonts w:ascii="Cambria Math" w:hAnsi="Cambria Math"/>
                                </w:rPr>
                                <m:t>⋮</m:t>
                              </m:r>
                            </w:del>
                          </m:e>
                        </m:mr>
                        <m:mr>
                          <m:e>
                            <m:m>
                              <m:mPr>
                                <m:mcs>
                                  <m:mc>
                                    <m:mcPr>
                                      <m:count m:val="1"/>
                                      <m:mcJc m:val="center"/>
                                    </m:mcPr>
                                  </m:mc>
                                </m:mcs>
                                <m:ctrlPr>
                                  <w:del w:id="407" w:author="Iman Zabet" w:date="2012-05-06T00:07:00Z">
                                    <w:rPr>
                                      <w:rFonts w:ascii="Cambria Math" w:hAnsi="Cambria Math"/>
                                      <w:i/>
                                    </w:rPr>
                                  </w:del>
                                </m:ctrlPr>
                              </m:mPr>
                              <m:mr>
                                <m:e>
                                  <m:sSub>
                                    <m:sSubPr>
                                      <m:ctrlPr>
                                        <w:del w:id="408" w:author="Iman Zabet" w:date="2012-05-06T00:07:00Z">
                                          <w:rPr>
                                            <w:rFonts w:ascii="Cambria Math" w:hAnsi="Cambria Math"/>
                                            <w:i/>
                                          </w:rPr>
                                        </w:del>
                                      </m:ctrlPr>
                                    </m:sSubPr>
                                    <m:e>
                                      <w:del w:id="409" w:author="Iman Zabet" w:date="2012-05-06T00:07:00Z">
                                        <m:r>
                                          <m:rPr>
                                            <m:sty m:val="p"/>
                                          </m:rPr>
                                          <w:rPr>
                                            <w:rFonts w:ascii="Cambria Math" w:hAnsi="Cambria Math"/>
                                          </w:rPr>
                                          <m:t>Ω</m:t>
                                        </m:r>
                                      </w:del>
                                      <m:ctrlPr>
                                        <w:del w:id="410" w:author="Iman Zabet" w:date="2012-05-06T00:07:00Z">
                                          <w:rPr>
                                            <w:rFonts w:ascii="Cambria Math" w:hAnsi="Cambria Math"/>
                                          </w:rPr>
                                        </w:del>
                                      </m:ctrlPr>
                                    </m:e>
                                    <m:sub>
                                      <w:del w:id="411" w:author="Iman Zabet" w:date="2012-05-06T00:07:00Z">
                                        <m:r>
                                          <w:rPr>
                                            <w:rFonts w:ascii="Cambria Math" w:hAnsi="Cambria Math"/>
                                          </w:rPr>
                                          <m:t>m</m:t>
                                        </m:r>
                                      </w:del>
                                    </m:sub>
                                  </m:sSub>
                                </m:e>
                              </m:mr>
                              <m:mr>
                                <m:e>
                                  <m:sSub>
                                    <m:sSubPr>
                                      <m:ctrlPr>
                                        <w:del w:id="412" w:author="Iman Zabet" w:date="2012-05-06T00:07:00Z">
                                          <w:rPr>
                                            <w:rFonts w:ascii="Cambria Math" w:hAnsi="Cambria Math"/>
                                            <w:i/>
                                          </w:rPr>
                                        </w:del>
                                      </m:ctrlPr>
                                    </m:sSubPr>
                                    <m:e>
                                      <w:del w:id="413" w:author="Iman Zabet" w:date="2012-05-06T00:07:00Z">
                                        <m:r>
                                          <m:rPr>
                                            <m:sty m:val="p"/>
                                          </m:rPr>
                                          <w:rPr>
                                            <w:rFonts w:ascii="Cambria Math" w:hAnsi="Cambria Math"/>
                                          </w:rPr>
                                          <m:t>Ω</m:t>
                                        </m:r>
                                      </w:del>
                                      <m:ctrlPr>
                                        <w:del w:id="414" w:author="Iman Zabet" w:date="2012-05-06T00:07:00Z">
                                          <w:rPr>
                                            <w:rFonts w:ascii="Cambria Math" w:hAnsi="Cambria Math"/>
                                          </w:rPr>
                                        </w:del>
                                      </m:ctrlPr>
                                    </m:e>
                                    <m:sub>
                                      <w:del w:id="415" w:author="Iman Zabet" w:date="2012-05-06T00:07:00Z">
                                        <m:r>
                                          <w:rPr>
                                            <w:rFonts w:ascii="Cambria Math" w:hAnsi="Cambria Math"/>
                                          </w:rPr>
                                          <m:t>T</m:t>
                                        </m:r>
                                      </w:del>
                                    </m:sub>
                                  </m:sSub>
                                </m:e>
                              </m:mr>
                            </m:m>
                          </m:e>
                        </m:mr>
                      </m:m>
                    </m:e>
                  </m:mr>
                </m:m>
              </m:e>
              <m:e>
                <m:m>
                  <m:mPr>
                    <m:mcs>
                      <m:mc>
                        <m:mcPr>
                          <m:count m:val="1"/>
                          <m:mcJc m:val="center"/>
                        </m:mcPr>
                      </m:mc>
                    </m:mcs>
                    <m:ctrlPr>
                      <w:del w:id="416" w:author="Iman Zabet" w:date="2012-05-06T00:07:00Z">
                        <w:rPr>
                          <w:rFonts w:ascii="Cambria Math" w:hAnsi="Cambria Math"/>
                          <w:i/>
                        </w:rPr>
                      </w:del>
                    </m:ctrlPr>
                  </m:mPr>
                  <m:mr>
                    <m:e>
                      <m:m>
                        <m:mPr>
                          <m:mcs>
                            <m:mc>
                              <m:mcPr>
                                <m:count m:val="2"/>
                                <m:mcJc m:val="center"/>
                              </m:mcPr>
                            </m:mc>
                          </m:mcs>
                          <m:ctrlPr>
                            <w:del w:id="417" w:author="Iman Zabet" w:date="2012-05-06T00:07:00Z">
                              <w:rPr>
                                <w:rFonts w:ascii="Cambria Math" w:hAnsi="Cambria Math"/>
                                <w:i/>
                              </w:rPr>
                            </w:del>
                          </m:ctrlPr>
                        </m:mPr>
                        <m:mr>
                          <m:e>
                            <m:sSub>
                              <m:sSubPr>
                                <m:ctrlPr>
                                  <w:del w:id="418" w:author="Iman Zabet" w:date="2012-05-06T00:07:00Z">
                                    <w:rPr>
                                      <w:rFonts w:ascii="Cambria Math" w:hAnsi="Cambria Math"/>
                                      <w:i/>
                                    </w:rPr>
                                  </w:del>
                                </m:ctrlPr>
                              </m:sSubPr>
                              <m:e>
                                <w:del w:id="419" w:author="Iman Zabet" w:date="2012-05-06T00:07:00Z">
                                  <m:r>
                                    <m:rPr>
                                      <m:sty m:val="p"/>
                                    </m:rPr>
                                    <w:rPr>
                                      <w:rFonts w:ascii="Cambria Math" w:hAnsi="Cambria Math"/>
                                    </w:rPr>
                                    <m:t>Ω</m:t>
                                  </m:r>
                                </w:del>
                                <m:ctrlPr>
                                  <w:del w:id="420" w:author="Iman Zabet" w:date="2012-05-06T00:07:00Z">
                                    <w:rPr>
                                      <w:rFonts w:ascii="Cambria Math" w:hAnsi="Cambria Math"/>
                                    </w:rPr>
                                  </w:del>
                                </m:ctrlPr>
                              </m:e>
                              <m:sub>
                                <w:del w:id="421" w:author="Iman Zabet" w:date="2012-05-06T00:07:00Z">
                                  <m:r>
                                    <w:rPr>
                                      <w:rFonts w:ascii="Cambria Math" w:hAnsi="Cambria Math"/>
                                    </w:rPr>
                                    <m:t>0</m:t>
                                  </m:r>
                                </w:del>
                              </m:sub>
                            </m:sSub>
                          </m:e>
                          <m:e>
                            <m:m>
                              <m:mPr>
                                <m:mcs>
                                  <m:mc>
                                    <m:mcPr>
                                      <m:count m:val="2"/>
                                      <m:mcJc m:val="center"/>
                                    </m:mcPr>
                                  </m:mc>
                                </m:mcs>
                                <m:ctrlPr>
                                  <w:del w:id="422" w:author="Iman Zabet" w:date="2012-05-06T00:07:00Z">
                                    <w:rPr>
                                      <w:rFonts w:ascii="Cambria Math" w:hAnsi="Cambria Math"/>
                                      <w:i/>
                                    </w:rPr>
                                  </w:del>
                                </m:ctrlPr>
                              </m:mPr>
                              <m:mr>
                                <m:e>
                                  <m:sSub>
                                    <m:sSubPr>
                                      <m:ctrlPr>
                                        <w:del w:id="423" w:author="Iman Zabet" w:date="2012-05-06T00:07:00Z">
                                          <w:rPr>
                                            <w:rFonts w:ascii="Cambria Math" w:hAnsi="Cambria Math"/>
                                            <w:i/>
                                          </w:rPr>
                                        </w:del>
                                      </m:ctrlPr>
                                    </m:sSubPr>
                                    <m:e>
                                      <w:del w:id="424" w:author="Iman Zabet" w:date="2012-05-06T00:07:00Z">
                                        <m:r>
                                          <m:rPr>
                                            <m:sty m:val="p"/>
                                          </m:rPr>
                                          <w:rPr>
                                            <w:rFonts w:ascii="Cambria Math" w:hAnsi="Cambria Math"/>
                                          </w:rPr>
                                          <m:t>Ω</m:t>
                                        </m:r>
                                      </w:del>
                                      <m:ctrlPr>
                                        <w:del w:id="425" w:author="Iman Zabet" w:date="2012-05-06T00:07:00Z">
                                          <w:rPr>
                                            <w:rFonts w:ascii="Cambria Math" w:hAnsi="Cambria Math"/>
                                          </w:rPr>
                                        </w:del>
                                      </m:ctrlPr>
                                    </m:e>
                                    <m:sub>
                                      <w:del w:id="426" w:author="Iman Zabet" w:date="2012-05-06T00:07:00Z">
                                        <m:r>
                                          <w:rPr>
                                            <w:rFonts w:ascii="Cambria Math" w:hAnsi="Cambria Math"/>
                                          </w:rPr>
                                          <m:t>1</m:t>
                                        </m:r>
                                      </w:del>
                                    </m:sub>
                                  </m:sSub>
                                </m:e>
                                <m:e>
                                  <m:m>
                                    <m:mPr>
                                      <m:mcs>
                                        <m:mc>
                                          <m:mcPr>
                                            <m:count m:val="2"/>
                                            <m:mcJc m:val="center"/>
                                          </m:mcPr>
                                        </m:mc>
                                      </m:mcs>
                                      <m:ctrlPr>
                                        <w:del w:id="427" w:author="Iman Zabet" w:date="2012-05-06T00:07:00Z">
                                          <w:rPr>
                                            <w:rFonts w:ascii="Cambria Math" w:hAnsi="Cambria Math"/>
                                            <w:i/>
                                          </w:rPr>
                                        </w:del>
                                      </m:ctrlPr>
                                    </m:mPr>
                                    <m:mr>
                                      <m:e>
                                        <w:del w:id="428" w:author="Iman Zabet" w:date="2012-05-06T00:07:00Z">
                                          <m:r>
                                            <w:rPr>
                                              <w:rFonts w:ascii="Cambria Math" w:hAnsi="Cambria Math"/>
                                            </w:rPr>
                                            <m:t>⋯</m:t>
                                          </m:r>
                                        </w:del>
                                      </m:e>
                                      <m:e>
                                        <m:m>
                                          <m:mPr>
                                            <m:mcs>
                                              <m:mc>
                                                <m:mcPr>
                                                  <m:count m:val="2"/>
                                                  <m:mcJc m:val="center"/>
                                                </m:mcPr>
                                              </m:mc>
                                            </m:mcs>
                                            <m:ctrlPr>
                                              <w:del w:id="429" w:author="Iman Zabet" w:date="2012-05-06T00:07:00Z">
                                                <w:rPr>
                                                  <w:rFonts w:ascii="Cambria Math" w:hAnsi="Cambria Math"/>
                                                  <w:i/>
                                                </w:rPr>
                                              </w:del>
                                            </m:ctrlPr>
                                          </m:mPr>
                                          <m:mr>
                                            <m:e>
                                              <w:del w:id="430" w:author="Iman Zabet" w:date="2012-05-06T00:07:00Z">
                                                <m:r>
                                                  <w:rPr>
                                                    <w:rFonts w:ascii="Cambria Math" w:hAnsi="Cambria Math"/>
                                                  </w:rPr>
                                                  <m:t>⋯</m:t>
                                                </m:r>
                                              </w:del>
                                            </m:e>
                                            <m:e>
                                              <m:m>
                                                <m:mPr>
                                                  <m:mcs>
                                                    <m:mc>
                                                      <m:mcPr>
                                                        <m:count m:val="2"/>
                                                        <m:mcJc m:val="center"/>
                                                      </m:mcPr>
                                                    </m:mc>
                                                  </m:mcs>
                                                  <m:ctrlPr>
                                                    <w:del w:id="431" w:author="Iman Zabet" w:date="2012-05-06T00:07:00Z">
                                                      <w:rPr>
                                                        <w:rFonts w:ascii="Cambria Math" w:hAnsi="Cambria Math"/>
                                                        <w:i/>
                                                      </w:rPr>
                                                    </w:del>
                                                  </m:ctrlPr>
                                                </m:mPr>
                                                <m:mr>
                                                  <m:e>
                                                    <m:sSub>
                                                      <m:sSubPr>
                                                        <m:ctrlPr>
                                                          <w:del w:id="432" w:author="Iman Zabet" w:date="2012-05-06T00:07:00Z">
                                                            <w:rPr>
                                                              <w:rFonts w:ascii="Cambria Math" w:hAnsi="Cambria Math"/>
                                                              <w:i/>
                                                            </w:rPr>
                                                          </w:del>
                                                        </m:ctrlPr>
                                                      </m:sSubPr>
                                                      <m:e>
                                                        <w:del w:id="433" w:author="Iman Zabet" w:date="2012-05-06T00:07:00Z">
                                                          <m:r>
                                                            <m:rPr>
                                                              <m:sty m:val="p"/>
                                                            </m:rPr>
                                                            <w:rPr>
                                                              <w:rFonts w:ascii="Cambria Math" w:hAnsi="Cambria Math"/>
                                                            </w:rPr>
                                                            <m:t>Ω</m:t>
                                                          </m:r>
                                                        </w:del>
                                                        <m:ctrlPr>
                                                          <w:del w:id="434" w:author="Iman Zabet" w:date="2012-05-06T00:07:00Z">
                                                            <w:rPr>
                                                              <w:rFonts w:ascii="Cambria Math" w:hAnsi="Cambria Math"/>
                                                            </w:rPr>
                                                          </w:del>
                                                        </m:ctrlPr>
                                                      </m:e>
                                                      <m:sub>
                                                        <w:del w:id="435" w:author="Iman Zabet" w:date="2012-05-06T00:07:00Z">
                                                          <m:r>
                                                            <w:rPr>
                                                              <w:rFonts w:ascii="Cambria Math" w:hAnsi="Cambria Math"/>
                                                            </w:rPr>
                                                            <m:t>m</m:t>
                                                          </m:r>
                                                        </w:del>
                                                      </m:sub>
                                                    </m:sSub>
                                                  </m:e>
                                                  <m:e>
                                                    <m:sSub>
                                                      <m:sSubPr>
                                                        <m:ctrlPr>
                                                          <w:del w:id="436" w:author="Iman Zabet" w:date="2012-05-06T00:07:00Z">
                                                            <w:rPr>
                                                              <w:rFonts w:ascii="Cambria Math" w:hAnsi="Cambria Math"/>
                                                              <w:i/>
                                                            </w:rPr>
                                                          </w:del>
                                                        </m:ctrlPr>
                                                      </m:sSubPr>
                                                      <m:e>
                                                        <w:del w:id="437" w:author="Iman Zabet" w:date="2012-05-06T00:07:00Z">
                                                          <m:r>
                                                            <m:rPr>
                                                              <m:sty m:val="p"/>
                                                            </m:rPr>
                                                            <w:rPr>
                                                              <w:rFonts w:ascii="Cambria Math" w:hAnsi="Cambria Math"/>
                                                            </w:rPr>
                                                            <m:t>Ω</m:t>
                                                          </m:r>
                                                        </w:del>
                                                        <m:ctrlPr>
                                                          <w:del w:id="438" w:author="Iman Zabet" w:date="2012-05-06T00:07:00Z">
                                                            <w:rPr>
                                                              <w:rFonts w:ascii="Cambria Math" w:hAnsi="Cambria Math"/>
                                                            </w:rPr>
                                                          </w:del>
                                                        </m:ctrlPr>
                                                      </m:e>
                                                      <m:sub>
                                                        <w:del w:id="439" w:author="Iman Zabet" w:date="2012-05-06T00:07:00Z">
                                                          <m:r>
                                                            <w:rPr>
                                                              <w:rFonts w:ascii="Cambria Math" w:hAnsi="Cambria Math"/>
                                                            </w:rPr>
                                                            <m:t>T</m:t>
                                                          </m:r>
                                                        </w:del>
                                                      </m:sub>
                                                    </m:sSub>
                                                  </m:e>
                                                </m:mr>
                                              </m:m>
                                            </m:e>
                                          </m:mr>
                                        </m:m>
                                      </m:e>
                                    </m:mr>
                                  </m:m>
                                </m:e>
                              </m:mr>
                            </m:m>
                          </m:e>
                        </m:mr>
                      </m:m>
                    </m:e>
                  </m:mr>
                  <m:mr>
                    <m:e>
                      <m:d>
                        <m:dPr>
                          <m:begChr m:val="["/>
                          <m:endChr m:val="]"/>
                          <m:ctrlPr>
                            <w:del w:id="440" w:author="Iman Zabet" w:date="2012-05-06T00:07:00Z">
                              <w:rPr>
                                <w:rFonts w:ascii="Cambria Math" w:hAnsi="Cambria Math"/>
                                <w:i/>
                              </w:rPr>
                            </w:del>
                          </m:ctrlPr>
                        </m:dPr>
                        <m:e>
                          <m:m>
                            <m:mPr>
                              <m:mcs>
                                <m:mc>
                                  <m:mcPr>
                                    <m:count m:val="3"/>
                                    <m:mcJc m:val="center"/>
                                  </m:mcPr>
                                </m:mc>
                              </m:mcs>
                              <m:ctrlPr>
                                <w:del w:id="441" w:author="Iman Zabet" w:date="2012-05-06T00:07:00Z">
                                  <w:rPr>
                                    <w:rFonts w:ascii="Cambria Math" w:hAnsi="Cambria Math"/>
                                    <w:i/>
                                  </w:rPr>
                                </w:del>
                              </m:ctrlPr>
                            </m:mPr>
                            <m:mr>
                              <m:e>
                                <m:m>
                                  <m:mPr>
                                    <m:mcs>
                                      <m:mc>
                                        <m:mcPr>
                                          <m:count m:val="2"/>
                                          <m:mcJc m:val="center"/>
                                        </m:mcPr>
                                      </m:mc>
                                    </m:mcs>
                                    <m:ctrlPr>
                                      <w:del w:id="442" w:author="Iman Zabet" w:date="2012-05-06T00:07:00Z">
                                        <w:rPr>
                                          <w:rFonts w:ascii="Cambria Math" w:hAnsi="Cambria Math"/>
                                          <w:i/>
                                        </w:rPr>
                                      </w:del>
                                    </m:ctrlPr>
                                  </m:mPr>
                                  <m:mr>
                                    <m:e>
                                      <m:m>
                                        <m:mPr>
                                          <m:mcs>
                                            <m:mc>
                                              <m:mcPr>
                                                <m:count m:val="1"/>
                                                <m:mcJc m:val="center"/>
                                              </m:mcPr>
                                            </m:mc>
                                          </m:mcs>
                                          <m:ctrlPr>
                                            <w:del w:id="443" w:author="Iman Zabet" w:date="2012-05-06T00:07:00Z">
                                              <w:rPr>
                                                <w:rFonts w:ascii="Cambria Math" w:hAnsi="Cambria Math"/>
                                                <w:i/>
                                              </w:rPr>
                                            </w:del>
                                          </m:ctrlPr>
                                        </m:mPr>
                                        <m:mr>
                                          <m:e>
                                            <m:sSub>
                                              <m:sSubPr>
                                                <m:ctrlPr>
                                                  <w:del w:id="444" w:author="Iman Zabet" w:date="2012-05-06T00:07:00Z">
                                                    <w:rPr>
                                                      <w:rFonts w:ascii="Cambria Math" w:hAnsi="Cambria Math"/>
                                                      <w:i/>
                                                    </w:rPr>
                                                  </w:del>
                                                </m:ctrlPr>
                                              </m:sSubPr>
                                              <m:e>
                                                <w:del w:id="445" w:author="Iman Zabet" w:date="2012-05-06T00:07:00Z">
                                                  <m:r>
                                                    <w:rPr>
                                                      <w:rFonts w:ascii="Cambria Math" w:hAnsi="Cambria Math"/>
                                                    </w:rPr>
                                                    <m:t>X</m:t>
                                                  </m:r>
                                                </w:del>
                                              </m:e>
                                              <m:sub>
                                                <m:sSub>
                                                  <m:sSubPr>
                                                    <m:ctrlPr>
                                                      <w:del w:id="446" w:author="Iman Zabet" w:date="2012-05-06T00:07:00Z">
                                                        <w:rPr>
                                                          <w:rFonts w:ascii="Cambria Math" w:hAnsi="Cambria Math"/>
                                                          <w:i/>
                                                        </w:rPr>
                                                      </w:del>
                                                    </m:ctrlPr>
                                                  </m:sSubPr>
                                                  <m:e>
                                                    <w:del w:id="447" w:author="Iman Zabet" w:date="2012-05-06T00:07:00Z">
                                                      <m:r>
                                                        <m:rPr>
                                                          <m:sty m:val="p"/>
                                                        </m:rPr>
                                                        <w:rPr>
                                                          <w:rFonts w:ascii="Cambria Math" w:hAnsi="Cambria Math"/>
                                                        </w:rPr>
                                                        <m:t>Ω</m:t>
                                                      </m:r>
                                                    </w:del>
                                                    <m:ctrlPr>
                                                      <w:del w:id="448" w:author="Iman Zabet" w:date="2012-05-06T00:07:00Z">
                                                        <w:rPr>
                                                          <w:rFonts w:ascii="Cambria Math" w:hAnsi="Cambria Math"/>
                                                        </w:rPr>
                                                      </w:del>
                                                    </m:ctrlPr>
                                                  </m:e>
                                                  <m:sub>
                                                    <w:del w:id="449" w:author="Iman Zabet" w:date="2012-05-06T00:07:00Z">
                                                      <m:r>
                                                        <w:rPr>
                                                          <w:rFonts w:ascii="Cambria Math" w:hAnsi="Cambria Math"/>
                                                        </w:rPr>
                                                        <m:t>0</m:t>
                                                      </m:r>
                                                    </w:del>
                                                  </m:sub>
                                                </m:sSub>
                                                <m:sSub>
                                                  <m:sSubPr>
                                                    <m:ctrlPr>
                                                      <w:del w:id="450" w:author="Iman Zabet" w:date="2012-05-06T00:07:00Z">
                                                        <w:rPr>
                                                          <w:rFonts w:ascii="Cambria Math" w:hAnsi="Cambria Math"/>
                                                          <w:i/>
                                                        </w:rPr>
                                                      </w:del>
                                                    </m:ctrlPr>
                                                  </m:sSubPr>
                                                  <m:e>
                                                    <w:del w:id="451" w:author="Iman Zabet" w:date="2012-05-06T00:07:00Z">
                                                      <m:r>
                                                        <m:rPr>
                                                          <m:sty m:val="p"/>
                                                        </m:rPr>
                                                        <w:rPr>
                                                          <w:rFonts w:ascii="Cambria Math" w:hAnsi="Cambria Math"/>
                                                        </w:rPr>
                                                        <m:t>Ω</m:t>
                                                      </m:r>
                                                    </w:del>
                                                    <m:ctrlPr>
                                                      <w:del w:id="452" w:author="Iman Zabet" w:date="2012-05-06T00:07:00Z">
                                                        <w:rPr>
                                                          <w:rFonts w:ascii="Cambria Math" w:hAnsi="Cambria Math"/>
                                                        </w:rPr>
                                                      </w:del>
                                                    </m:ctrlPr>
                                                  </m:e>
                                                  <m:sub>
                                                    <w:del w:id="453" w:author="Iman Zabet" w:date="2012-05-06T00:07:00Z">
                                                      <m:r>
                                                        <w:rPr>
                                                          <w:rFonts w:ascii="Cambria Math" w:hAnsi="Cambria Math"/>
                                                        </w:rPr>
                                                        <m:t>0</m:t>
                                                      </m:r>
                                                    </w:del>
                                                  </m:sub>
                                                </m:sSub>
                                              </m:sub>
                                            </m:sSub>
                                          </m:e>
                                        </m:mr>
                                        <m:mr>
                                          <m:e>
                                            <m:sSub>
                                              <m:sSubPr>
                                                <m:ctrlPr>
                                                  <w:del w:id="454" w:author="Iman Zabet" w:date="2012-05-06T00:07:00Z">
                                                    <w:rPr>
                                                      <w:rFonts w:ascii="Cambria Math" w:hAnsi="Cambria Math"/>
                                                      <w:i/>
                                                    </w:rPr>
                                                  </w:del>
                                                </m:ctrlPr>
                                              </m:sSubPr>
                                              <m:e>
                                                <w:del w:id="455" w:author="Iman Zabet" w:date="2012-05-06T00:07:00Z">
                                                  <m:r>
                                                    <w:rPr>
                                                      <w:rFonts w:ascii="Cambria Math" w:hAnsi="Cambria Math"/>
                                                    </w:rPr>
                                                    <m:t>X</m:t>
                                                  </m:r>
                                                </w:del>
                                              </m:e>
                                              <m:sub>
                                                <m:sSub>
                                                  <m:sSubPr>
                                                    <m:ctrlPr>
                                                      <w:del w:id="456" w:author="Iman Zabet" w:date="2012-05-06T00:07:00Z">
                                                        <w:rPr>
                                                          <w:rFonts w:ascii="Cambria Math" w:hAnsi="Cambria Math"/>
                                                          <w:i/>
                                                        </w:rPr>
                                                      </w:del>
                                                    </m:ctrlPr>
                                                  </m:sSubPr>
                                                  <m:e>
                                                    <w:del w:id="457" w:author="Iman Zabet" w:date="2012-05-06T00:07:00Z">
                                                      <m:r>
                                                        <m:rPr>
                                                          <m:sty m:val="p"/>
                                                        </m:rPr>
                                                        <w:rPr>
                                                          <w:rFonts w:ascii="Cambria Math" w:hAnsi="Cambria Math"/>
                                                        </w:rPr>
                                                        <m:t>Ω</m:t>
                                                      </m:r>
                                                    </w:del>
                                                    <m:ctrlPr>
                                                      <w:del w:id="458" w:author="Iman Zabet" w:date="2012-05-06T00:07:00Z">
                                                        <w:rPr>
                                                          <w:rFonts w:ascii="Cambria Math" w:hAnsi="Cambria Math"/>
                                                        </w:rPr>
                                                      </w:del>
                                                    </m:ctrlPr>
                                                  </m:e>
                                                  <m:sub>
                                                    <w:del w:id="459" w:author="Iman Zabet" w:date="2012-05-06T00:07:00Z">
                                                      <m:r>
                                                        <w:rPr>
                                                          <w:rFonts w:ascii="Cambria Math" w:hAnsi="Cambria Math"/>
                                                        </w:rPr>
                                                        <m:t>1</m:t>
                                                      </m:r>
                                                    </w:del>
                                                  </m:sub>
                                                </m:sSub>
                                                <m:sSub>
                                                  <m:sSubPr>
                                                    <m:ctrlPr>
                                                      <w:del w:id="460" w:author="Iman Zabet" w:date="2012-05-06T00:07:00Z">
                                                        <w:rPr>
                                                          <w:rFonts w:ascii="Cambria Math" w:hAnsi="Cambria Math"/>
                                                          <w:i/>
                                                        </w:rPr>
                                                      </w:del>
                                                    </m:ctrlPr>
                                                  </m:sSubPr>
                                                  <m:e>
                                                    <w:del w:id="461" w:author="Iman Zabet" w:date="2012-05-06T00:07:00Z">
                                                      <m:r>
                                                        <m:rPr>
                                                          <m:sty m:val="p"/>
                                                        </m:rPr>
                                                        <w:rPr>
                                                          <w:rFonts w:ascii="Cambria Math" w:hAnsi="Cambria Math"/>
                                                        </w:rPr>
                                                        <m:t>Ω</m:t>
                                                      </m:r>
                                                    </w:del>
                                                    <m:ctrlPr>
                                                      <w:del w:id="462" w:author="Iman Zabet" w:date="2012-05-06T00:07:00Z">
                                                        <w:rPr>
                                                          <w:rFonts w:ascii="Cambria Math" w:hAnsi="Cambria Math"/>
                                                        </w:rPr>
                                                      </w:del>
                                                    </m:ctrlPr>
                                                  </m:e>
                                                  <m:sub>
                                                    <w:del w:id="463" w:author="Iman Zabet" w:date="2012-05-06T00:07:00Z">
                                                      <m:r>
                                                        <w:rPr>
                                                          <w:rFonts w:ascii="Cambria Math" w:hAnsi="Cambria Math"/>
                                                        </w:rPr>
                                                        <m:t>0</m:t>
                                                      </m:r>
                                                    </w:del>
                                                  </m:sub>
                                                </m:sSub>
                                              </m:sub>
                                            </m:sSub>
                                          </m:e>
                                        </m:mr>
                                      </m:m>
                                    </m:e>
                                    <m:e>
                                      <m:m>
                                        <m:mPr>
                                          <m:mcs>
                                            <m:mc>
                                              <m:mcPr>
                                                <m:count m:val="1"/>
                                                <m:mcJc m:val="center"/>
                                              </m:mcPr>
                                            </m:mc>
                                          </m:mcs>
                                          <m:ctrlPr>
                                            <w:del w:id="464" w:author="Iman Zabet" w:date="2012-05-06T00:07:00Z">
                                              <w:rPr>
                                                <w:rFonts w:ascii="Cambria Math" w:hAnsi="Cambria Math"/>
                                                <w:i/>
                                              </w:rPr>
                                            </w:del>
                                          </m:ctrlPr>
                                        </m:mPr>
                                        <m:mr>
                                          <m:e>
                                            <m:sSub>
                                              <m:sSubPr>
                                                <m:ctrlPr>
                                                  <w:del w:id="465" w:author="Iman Zabet" w:date="2012-05-06T00:07:00Z">
                                                    <w:rPr>
                                                      <w:rFonts w:ascii="Cambria Math" w:hAnsi="Cambria Math"/>
                                                      <w:i/>
                                                    </w:rPr>
                                                  </w:del>
                                                </m:ctrlPr>
                                              </m:sSubPr>
                                              <m:e>
                                                <w:del w:id="466" w:author="Iman Zabet" w:date="2012-05-06T00:07:00Z">
                                                  <m:r>
                                                    <w:rPr>
                                                      <w:rFonts w:ascii="Cambria Math" w:hAnsi="Cambria Math"/>
                                                    </w:rPr>
                                                    <m:t>X</m:t>
                                                  </m:r>
                                                </w:del>
                                              </m:e>
                                              <m:sub>
                                                <m:sSub>
                                                  <m:sSubPr>
                                                    <m:ctrlPr>
                                                      <w:del w:id="467" w:author="Iman Zabet" w:date="2012-05-06T00:07:00Z">
                                                        <w:rPr>
                                                          <w:rFonts w:ascii="Cambria Math" w:hAnsi="Cambria Math"/>
                                                          <w:i/>
                                                        </w:rPr>
                                                      </w:del>
                                                    </m:ctrlPr>
                                                  </m:sSubPr>
                                                  <m:e>
                                                    <w:del w:id="468" w:author="Iman Zabet" w:date="2012-05-06T00:07:00Z">
                                                      <m:r>
                                                        <m:rPr>
                                                          <m:sty m:val="p"/>
                                                        </m:rPr>
                                                        <w:rPr>
                                                          <w:rFonts w:ascii="Cambria Math" w:hAnsi="Cambria Math"/>
                                                        </w:rPr>
                                                        <m:t>Ω</m:t>
                                                      </m:r>
                                                    </w:del>
                                                    <m:ctrlPr>
                                                      <w:del w:id="469" w:author="Iman Zabet" w:date="2012-05-06T00:07:00Z">
                                                        <w:rPr>
                                                          <w:rFonts w:ascii="Cambria Math" w:hAnsi="Cambria Math"/>
                                                        </w:rPr>
                                                      </w:del>
                                                    </m:ctrlPr>
                                                  </m:e>
                                                  <m:sub>
                                                    <w:del w:id="470" w:author="Iman Zabet" w:date="2012-05-06T00:07:00Z">
                                                      <m:r>
                                                        <w:rPr>
                                                          <w:rFonts w:ascii="Cambria Math" w:hAnsi="Cambria Math"/>
                                                        </w:rPr>
                                                        <m:t>0</m:t>
                                                      </m:r>
                                                    </w:del>
                                                  </m:sub>
                                                </m:sSub>
                                                <m:sSub>
                                                  <m:sSubPr>
                                                    <m:ctrlPr>
                                                      <w:del w:id="471" w:author="Iman Zabet" w:date="2012-05-06T00:07:00Z">
                                                        <w:rPr>
                                                          <w:rFonts w:ascii="Cambria Math" w:hAnsi="Cambria Math"/>
                                                          <w:i/>
                                                        </w:rPr>
                                                      </w:del>
                                                    </m:ctrlPr>
                                                  </m:sSubPr>
                                                  <m:e>
                                                    <w:del w:id="472" w:author="Iman Zabet" w:date="2012-05-06T00:07:00Z">
                                                      <m:r>
                                                        <m:rPr>
                                                          <m:sty m:val="p"/>
                                                        </m:rPr>
                                                        <w:rPr>
                                                          <w:rFonts w:ascii="Cambria Math" w:hAnsi="Cambria Math"/>
                                                        </w:rPr>
                                                        <m:t>Ω</m:t>
                                                      </m:r>
                                                    </w:del>
                                                    <m:ctrlPr>
                                                      <w:del w:id="473" w:author="Iman Zabet" w:date="2012-05-06T00:07:00Z">
                                                        <w:rPr>
                                                          <w:rFonts w:ascii="Cambria Math" w:hAnsi="Cambria Math"/>
                                                        </w:rPr>
                                                      </w:del>
                                                    </m:ctrlPr>
                                                  </m:e>
                                                  <m:sub>
                                                    <w:del w:id="474" w:author="Iman Zabet" w:date="2012-05-06T00:07:00Z">
                                                      <m:r>
                                                        <w:rPr>
                                                          <w:rFonts w:ascii="Cambria Math" w:hAnsi="Cambria Math"/>
                                                        </w:rPr>
                                                        <m:t>1</m:t>
                                                      </m:r>
                                                    </w:del>
                                                  </m:sub>
                                                </m:sSub>
                                              </m:sub>
                                            </m:sSub>
                                          </m:e>
                                        </m:mr>
                                        <m:mr>
                                          <m:e>
                                            <m:sSub>
                                              <m:sSubPr>
                                                <m:ctrlPr>
                                                  <w:del w:id="475" w:author="Iman Zabet" w:date="2012-05-06T00:07:00Z">
                                                    <w:rPr>
                                                      <w:rFonts w:ascii="Cambria Math" w:hAnsi="Cambria Math"/>
                                                      <w:i/>
                                                    </w:rPr>
                                                  </w:del>
                                                </m:ctrlPr>
                                              </m:sSubPr>
                                              <m:e>
                                                <w:del w:id="476" w:author="Iman Zabet" w:date="2012-05-06T00:07:00Z">
                                                  <m:r>
                                                    <w:rPr>
                                                      <w:rFonts w:ascii="Cambria Math" w:hAnsi="Cambria Math"/>
                                                    </w:rPr>
                                                    <m:t>X</m:t>
                                                  </m:r>
                                                </w:del>
                                              </m:e>
                                              <m:sub>
                                                <m:sSub>
                                                  <m:sSubPr>
                                                    <m:ctrlPr>
                                                      <w:del w:id="477" w:author="Iman Zabet" w:date="2012-05-06T00:07:00Z">
                                                        <w:rPr>
                                                          <w:rFonts w:ascii="Cambria Math" w:hAnsi="Cambria Math"/>
                                                          <w:i/>
                                                        </w:rPr>
                                                      </w:del>
                                                    </m:ctrlPr>
                                                  </m:sSubPr>
                                                  <m:e>
                                                    <w:del w:id="478" w:author="Iman Zabet" w:date="2012-05-06T00:07:00Z">
                                                      <m:r>
                                                        <m:rPr>
                                                          <m:sty m:val="p"/>
                                                        </m:rPr>
                                                        <w:rPr>
                                                          <w:rFonts w:ascii="Cambria Math" w:hAnsi="Cambria Math"/>
                                                        </w:rPr>
                                                        <m:t>Ω</m:t>
                                                      </m:r>
                                                    </w:del>
                                                    <m:ctrlPr>
                                                      <w:del w:id="479" w:author="Iman Zabet" w:date="2012-05-06T00:07:00Z">
                                                        <w:rPr>
                                                          <w:rFonts w:ascii="Cambria Math" w:hAnsi="Cambria Math"/>
                                                        </w:rPr>
                                                      </w:del>
                                                    </m:ctrlPr>
                                                  </m:e>
                                                  <m:sub>
                                                    <w:del w:id="480" w:author="Iman Zabet" w:date="2012-05-06T00:07:00Z">
                                                      <m:r>
                                                        <w:rPr>
                                                          <w:rFonts w:ascii="Cambria Math" w:hAnsi="Cambria Math"/>
                                                        </w:rPr>
                                                        <m:t>1</m:t>
                                                      </m:r>
                                                    </w:del>
                                                  </m:sub>
                                                </m:sSub>
                                                <m:sSub>
                                                  <m:sSubPr>
                                                    <m:ctrlPr>
                                                      <w:del w:id="481" w:author="Iman Zabet" w:date="2012-05-06T00:07:00Z">
                                                        <w:rPr>
                                                          <w:rFonts w:ascii="Cambria Math" w:hAnsi="Cambria Math"/>
                                                          <w:i/>
                                                        </w:rPr>
                                                      </w:del>
                                                    </m:ctrlPr>
                                                  </m:sSubPr>
                                                  <m:e>
                                                    <w:del w:id="482" w:author="Iman Zabet" w:date="2012-05-06T00:07:00Z">
                                                      <m:r>
                                                        <m:rPr>
                                                          <m:sty m:val="p"/>
                                                        </m:rPr>
                                                        <w:rPr>
                                                          <w:rFonts w:ascii="Cambria Math" w:hAnsi="Cambria Math"/>
                                                        </w:rPr>
                                                        <m:t>Ω</m:t>
                                                      </m:r>
                                                    </w:del>
                                                    <m:ctrlPr>
                                                      <w:del w:id="483" w:author="Iman Zabet" w:date="2012-05-06T00:07:00Z">
                                                        <w:rPr>
                                                          <w:rFonts w:ascii="Cambria Math" w:hAnsi="Cambria Math"/>
                                                        </w:rPr>
                                                      </w:del>
                                                    </m:ctrlPr>
                                                  </m:e>
                                                  <m:sub>
                                                    <w:del w:id="484" w:author="Iman Zabet" w:date="2012-05-06T00:07:00Z">
                                                      <m:r>
                                                        <w:rPr>
                                                          <w:rFonts w:ascii="Cambria Math" w:hAnsi="Cambria Math"/>
                                                        </w:rPr>
                                                        <m:t>1</m:t>
                                                      </m:r>
                                                    </w:del>
                                                  </m:sub>
                                                </m:sSub>
                                              </m:sub>
                                            </m:sSub>
                                          </m:e>
                                        </m:mr>
                                      </m:m>
                                    </m:e>
                                  </m:mr>
                                </m:m>
                              </m:e>
                              <m:e>
                                <w:del w:id="485" w:author="Iman Zabet" w:date="2012-05-06T00:07:00Z">
                                  <m:r>
                                    <w:rPr>
                                      <w:rFonts w:ascii="Cambria Math" w:hAnsi="Cambria Math"/>
                                    </w:rPr>
                                    <m:t>⋯</m:t>
                                  </m:r>
                                </w:del>
                              </m:e>
                              <m:e>
                                <m:m>
                                  <m:mPr>
                                    <m:mcs>
                                      <m:mc>
                                        <m:mcPr>
                                          <m:count m:val="1"/>
                                          <m:mcJc m:val="center"/>
                                        </m:mcPr>
                                      </m:mc>
                                    </m:mcs>
                                    <m:ctrlPr>
                                      <w:del w:id="486" w:author="Iman Zabet" w:date="2012-05-06T00:07:00Z">
                                        <w:rPr>
                                          <w:rFonts w:ascii="Cambria Math" w:hAnsi="Cambria Math"/>
                                          <w:i/>
                                        </w:rPr>
                                      </w:del>
                                    </m:ctrlPr>
                                  </m:mPr>
                                  <m:mr>
                                    <m:e>
                                      <m:m>
                                        <m:mPr>
                                          <m:mcs>
                                            <m:mc>
                                              <m:mcPr>
                                                <m:count m:val="2"/>
                                                <m:mcJc m:val="center"/>
                                              </m:mcPr>
                                            </m:mc>
                                          </m:mcs>
                                          <m:ctrlPr>
                                            <w:del w:id="487" w:author="Iman Zabet" w:date="2012-05-06T00:07:00Z">
                                              <w:rPr>
                                                <w:rFonts w:ascii="Cambria Math" w:hAnsi="Cambria Math"/>
                                                <w:i/>
                                              </w:rPr>
                                            </w:del>
                                          </m:ctrlPr>
                                        </m:mPr>
                                        <m:mr>
                                          <m:e>
                                            <m:sSub>
                                              <m:sSubPr>
                                                <m:ctrlPr>
                                                  <w:del w:id="488" w:author="Iman Zabet" w:date="2012-05-06T00:07:00Z">
                                                    <w:rPr>
                                                      <w:rFonts w:ascii="Cambria Math" w:hAnsi="Cambria Math"/>
                                                      <w:i/>
                                                    </w:rPr>
                                                  </w:del>
                                                </m:ctrlPr>
                                              </m:sSubPr>
                                              <m:e>
                                                <w:del w:id="489" w:author="Iman Zabet" w:date="2012-05-06T00:07:00Z">
                                                  <m:r>
                                                    <w:rPr>
                                                      <w:rFonts w:ascii="Cambria Math" w:hAnsi="Cambria Math"/>
                                                    </w:rPr>
                                                    <m:t>X</m:t>
                                                  </m:r>
                                                </w:del>
                                              </m:e>
                                              <m:sub>
                                                <m:sSub>
                                                  <m:sSubPr>
                                                    <m:ctrlPr>
                                                      <w:del w:id="490" w:author="Iman Zabet" w:date="2012-05-06T00:07:00Z">
                                                        <w:rPr>
                                                          <w:rFonts w:ascii="Cambria Math" w:hAnsi="Cambria Math"/>
                                                          <w:i/>
                                                        </w:rPr>
                                                      </w:del>
                                                    </m:ctrlPr>
                                                  </m:sSubPr>
                                                  <m:e>
                                                    <w:del w:id="491" w:author="Iman Zabet" w:date="2012-05-06T00:07:00Z">
                                                      <m:r>
                                                        <m:rPr>
                                                          <m:sty m:val="p"/>
                                                        </m:rPr>
                                                        <w:rPr>
                                                          <w:rFonts w:ascii="Cambria Math" w:hAnsi="Cambria Math"/>
                                                        </w:rPr>
                                                        <m:t>Ω</m:t>
                                                      </m:r>
                                                    </w:del>
                                                    <m:ctrlPr>
                                                      <w:del w:id="492" w:author="Iman Zabet" w:date="2012-05-06T00:07:00Z">
                                                        <w:rPr>
                                                          <w:rFonts w:ascii="Cambria Math" w:hAnsi="Cambria Math"/>
                                                        </w:rPr>
                                                      </w:del>
                                                    </m:ctrlPr>
                                                  </m:e>
                                                  <m:sub>
                                                    <w:del w:id="493" w:author="Iman Zabet" w:date="2012-05-06T00:07:00Z">
                                                      <m:r>
                                                        <w:rPr>
                                                          <w:rFonts w:ascii="Cambria Math" w:hAnsi="Cambria Math"/>
                                                        </w:rPr>
                                                        <m:t>0</m:t>
                                                      </m:r>
                                                    </w:del>
                                                  </m:sub>
                                                </m:sSub>
                                                <m:sSub>
                                                  <m:sSubPr>
                                                    <m:ctrlPr>
                                                      <w:del w:id="494" w:author="Iman Zabet" w:date="2012-05-06T00:07:00Z">
                                                        <w:rPr>
                                                          <w:rFonts w:ascii="Cambria Math" w:hAnsi="Cambria Math"/>
                                                          <w:i/>
                                                        </w:rPr>
                                                      </w:del>
                                                    </m:ctrlPr>
                                                  </m:sSubPr>
                                                  <m:e>
                                                    <w:del w:id="495" w:author="Iman Zabet" w:date="2012-05-06T00:07:00Z">
                                                      <m:r>
                                                        <m:rPr>
                                                          <m:sty m:val="p"/>
                                                        </m:rPr>
                                                        <w:rPr>
                                                          <w:rFonts w:ascii="Cambria Math" w:hAnsi="Cambria Math"/>
                                                        </w:rPr>
                                                        <m:t>Ω</m:t>
                                                      </m:r>
                                                    </w:del>
                                                    <m:ctrlPr>
                                                      <w:del w:id="496" w:author="Iman Zabet" w:date="2012-05-06T00:07:00Z">
                                                        <w:rPr>
                                                          <w:rFonts w:ascii="Cambria Math" w:hAnsi="Cambria Math"/>
                                                        </w:rPr>
                                                      </w:del>
                                                    </m:ctrlPr>
                                                  </m:e>
                                                  <m:sub>
                                                    <w:del w:id="497" w:author="Iman Zabet" w:date="2012-05-06T00:07:00Z">
                                                      <m:r>
                                                        <w:rPr>
                                                          <w:rFonts w:ascii="Cambria Math" w:hAnsi="Cambria Math"/>
                                                        </w:rPr>
                                                        <m:t>m</m:t>
                                                      </m:r>
                                                    </w:del>
                                                  </m:sub>
                                                </m:sSub>
                                              </m:sub>
                                            </m:sSub>
                                          </m:e>
                                          <m:e>
                                            <m:sSub>
                                              <m:sSubPr>
                                                <m:ctrlPr>
                                                  <w:del w:id="498" w:author="Iman Zabet" w:date="2012-05-06T00:07:00Z">
                                                    <w:rPr>
                                                      <w:rFonts w:ascii="Cambria Math" w:hAnsi="Cambria Math"/>
                                                      <w:i/>
                                                    </w:rPr>
                                                  </w:del>
                                                </m:ctrlPr>
                                              </m:sSubPr>
                                              <m:e>
                                                <w:del w:id="499" w:author="Iman Zabet" w:date="2012-05-06T00:07:00Z">
                                                  <m:r>
                                                    <w:rPr>
                                                      <w:rFonts w:ascii="Cambria Math" w:hAnsi="Cambria Math"/>
                                                    </w:rPr>
                                                    <m:t>X</m:t>
                                                  </m:r>
                                                </w:del>
                                              </m:e>
                                              <m:sub>
                                                <m:sSub>
                                                  <m:sSubPr>
                                                    <m:ctrlPr>
                                                      <w:del w:id="500" w:author="Iman Zabet" w:date="2012-05-06T00:07:00Z">
                                                        <w:rPr>
                                                          <w:rFonts w:ascii="Cambria Math" w:hAnsi="Cambria Math"/>
                                                          <w:i/>
                                                        </w:rPr>
                                                      </w:del>
                                                    </m:ctrlPr>
                                                  </m:sSubPr>
                                                  <m:e>
                                                    <w:del w:id="501" w:author="Iman Zabet" w:date="2012-05-06T00:07:00Z">
                                                      <m:r>
                                                        <m:rPr>
                                                          <m:sty m:val="p"/>
                                                        </m:rPr>
                                                        <w:rPr>
                                                          <w:rFonts w:ascii="Cambria Math" w:hAnsi="Cambria Math"/>
                                                        </w:rPr>
                                                        <m:t>Ω</m:t>
                                                      </m:r>
                                                    </w:del>
                                                    <m:ctrlPr>
                                                      <w:del w:id="502" w:author="Iman Zabet" w:date="2012-05-06T00:07:00Z">
                                                        <w:rPr>
                                                          <w:rFonts w:ascii="Cambria Math" w:hAnsi="Cambria Math"/>
                                                        </w:rPr>
                                                      </w:del>
                                                    </m:ctrlPr>
                                                  </m:e>
                                                  <m:sub>
                                                    <w:del w:id="503" w:author="Iman Zabet" w:date="2012-05-06T00:07:00Z">
                                                      <m:r>
                                                        <w:rPr>
                                                          <w:rFonts w:ascii="Cambria Math" w:hAnsi="Cambria Math"/>
                                                        </w:rPr>
                                                        <m:t>0</m:t>
                                                      </m:r>
                                                    </w:del>
                                                  </m:sub>
                                                </m:sSub>
                                                <m:sSub>
                                                  <m:sSubPr>
                                                    <m:ctrlPr>
                                                      <w:del w:id="504" w:author="Iman Zabet" w:date="2012-05-06T00:07:00Z">
                                                        <w:rPr>
                                                          <w:rFonts w:ascii="Cambria Math" w:hAnsi="Cambria Math"/>
                                                          <w:i/>
                                                        </w:rPr>
                                                      </w:del>
                                                    </m:ctrlPr>
                                                  </m:sSubPr>
                                                  <m:e>
                                                    <w:del w:id="505" w:author="Iman Zabet" w:date="2012-05-06T00:07:00Z">
                                                      <m:r>
                                                        <m:rPr>
                                                          <m:sty m:val="p"/>
                                                        </m:rPr>
                                                        <w:rPr>
                                                          <w:rFonts w:ascii="Cambria Math" w:hAnsi="Cambria Math"/>
                                                        </w:rPr>
                                                        <m:t>Ω</m:t>
                                                      </m:r>
                                                    </w:del>
                                                    <m:ctrlPr>
                                                      <w:del w:id="506" w:author="Iman Zabet" w:date="2012-05-06T00:07:00Z">
                                                        <w:rPr>
                                                          <w:rFonts w:ascii="Cambria Math" w:hAnsi="Cambria Math"/>
                                                        </w:rPr>
                                                      </w:del>
                                                    </m:ctrlPr>
                                                  </m:e>
                                                  <m:sub>
                                                    <w:del w:id="507" w:author="Iman Zabet" w:date="2012-05-06T00:07:00Z">
                                                      <m:r>
                                                        <w:rPr>
                                                          <w:rFonts w:ascii="Cambria Math" w:hAnsi="Cambria Math"/>
                                                        </w:rPr>
                                                        <m:t>T</m:t>
                                                      </m:r>
                                                    </w:del>
                                                  </m:sub>
                                                </m:sSub>
                                              </m:sub>
                                            </m:sSub>
                                          </m:e>
                                        </m:mr>
                                      </m:m>
                                    </m:e>
                                  </m:mr>
                                  <m:mr>
                                    <m:e>
                                      <m:m>
                                        <m:mPr>
                                          <m:mcs>
                                            <m:mc>
                                              <m:mcPr>
                                                <m:count m:val="2"/>
                                                <m:mcJc m:val="center"/>
                                              </m:mcPr>
                                            </m:mc>
                                          </m:mcs>
                                          <m:ctrlPr>
                                            <w:del w:id="508" w:author="Iman Zabet" w:date="2012-05-06T00:07:00Z">
                                              <w:rPr>
                                                <w:rFonts w:ascii="Cambria Math" w:hAnsi="Cambria Math"/>
                                                <w:i/>
                                              </w:rPr>
                                            </w:del>
                                          </m:ctrlPr>
                                        </m:mPr>
                                        <m:mr>
                                          <m:e>
                                            <m:sSub>
                                              <m:sSubPr>
                                                <m:ctrlPr>
                                                  <w:del w:id="509" w:author="Iman Zabet" w:date="2012-05-06T00:07:00Z">
                                                    <w:rPr>
                                                      <w:rFonts w:ascii="Cambria Math" w:hAnsi="Cambria Math"/>
                                                      <w:i/>
                                                    </w:rPr>
                                                  </w:del>
                                                </m:ctrlPr>
                                              </m:sSubPr>
                                              <m:e>
                                                <w:del w:id="510" w:author="Iman Zabet" w:date="2012-05-06T00:07:00Z">
                                                  <m:r>
                                                    <w:rPr>
                                                      <w:rFonts w:ascii="Cambria Math" w:hAnsi="Cambria Math"/>
                                                    </w:rPr>
                                                    <m:t>X</m:t>
                                                  </m:r>
                                                </w:del>
                                              </m:e>
                                              <m:sub>
                                                <m:sSub>
                                                  <m:sSubPr>
                                                    <m:ctrlPr>
                                                      <w:del w:id="511" w:author="Iman Zabet" w:date="2012-05-06T00:07:00Z">
                                                        <w:rPr>
                                                          <w:rFonts w:ascii="Cambria Math" w:hAnsi="Cambria Math"/>
                                                          <w:i/>
                                                        </w:rPr>
                                                      </w:del>
                                                    </m:ctrlPr>
                                                  </m:sSubPr>
                                                  <m:e>
                                                    <w:del w:id="512" w:author="Iman Zabet" w:date="2012-05-06T00:07:00Z">
                                                      <m:r>
                                                        <m:rPr>
                                                          <m:sty m:val="p"/>
                                                        </m:rPr>
                                                        <w:rPr>
                                                          <w:rFonts w:ascii="Cambria Math" w:hAnsi="Cambria Math"/>
                                                        </w:rPr>
                                                        <m:t>Ω</m:t>
                                                      </m:r>
                                                    </w:del>
                                                    <m:ctrlPr>
                                                      <w:del w:id="513" w:author="Iman Zabet" w:date="2012-05-06T00:07:00Z">
                                                        <w:rPr>
                                                          <w:rFonts w:ascii="Cambria Math" w:hAnsi="Cambria Math"/>
                                                        </w:rPr>
                                                      </w:del>
                                                    </m:ctrlPr>
                                                  </m:e>
                                                  <m:sub>
                                                    <w:del w:id="514" w:author="Iman Zabet" w:date="2012-05-06T00:07:00Z">
                                                      <m:r>
                                                        <w:rPr>
                                                          <w:rFonts w:ascii="Cambria Math" w:hAnsi="Cambria Math"/>
                                                        </w:rPr>
                                                        <m:t>1</m:t>
                                                      </m:r>
                                                    </w:del>
                                                  </m:sub>
                                                </m:sSub>
                                                <m:sSub>
                                                  <m:sSubPr>
                                                    <m:ctrlPr>
                                                      <w:del w:id="515" w:author="Iman Zabet" w:date="2012-05-06T00:07:00Z">
                                                        <w:rPr>
                                                          <w:rFonts w:ascii="Cambria Math" w:hAnsi="Cambria Math"/>
                                                          <w:i/>
                                                        </w:rPr>
                                                      </w:del>
                                                    </m:ctrlPr>
                                                  </m:sSubPr>
                                                  <m:e>
                                                    <w:del w:id="516" w:author="Iman Zabet" w:date="2012-05-06T00:07:00Z">
                                                      <m:r>
                                                        <m:rPr>
                                                          <m:sty m:val="p"/>
                                                        </m:rPr>
                                                        <w:rPr>
                                                          <w:rFonts w:ascii="Cambria Math" w:hAnsi="Cambria Math"/>
                                                        </w:rPr>
                                                        <m:t>Ω</m:t>
                                                      </m:r>
                                                    </w:del>
                                                    <m:ctrlPr>
                                                      <w:del w:id="517" w:author="Iman Zabet" w:date="2012-05-06T00:07:00Z">
                                                        <w:rPr>
                                                          <w:rFonts w:ascii="Cambria Math" w:hAnsi="Cambria Math"/>
                                                        </w:rPr>
                                                      </w:del>
                                                    </m:ctrlPr>
                                                  </m:e>
                                                  <m:sub>
                                                    <w:del w:id="518" w:author="Iman Zabet" w:date="2012-05-06T00:07:00Z">
                                                      <m:r>
                                                        <w:rPr>
                                                          <w:rFonts w:ascii="Cambria Math" w:hAnsi="Cambria Math"/>
                                                        </w:rPr>
                                                        <m:t>m</m:t>
                                                      </m:r>
                                                    </w:del>
                                                  </m:sub>
                                                </m:sSub>
                                              </m:sub>
                                            </m:sSub>
                                          </m:e>
                                          <m:e>
                                            <m:sSub>
                                              <m:sSubPr>
                                                <m:ctrlPr>
                                                  <w:del w:id="519" w:author="Iman Zabet" w:date="2012-05-06T00:07:00Z">
                                                    <w:rPr>
                                                      <w:rFonts w:ascii="Cambria Math" w:hAnsi="Cambria Math"/>
                                                      <w:i/>
                                                    </w:rPr>
                                                  </w:del>
                                                </m:ctrlPr>
                                              </m:sSubPr>
                                              <m:e>
                                                <w:del w:id="520" w:author="Iman Zabet" w:date="2012-05-06T00:07:00Z">
                                                  <m:r>
                                                    <w:rPr>
                                                      <w:rFonts w:ascii="Cambria Math" w:hAnsi="Cambria Math"/>
                                                    </w:rPr>
                                                    <m:t>X</m:t>
                                                  </m:r>
                                                </w:del>
                                              </m:e>
                                              <m:sub>
                                                <m:sSub>
                                                  <m:sSubPr>
                                                    <m:ctrlPr>
                                                      <w:del w:id="521" w:author="Iman Zabet" w:date="2012-05-06T00:07:00Z">
                                                        <w:rPr>
                                                          <w:rFonts w:ascii="Cambria Math" w:hAnsi="Cambria Math"/>
                                                          <w:i/>
                                                        </w:rPr>
                                                      </w:del>
                                                    </m:ctrlPr>
                                                  </m:sSubPr>
                                                  <m:e>
                                                    <w:del w:id="522" w:author="Iman Zabet" w:date="2012-05-06T00:07:00Z">
                                                      <m:r>
                                                        <m:rPr>
                                                          <m:sty m:val="p"/>
                                                        </m:rPr>
                                                        <w:rPr>
                                                          <w:rFonts w:ascii="Cambria Math" w:hAnsi="Cambria Math"/>
                                                        </w:rPr>
                                                        <m:t>Ω</m:t>
                                                      </m:r>
                                                    </w:del>
                                                    <m:ctrlPr>
                                                      <w:del w:id="523" w:author="Iman Zabet" w:date="2012-05-06T00:07:00Z">
                                                        <w:rPr>
                                                          <w:rFonts w:ascii="Cambria Math" w:hAnsi="Cambria Math"/>
                                                        </w:rPr>
                                                      </w:del>
                                                    </m:ctrlPr>
                                                  </m:e>
                                                  <m:sub>
                                                    <w:del w:id="524" w:author="Iman Zabet" w:date="2012-05-06T00:07:00Z">
                                                      <m:r>
                                                        <w:rPr>
                                                          <w:rFonts w:ascii="Cambria Math" w:hAnsi="Cambria Math"/>
                                                        </w:rPr>
                                                        <m:t>1</m:t>
                                                      </m:r>
                                                    </w:del>
                                                  </m:sub>
                                                </m:sSub>
                                                <m:sSub>
                                                  <m:sSubPr>
                                                    <m:ctrlPr>
                                                      <w:del w:id="525" w:author="Iman Zabet" w:date="2012-05-06T00:07:00Z">
                                                        <w:rPr>
                                                          <w:rFonts w:ascii="Cambria Math" w:hAnsi="Cambria Math"/>
                                                          <w:i/>
                                                        </w:rPr>
                                                      </w:del>
                                                    </m:ctrlPr>
                                                  </m:sSubPr>
                                                  <m:e>
                                                    <w:del w:id="526" w:author="Iman Zabet" w:date="2012-05-06T00:07:00Z">
                                                      <m:r>
                                                        <m:rPr>
                                                          <m:sty m:val="p"/>
                                                        </m:rPr>
                                                        <w:rPr>
                                                          <w:rFonts w:ascii="Cambria Math" w:hAnsi="Cambria Math"/>
                                                        </w:rPr>
                                                        <m:t>Ω</m:t>
                                                      </m:r>
                                                    </w:del>
                                                    <m:ctrlPr>
                                                      <w:del w:id="527" w:author="Iman Zabet" w:date="2012-05-06T00:07:00Z">
                                                        <w:rPr>
                                                          <w:rFonts w:ascii="Cambria Math" w:hAnsi="Cambria Math"/>
                                                        </w:rPr>
                                                      </w:del>
                                                    </m:ctrlPr>
                                                  </m:e>
                                                  <m:sub>
                                                    <w:del w:id="528" w:author="Iman Zabet" w:date="2012-05-06T00:07:00Z">
                                                      <m:r>
                                                        <w:rPr>
                                                          <w:rFonts w:ascii="Cambria Math" w:hAnsi="Cambria Math"/>
                                                        </w:rPr>
                                                        <m:t>T</m:t>
                                                      </m:r>
                                                    </w:del>
                                                  </m:sub>
                                                </m:sSub>
                                              </m:sub>
                                            </m:sSub>
                                          </m:e>
                                        </m:mr>
                                      </m:m>
                                    </m:e>
                                  </m:mr>
                                </m:m>
                              </m:e>
                            </m:mr>
                            <m:mr>
                              <m:e>
                                <w:del w:id="529" w:author="Iman Zabet" w:date="2012-05-06T00:07:00Z">
                                  <m:r>
                                    <w:rPr>
                                      <w:rFonts w:ascii="Cambria Math" w:hAnsi="Cambria Math"/>
                                    </w:rPr>
                                    <m:t>⋮</m:t>
                                  </m:r>
                                </w:del>
                              </m:e>
                              <m:e>
                                <w:del w:id="530" w:author="Iman Zabet" w:date="2012-05-06T00:07:00Z">
                                  <m:r>
                                    <w:rPr>
                                      <w:rFonts w:ascii="Cambria Math" w:hAnsi="Cambria Math"/>
                                    </w:rPr>
                                    <m:t>⋱</m:t>
                                  </m:r>
                                </w:del>
                              </m:e>
                              <m:e>
                                <w:del w:id="531" w:author="Iman Zabet" w:date="2012-05-06T00:07:00Z">
                                  <m:r>
                                    <w:rPr>
                                      <w:rFonts w:ascii="Cambria Math" w:hAnsi="Cambria Math"/>
                                    </w:rPr>
                                    <m:t>⋮</m:t>
                                  </m:r>
                                </w:del>
                              </m:e>
                            </m:mr>
                            <m:mr>
                              <m:e>
                                <m:m>
                                  <m:mPr>
                                    <m:mcs>
                                      <m:mc>
                                        <m:mcPr>
                                          <m:count m:val="2"/>
                                          <m:mcJc m:val="center"/>
                                        </m:mcPr>
                                      </m:mc>
                                    </m:mcs>
                                    <m:ctrlPr>
                                      <w:del w:id="532" w:author="Iman Zabet" w:date="2012-05-06T00:07:00Z">
                                        <w:rPr>
                                          <w:rFonts w:ascii="Cambria Math" w:hAnsi="Cambria Math"/>
                                          <w:i/>
                                        </w:rPr>
                                      </w:del>
                                    </m:ctrlPr>
                                  </m:mPr>
                                  <m:mr>
                                    <m:e>
                                      <m:m>
                                        <m:mPr>
                                          <m:mcs>
                                            <m:mc>
                                              <m:mcPr>
                                                <m:count m:val="1"/>
                                                <m:mcJc m:val="center"/>
                                              </m:mcPr>
                                            </m:mc>
                                          </m:mcs>
                                          <m:ctrlPr>
                                            <w:del w:id="533" w:author="Iman Zabet" w:date="2012-05-06T00:07:00Z">
                                              <w:rPr>
                                                <w:rFonts w:ascii="Cambria Math" w:hAnsi="Cambria Math"/>
                                                <w:i/>
                                              </w:rPr>
                                            </w:del>
                                          </m:ctrlPr>
                                        </m:mPr>
                                        <m:mr>
                                          <m:e>
                                            <m:sSub>
                                              <m:sSubPr>
                                                <m:ctrlPr>
                                                  <w:del w:id="534" w:author="Iman Zabet" w:date="2012-05-06T00:07:00Z">
                                                    <w:rPr>
                                                      <w:rFonts w:ascii="Cambria Math" w:hAnsi="Cambria Math"/>
                                                      <w:i/>
                                                    </w:rPr>
                                                  </w:del>
                                                </m:ctrlPr>
                                              </m:sSubPr>
                                              <m:e>
                                                <w:del w:id="535" w:author="Iman Zabet" w:date="2012-05-06T00:07:00Z">
                                                  <m:r>
                                                    <w:rPr>
                                                      <w:rFonts w:ascii="Cambria Math" w:hAnsi="Cambria Math"/>
                                                    </w:rPr>
                                                    <m:t>X</m:t>
                                                  </m:r>
                                                </w:del>
                                              </m:e>
                                              <m:sub>
                                                <m:sSub>
                                                  <m:sSubPr>
                                                    <m:ctrlPr>
                                                      <w:del w:id="536" w:author="Iman Zabet" w:date="2012-05-06T00:07:00Z">
                                                        <w:rPr>
                                                          <w:rFonts w:ascii="Cambria Math" w:hAnsi="Cambria Math"/>
                                                          <w:i/>
                                                        </w:rPr>
                                                      </w:del>
                                                    </m:ctrlPr>
                                                  </m:sSubPr>
                                                  <m:e>
                                                    <w:del w:id="537" w:author="Iman Zabet" w:date="2012-05-06T00:07:00Z">
                                                      <m:r>
                                                        <m:rPr>
                                                          <m:sty m:val="p"/>
                                                        </m:rPr>
                                                        <w:rPr>
                                                          <w:rFonts w:ascii="Cambria Math" w:hAnsi="Cambria Math"/>
                                                        </w:rPr>
                                                        <m:t>Ω</m:t>
                                                      </m:r>
                                                    </w:del>
                                                    <m:ctrlPr>
                                                      <w:del w:id="538" w:author="Iman Zabet" w:date="2012-05-06T00:07:00Z">
                                                        <w:rPr>
                                                          <w:rFonts w:ascii="Cambria Math" w:hAnsi="Cambria Math"/>
                                                        </w:rPr>
                                                      </w:del>
                                                    </m:ctrlPr>
                                                  </m:e>
                                                  <m:sub>
                                                    <w:del w:id="539" w:author="Iman Zabet" w:date="2012-05-06T00:07:00Z">
                                                      <m:r>
                                                        <w:rPr>
                                                          <w:rFonts w:ascii="Cambria Math" w:hAnsi="Cambria Math"/>
                                                        </w:rPr>
                                                        <m:t>m</m:t>
                                                      </m:r>
                                                    </w:del>
                                                  </m:sub>
                                                </m:sSub>
                                                <m:sSub>
                                                  <m:sSubPr>
                                                    <m:ctrlPr>
                                                      <w:del w:id="540" w:author="Iman Zabet" w:date="2012-05-06T00:07:00Z">
                                                        <w:rPr>
                                                          <w:rFonts w:ascii="Cambria Math" w:hAnsi="Cambria Math"/>
                                                          <w:i/>
                                                        </w:rPr>
                                                      </w:del>
                                                    </m:ctrlPr>
                                                  </m:sSubPr>
                                                  <m:e>
                                                    <w:del w:id="541" w:author="Iman Zabet" w:date="2012-05-06T00:07:00Z">
                                                      <m:r>
                                                        <m:rPr>
                                                          <m:sty m:val="p"/>
                                                        </m:rPr>
                                                        <w:rPr>
                                                          <w:rFonts w:ascii="Cambria Math" w:hAnsi="Cambria Math"/>
                                                        </w:rPr>
                                                        <m:t>Ω</m:t>
                                                      </m:r>
                                                    </w:del>
                                                    <m:ctrlPr>
                                                      <w:del w:id="542" w:author="Iman Zabet" w:date="2012-05-06T00:07:00Z">
                                                        <w:rPr>
                                                          <w:rFonts w:ascii="Cambria Math" w:hAnsi="Cambria Math"/>
                                                        </w:rPr>
                                                      </w:del>
                                                    </m:ctrlPr>
                                                  </m:e>
                                                  <m:sub>
                                                    <w:del w:id="543" w:author="Iman Zabet" w:date="2012-05-06T00:07:00Z">
                                                      <m:r>
                                                        <w:rPr>
                                                          <w:rFonts w:ascii="Cambria Math" w:hAnsi="Cambria Math"/>
                                                        </w:rPr>
                                                        <m:t>0</m:t>
                                                      </m:r>
                                                    </w:del>
                                                  </m:sub>
                                                </m:sSub>
                                              </m:sub>
                                            </m:sSub>
                                          </m:e>
                                        </m:mr>
                                        <m:mr>
                                          <m:e>
                                            <m:sSub>
                                              <m:sSubPr>
                                                <m:ctrlPr>
                                                  <w:del w:id="544" w:author="Iman Zabet" w:date="2012-05-06T00:07:00Z">
                                                    <w:rPr>
                                                      <w:rFonts w:ascii="Cambria Math" w:hAnsi="Cambria Math"/>
                                                      <w:i/>
                                                    </w:rPr>
                                                  </w:del>
                                                </m:ctrlPr>
                                              </m:sSubPr>
                                              <m:e>
                                                <w:del w:id="545" w:author="Iman Zabet" w:date="2012-05-06T00:07:00Z">
                                                  <m:r>
                                                    <w:rPr>
                                                      <w:rFonts w:ascii="Cambria Math" w:hAnsi="Cambria Math"/>
                                                    </w:rPr>
                                                    <m:t>X</m:t>
                                                  </m:r>
                                                </w:del>
                                              </m:e>
                                              <m:sub>
                                                <m:sSub>
                                                  <m:sSubPr>
                                                    <m:ctrlPr>
                                                      <w:del w:id="546" w:author="Iman Zabet" w:date="2012-05-06T00:07:00Z">
                                                        <w:rPr>
                                                          <w:rFonts w:ascii="Cambria Math" w:hAnsi="Cambria Math"/>
                                                          <w:i/>
                                                        </w:rPr>
                                                      </w:del>
                                                    </m:ctrlPr>
                                                  </m:sSubPr>
                                                  <m:e>
                                                    <w:del w:id="547" w:author="Iman Zabet" w:date="2012-05-06T00:07:00Z">
                                                      <m:r>
                                                        <m:rPr>
                                                          <m:sty m:val="p"/>
                                                        </m:rPr>
                                                        <w:rPr>
                                                          <w:rFonts w:ascii="Cambria Math" w:hAnsi="Cambria Math"/>
                                                        </w:rPr>
                                                        <m:t>Ω</m:t>
                                                      </m:r>
                                                    </w:del>
                                                    <m:ctrlPr>
                                                      <w:del w:id="548" w:author="Iman Zabet" w:date="2012-05-06T00:07:00Z">
                                                        <w:rPr>
                                                          <w:rFonts w:ascii="Cambria Math" w:hAnsi="Cambria Math"/>
                                                        </w:rPr>
                                                      </w:del>
                                                    </m:ctrlPr>
                                                  </m:e>
                                                  <m:sub>
                                                    <w:del w:id="549" w:author="Iman Zabet" w:date="2012-05-06T00:07:00Z">
                                                      <m:r>
                                                        <w:rPr>
                                                          <w:rFonts w:ascii="Cambria Math" w:hAnsi="Cambria Math"/>
                                                        </w:rPr>
                                                        <m:t>T</m:t>
                                                      </m:r>
                                                    </w:del>
                                                  </m:sub>
                                                </m:sSub>
                                                <m:sSub>
                                                  <m:sSubPr>
                                                    <m:ctrlPr>
                                                      <w:del w:id="550" w:author="Iman Zabet" w:date="2012-05-06T00:07:00Z">
                                                        <w:rPr>
                                                          <w:rFonts w:ascii="Cambria Math" w:hAnsi="Cambria Math"/>
                                                          <w:i/>
                                                        </w:rPr>
                                                      </w:del>
                                                    </m:ctrlPr>
                                                  </m:sSubPr>
                                                  <m:e>
                                                    <w:del w:id="551" w:author="Iman Zabet" w:date="2012-05-06T00:07:00Z">
                                                      <m:r>
                                                        <m:rPr>
                                                          <m:sty m:val="p"/>
                                                        </m:rPr>
                                                        <w:rPr>
                                                          <w:rFonts w:ascii="Cambria Math" w:hAnsi="Cambria Math"/>
                                                        </w:rPr>
                                                        <m:t>Ω</m:t>
                                                      </m:r>
                                                    </w:del>
                                                    <m:ctrlPr>
                                                      <w:del w:id="552" w:author="Iman Zabet" w:date="2012-05-06T00:07:00Z">
                                                        <w:rPr>
                                                          <w:rFonts w:ascii="Cambria Math" w:hAnsi="Cambria Math"/>
                                                        </w:rPr>
                                                      </w:del>
                                                    </m:ctrlPr>
                                                  </m:e>
                                                  <m:sub>
                                                    <w:del w:id="553" w:author="Iman Zabet" w:date="2012-05-06T00:07:00Z">
                                                      <m:r>
                                                        <w:rPr>
                                                          <w:rFonts w:ascii="Cambria Math" w:hAnsi="Cambria Math"/>
                                                        </w:rPr>
                                                        <m:t>0</m:t>
                                                      </m:r>
                                                    </w:del>
                                                  </m:sub>
                                                </m:sSub>
                                              </m:sub>
                                            </m:sSub>
                                          </m:e>
                                        </m:mr>
                                      </m:m>
                                    </m:e>
                                    <m:e>
                                      <m:m>
                                        <m:mPr>
                                          <m:mcs>
                                            <m:mc>
                                              <m:mcPr>
                                                <m:count m:val="1"/>
                                                <m:mcJc m:val="center"/>
                                              </m:mcPr>
                                            </m:mc>
                                          </m:mcs>
                                          <m:ctrlPr>
                                            <w:del w:id="554" w:author="Iman Zabet" w:date="2012-05-06T00:07:00Z">
                                              <w:rPr>
                                                <w:rFonts w:ascii="Cambria Math" w:hAnsi="Cambria Math"/>
                                                <w:i/>
                                              </w:rPr>
                                            </w:del>
                                          </m:ctrlPr>
                                        </m:mPr>
                                        <m:mr>
                                          <m:e>
                                            <m:sSub>
                                              <m:sSubPr>
                                                <m:ctrlPr>
                                                  <w:del w:id="555" w:author="Iman Zabet" w:date="2012-05-06T00:07:00Z">
                                                    <w:rPr>
                                                      <w:rFonts w:ascii="Cambria Math" w:hAnsi="Cambria Math"/>
                                                      <w:i/>
                                                    </w:rPr>
                                                  </w:del>
                                                </m:ctrlPr>
                                              </m:sSubPr>
                                              <m:e>
                                                <w:del w:id="556" w:author="Iman Zabet" w:date="2012-05-06T00:07:00Z">
                                                  <m:r>
                                                    <w:rPr>
                                                      <w:rFonts w:ascii="Cambria Math" w:hAnsi="Cambria Math"/>
                                                    </w:rPr>
                                                    <m:t>X</m:t>
                                                  </m:r>
                                                </w:del>
                                              </m:e>
                                              <m:sub>
                                                <m:sSub>
                                                  <m:sSubPr>
                                                    <m:ctrlPr>
                                                      <w:del w:id="557" w:author="Iman Zabet" w:date="2012-05-06T00:07:00Z">
                                                        <w:rPr>
                                                          <w:rFonts w:ascii="Cambria Math" w:hAnsi="Cambria Math"/>
                                                          <w:i/>
                                                        </w:rPr>
                                                      </w:del>
                                                    </m:ctrlPr>
                                                  </m:sSubPr>
                                                  <m:e>
                                                    <w:del w:id="558" w:author="Iman Zabet" w:date="2012-05-06T00:07:00Z">
                                                      <m:r>
                                                        <m:rPr>
                                                          <m:sty m:val="p"/>
                                                        </m:rPr>
                                                        <w:rPr>
                                                          <w:rFonts w:ascii="Cambria Math" w:hAnsi="Cambria Math"/>
                                                        </w:rPr>
                                                        <m:t>Ω</m:t>
                                                      </m:r>
                                                    </w:del>
                                                    <m:ctrlPr>
                                                      <w:del w:id="559" w:author="Iman Zabet" w:date="2012-05-06T00:07:00Z">
                                                        <w:rPr>
                                                          <w:rFonts w:ascii="Cambria Math" w:hAnsi="Cambria Math"/>
                                                        </w:rPr>
                                                      </w:del>
                                                    </m:ctrlPr>
                                                  </m:e>
                                                  <m:sub>
                                                    <w:del w:id="560" w:author="Iman Zabet" w:date="2012-05-06T00:07:00Z">
                                                      <m:r>
                                                        <w:rPr>
                                                          <w:rFonts w:ascii="Cambria Math" w:hAnsi="Cambria Math"/>
                                                        </w:rPr>
                                                        <m:t>m</m:t>
                                                      </m:r>
                                                    </w:del>
                                                  </m:sub>
                                                </m:sSub>
                                                <m:sSub>
                                                  <m:sSubPr>
                                                    <m:ctrlPr>
                                                      <w:del w:id="561" w:author="Iman Zabet" w:date="2012-05-06T00:07:00Z">
                                                        <w:rPr>
                                                          <w:rFonts w:ascii="Cambria Math" w:hAnsi="Cambria Math"/>
                                                          <w:i/>
                                                        </w:rPr>
                                                      </w:del>
                                                    </m:ctrlPr>
                                                  </m:sSubPr>
                                                  <m:e>
                                                    <w:del w:id="562" w:author="Iman Zabet" w:date="2012-05-06T00:07:00Z">
                                                      <m:r>
                                                        <m:rPr>
                                                          <m:sty m:val="p"/>
                                                        </m:rPr>
                                                        <w:rPr>
                                                          <w:rFonts w:ascii="Cambria Math" w:hAnsi="Cambria Math"/>
                                                        </w:rPr>
                                                        <m:t>Ω</m:t>
                                                      </m:r>
                                                    </w:del>
                                                    <m:ctrlPr>
                                                      <w:del w:id="563" w:author="Iman Zabet" w:date="2012-05-06T00:07:00Z">
                                                        <w:rPr>
                                                          <w:rFonts w:ascii="Cambria Math" w:hAnsi="Cambria Math"/>
                                                        </w:rPr>
                                                      </w:del>
                                                    </m:ctrlPr>
                                                  </m:e>
                                                  <m:sub>
                                                    <w:del w:id="564" w:author="Iman Zabet" w:date="2012-05-06T00:07:00Z">
                                                      <m:r>
                                                        <w:rPr>
                                                          <w:rFonts w:ascii="Cambria Math" w:hAnsi="Cambria Math"/>
                                                        </w:rPr>
                                                        <m:t>1</m:t>
                                                      </m:r>
                                                    </w:del>
                                                  </m:sub>
                                                </m:sSub>
                                              </m:sub>
                                            </m:sSub>
                                          </m:e>
                                        </m:mr>
                                        <m:mr>
                                          <m:e>
                                            <m:sSub>
                                              <m:sSubPr>
                                                <m:ctrlPr>
                                                  <w:del w:id="565" w:author="Iman Zabet" w:date="2012-05-06T00:07:00Z">
                                                    <w:rPr>
                                                      <w:rFonts w:ascii="Cambria Math" w:hAnsi="Cambria Math"/>
                                                      <w:i/>
                                                    </w:rPr>
                                                  </w:del>
                                                </m:ctrlPr>
                                              </m:sSubPr>
                                              <m:e>
                                                <w:del w:id="566" w:author="Iman Zabet" w:date="2012-05-06T00:07:00Z">
                                                  <m:r>
                                                    <w:rPr>
                                                      <w:rFonts w:ascii="Cambria Math" w:hAnsi="Cambria Math"/>
                                                    </w:rPr>
                                                    <m:t>X</m:t>
                                                  </m:r>
                                                </w:del>
                                              </m:e>
                                              <m:sub>
                                                <m:sSub>
                                                  <m:sSubPr>
                                                    <m:ctrlPr>
                                                      <w:del w:id="567" w:author="Iman Zabet" w:date="2012-05-06T00:07:00Z">
                                                        <w:rPr>
                                                          <w:rFonts w:ascii="Cambria Math" w:hAnsi="Cambria Math"/>
                                                          <w:i/>
                                                        </w:rPr>
                                                      </w:del>
                                                    </m:ctrlPr>
                                                  </m:sSubPr>
                                                  <m:e>
                                                    <w:del w:id="568" w:author="Iman Zabet" w:date="2012-05-06T00:07:00Z">
                                                      <m:r>
                                                        <m:rPr>
                                                          <m:sty m:val="p"/>
                                                        </m:rPr>
                                                        <w:rPr>
                                                          <w:rFonts w:ascii="Cambria Math" w:hAnsi="Cambria Math"/>
                                                        </w:rPr>
                                                        <m:t>Ω</m:t>
                                                      </m:r>
                                                    </w:del>
                                                    <m:ctrlPr>
                                                      <w:del w:id="569" w:author="Iman Zabet" w:date="2012-05-06T00:07:00Z">
                                                        <w:rPr>
                                                          <w:rFonts w:ascii="Cambria Math" w:hAnsi="Cambria Math"/>
                                                        </w:rPr>
                                                      </w:del>
                                                    </m:ctrlPr>
                                                  </m:e>
                                                  <m:sub>
                                                    <w:del w:id="570" w:author="Iman Zabet" w:date="2012-05-06T00:07:00Z">
                                                      <m:r>
                                                        <w:rPr>
                                                          <w:rFonts w:ascii="Cambria Math" w:hAnsi="Cambria Math"/>
                                                        </w:rPr>
                                                        <m:t>T</m:t>
                                                      </m:r>
                                                    </w:del>
                                                  </m:sub>
                                                </m:sSub>
                                                <m:sSub>
                                                  <m:sSubPr>
                                                    <m:ctrlPr>
                                                      <w:del w:id="571" w:author="Iman Zabet" w:date="2012-05-06T00:07:00Z">
                                                        <w:rPr>
                                                          <w:rFonts w:ascii="Cambria Math" w:hAnsi="Cambria Math"/>
                                                          <w:i/>
                                                        </w:rPr>
                                                      </w:del>
                                                    </m:ctrlPr>
                                                  </m:sSubPr>
                                                  <m:e>
                                                    <w:del w:id="572" w:author="Iman Zabet" w:date="2012-05-06T00:07:00Z">
                                                      <m:r>
                                                        <m:rPr>
                                                          <m:sty m:val="p"/>
                                                        </m:rPr>
                                                        <w:rPr>
                                                          <w:rFonts w:ascii="Cambria Math" w:hAnsi="Cambria Math"/>
                                                        </w:rPr>
                                                        <m:t>Ω</m:t>
                                                      </m:r>
                                                    </w:del>
                                                    <m:ctrlPr>
                                                      <w:del w:id="573" w:author="Iman Zabet" w:date="2012-05-06T00:07:00Z">
                                                        <w:rPr>
                                                          <w:rFonts w:ascii="Cambria Math" w:hAnsi="Cambria Math"/>
                                                        </w:rPr>
                                                      </w:del>
                                                    </m:ctrlPr>
                                                  </m:e>
                                                  <m:sub>
                                                    <w:del w:id="574" w:author="Iman Zabet" w:date="2012-05-06T00:07:00Z">
                                                      <m:r>
                                                        <w:rPr>
                                                          <w:rFonts w:ascii="Cambria Math" w:hAnsi="Cambria Math"/>
                                                        </w:rPr>
                                                        <m:t>1</m:t>
                                                      </m:r>
                                                    </w:del>
                                                  </m:sub>
                                                </m:sSub>
                                              </m:sub>
                                            </m:sSub>
                                          </m:e>
                                        </m:mr>
                                      </m:m>
                                    </m:e>
                                  </m:mr>
                                </m:m>
                              </m:e>
                              <m:e>
                                <w:del w:id="575" w:author="Iman Zabet" w:date="2012-05-06T00:07:00Z">
                                  <m:r>
                                    <w:rPr>
                                      <w:rFonts w:ascii="Cambria Math" w:hAnsi="Cambria Math"/>
                                    </w:rPr>
                                    <m:t>⋯</m:t>
                                  </m:r>
                                </w:del>
                              </m:e>
                              <m:e>
                                <m:m>
                                  <m:mPr>
                                    <m:mcs>
                                      <m:mc>
                                        <m:mcPr>
                                          <m:count m:val="2"/>
                                          <m:mcJc m:val="center"/>
                                        </m:mcPr>
                                      </m:mc>
                                    </m:mcs>
                                    <m:ctrlPr>
                                      <w:del w:id="576" w:author="Iman Zabet" w:date="2012-05-06T00:07:00Z">
                                        <w:rPr>
                                          <w:rFonts w:ascii="Cambria Math" w:hAnsi="Cambria Math"/>
                                          <w:i/>
                                        </w:rPr>
                                      </w:del>
                                    </m:ctrlPr>
                                  </m:mPr>
                                  <m:mr>
                                    <m:e>
                                      <m:m>
                                        <m:mPr>
                                          <m:mcs>
                                            <m:mc>
                                              <m:mcPr>
                                                <m:count m:val="1"/>
                                                <m:mcJc m:val="center"/>
                                              </m:mcPr>
                                            </m:mc>
                                          </m:mcs>
                                          <m:ctrlPr>
                                            <w:del w:id="577" w:author="Iman Zabet" w:date="2012-05-06T00:07:00Z">
                                              <w:rPr>
                                                <w:rFonts w:ascii="Cambria Math" w:hAnsi="Cambria Math"/>
                                                <w:i/>
                                              </w:rPr>
                                            </w:del>
                                          </m:ctrlPr>
                                        </m:mPr>
                                        <m:mr>
                                          <m:e>
                                            <m:sSub>
                                              <m:sSubPr>
                                                <m:ctrlPr>
                                                  <w:del w:id="578" w:author="Iman Zabet" w:date="2012-05-06T00:07:00Z">
                                                    <w:rPr>
                                                      <w:rFonts w:ascii="Cambria Math" w:hAnsi="Cambria Math"/>
                                                      <w:i/>
                                                    </w:rPr>
                                                  </w:del>
                                                </m:ctrlPr>
                                              </m:sSubPr>
                                              <m:e>
                                                <w:del w:id="579" w:author="Iman Zabet" w:date="2012-05-06T00:07:00Z">
                                                  <m:r>
                                                    <w:rPr>
                                                      <w:rFonts w:ascii="Cambria Math" w:hAnsi="Cambria Math"/>
                                                    </w:rPr>
                                                    <m:t>X</m:t>
                                                  </m:r>
                                                </w:del>
                                              </m:e>
                                              <m:sub>
                                                <m:sSub>
                                                  <m:sSubPr>
                                                    <m:ctrlPr>
                                                      <w:del w:id="580" w:author="Iman Zabet" w:date="2012-05-06T00:07:00Z">
                                                        <w:rPr>
                                                          <w:rFonts w:ascii="Cambria Math" w:hAnsi="Cambria Math"/>
                                                          <w:i/>
                                                        </w:rPr>
                                                      </w:del>
                                                    </m:ctrlPr>
                                                  </m:sSubPr>
                                                  <m:e>
                                                    <w:del w:id="581" w:author="Iman Zabet" w:date="2012-05-06T00:07:00Z">
                                                      <m:r>
                                                        <m:rPr>
                                                          <m:sty m:val="p"/>
                                                        </m:rPr>
                                                        <w:rPr>
                                                          <w:rFonts w:ascii="Cambria Math" w:hAnsi="Cambria Math"/>
                                                        </w:rPr>
                                                        <m:t>Ω</m:t>
                                                      </m:r>
                                                    </w:del>
                                                    <m:ctrlPr>
                                                      <w:del w:id="582" w:author="Iman Zabet" w:date="2012-05-06T00:07:00Z">
                                                        <w:rPr>
                                                          <w:rFonts w:ascii="Cambria Math" w:hAnsi="Cambria Math"/>
                                                        </w:rPr>
                                                      </w:del>
                                                    </m:ctrlPr>
                                                  </m:e>
                                                  <m:sub>
                                                    <w:del w:id="583" w:author="Iman Zabet" w:date="2012-05-06T00:07:00Z">
                                                      <m:r>
                                                        <w:rPr>
                                                          <w:rFonts w:ascii="Cambria Math" w:hAnsi="Cambria Math"/>
                                                        </w:rPr>
                                                        <m:t>m</m:t>
                                                      </m:r>
                                                    </w:del>
                                                  </m:sub>
                                                </m:sSub>
                                                <m:sSub>
                                                  <m:sSubPr>
                                                    <m:ctrlPr>
                                                      <w:del w:id="584" w:author="Iman Zabet" w:date="2012-05-06T00:07:00Z">
                                                        <w:rPr>
                                                          <w:rFonts w:ascii="Cambria Math" w:hAnsi="Cambria Math"/>
                                                          <w:i/>
                                                        </w:rPr>
                                                      </w:del>
                                                    </m:ctrlPr>
                                                  </m:sSubPr>
                                                  <m:e>
                                                    <w:del w:id="585" w:author="Iman Zabet" w:date="2012-05-06T00:07:00Z">
                                                      <m:r>
                                                        <m:rPr>
                                                          <m:sty m:val="p"/>
                                                        </m:rPr>
                                                        <w:rPr>
                                                          <w:rFonts w:ascii="Cambria Math" w:hAnsi="Cambria Math"/>
                                                        </w:rPr>
                                                        <m:t>Ω</m:t>
                                                      </m:r>
                                                    </w:del>
                                                    <m:ctrlPr>
                                                      <w:del w:id="586" w:author="Iman Zabet" w:date="2012-05-06T00:07:00Z">
                                                        <w:rPr>
                                                          <w:rFonts w:ascii="Cambria Math" w:hAnsi="Cambria Math"/>
                                                        </w:rPr>
                                                      </w:del>
                                                    </m:ctrlPr>
                                                  </m:e>
                                                  <m:sub>
                                                    <w:del w:id="587" w:author="Iman Zabet" w:date="2012-05-06T00:07:00Z">
                                                      <m:r>
                                                        <w:rPr>
                                                          <w:rFonts w:ascii="Cambria Math" w:hAnsi="Cambria Math"/>
                                                        </w:rPr>
                                                        <m:t>m</m:t>
                                                      </m:r>
                                                    </w:del>
                                                  </m:sub>
                                                </m:sSub>
                                              </m:sub>
                                            </m:sSub>
                                          </m:e>
                                        </m:mr>
                                        <m:mr>
                                          <m:e>
                                            <m:sSub>
                                              <m:sSubPr>
                                                <m:ctrlPr>
                                                  <w:del w:id="588" w:author="Iman Zabet" w:date="2012-05-06T00:07:00Z">
                                                    <w:rPr>
                                                      <w:rFonts w:ascii="Cambria Math" w:hAnsi="Cambria Math"/>
                                                      <w:i/>
                                                    </w:rPr>
                                                  </w:del>
                                                </m:ctrlPr>
                                              </m:sSubPr>
                                              <m:e>
                                                <w:del w:id="589" w:author="Iman Zabet" w:date="2012-05-06T00:07:00Z">
                                                  <m:r>
                                                    <w:rPr>
                                                      <w:rFonts w:ascii="Cambria Math" w:hAnsi="Cambria Math"/>
                                                    </w:rPr>
                                                    <m:t>X</m:t>
                                                  </m:r>
                                                </w:del>
                                              </m:e>
                                              <m:sub>
                                                <m:sSub>
                                                  <m:sSubPr>
                                                    <m:ctrlPr>
                                                      <w:del w:id="590" w:author="Iman Zabet" w:date="2012-05-06T00:07:00Z">
                                                        <w:rPr>
                                                          <w:rFonts w:ascii="Cambria Math" w:hAnsi="Cambria Math"/>
                                                          <w:i/>
                                                        </w:rPr>
                                                      </w:del>
                                                    </m:ctrlPr>
                                                  </m:sSubPr>
                                                  <m:e>
                                                    <w:del w:id="591" w:author="Iman Zabet" w:date="2012-05-06T00:07:00Z">
                                                      <m:r>
                                                        <m:rPr>
                                                          <m:sty m:val="p"/>
                                                        </m:rPr>
                                                        <w:rPr>
                                                          <w:rFonts w:ascii="Cambria Math" w:hAnsi="Cambria Math"/>
                                                        </w:rPr>
                                                        <m:t>Ω</m:t>
                                                      </m:r>
                                                    </w:del>
                                                    <m:ctrlPr>
                                                      <w:del w:id="592" w:author="Iman Zabet" w:date="2012-05-06T00:07:00Z">
                                                        <w:rPr>
                                                          <w:rFonts w:ascii="Cambria Math" w:hAnsi="Cambria Math"/>
                                                        </w:rPr>
                                                      </w:del>
                                                    </m:ctrlPr>
                                                  </m:e>
                                                  <m:sub>
                                                    <w:del w:id="593" w:author="Iman Zabet" w:date="2012-05-06T00:07:00Z">
                                                      <m:r>
                                                        <w:rPr>
                                                          <w:rFonts w:ascii="Cambria Math" w:hAnsi="Cambria Math"/>
                                                        </w:rPr>
                                                        <m:t>T</m:t>
                                                      </m:r>
                                                    </w:del>
                                                  </m:sub>
                                                </m:sSub>
                                                <m:sSub>
                                                  <m:sSubPr>
                                                    <m:ctrlPr>
                                                      <w:del w:id="594" w:author="Iman Zabet" w:date="2012-05-06T00:07:00Z">
                                                        <w:rPr>
                                                          <w:rFonts w:ascii="Cambria Math" w:hAnsi="Cambria Math"/>
                                                          <w:i/>
                                                        </w:rPr>
                                                      </w:del>
                                                    </m:ctrlPr>
                                                  </m:sSubPr>
                                                  <m:e>
                                                    <w:del w:id="595" w:author="Iman Zabet" w:date="2012-05-06T00:07:00Z">
                                                      <m:r>
                                                        <m:rPr>
                                                          <m:sty m:val="p"/>
                                                        </m:rPr>
                                                        <w:rPr>
                                                          <w:rFonts w:ascii="Cambria Math" w:hAnsi="Cambria Math"/>
                                                        </w:rPr>
                                                        <m:t>Ω</m:t>
                                                      </m:r>
                                                    </w:del>
                                                    <m:ctrlPr>
                                                      <w:del w:id="596" w:author="Iman Zabet" w:date="2012-05-06T00:07:00Z">
                                                        <w:rPr>
                                                          <w:rFonts w:ascii="Cambria Math" w:hAnsi="Cambria Math"/>
                                                        </w:rPr>
                                                      </w:del>
                                                    </m:ctrlPr>
                                                  </m:e>
                                                  <m:sub>
                                                    <w:del w:id="597" w:author="Iman Zabet" w:date="2012-05-06T00:07:00Z">
                                                      <m:r>
                                                        <w:rPr>
                                                          <w:rFonts w:ascii="Cambria Math" w:hAnsi="Cambria Math"/>
                                                        </w:rPr>
                                                        <m:t>m</m:t>
                                                      </m:r>
                                                    </w:del>
                                                  </m:sub>
                                                </m:sSub>
                                              </m:sub>
                                            </m:sSub>
                                          </m:e>
                                        </m:mr>
                                      </m:m>
                                    </m:e>
                                    <m:e>
                                      <m:m>
                                        <m:mPr>
                                          <m:mcs>
                                            <m:mc>
                                              <m:mcPr>
                                                <m:count m:val="1"/>
                                                <m:mcJc m:val="center"/>
                                              </m:mcPr>
                                            </m:mc>
                                          </m:mcs>
                                          <m:ctrlPr>
                                            <w:del w:id="598" w:author="Iman Zabet" w:date="2012-05-06T00:07:00Z">
                                              <w:rPr>
                                                <w:rFonts w:ascii="Cambria Math" w:hAnsi="Cambria Math"/>
                                                <w:i/>
                                              </w:rPr>
                                            </w:del>
                                          </m:ctrlPr>
                                        </m:mPr>
                                        <m:mr>
                                          <m:e>
                                            <m:sSub>
                                              <m:sSubPr>
                                                <m:ctrlPr>
                                                  <w:del w:id="599" w:author="Iman Zabet" w:date="2012-05-06T00:07:00Z">
                                                    <w:rPr>
                                                      <w:rFonts w:ascii="Cambria Math" w:hAnsi="Cambria Math"/>
                                                      <w:i/>
                                                    </w:rPr>
                                                  </w:del>
                                                </m:ctrlPr>
                                              </m:sSubPr>
                                              <m:e>
                                                <w:del w:id="600" w:author="Iman Zabet" w:date="2012-05-06T00:07:00Z">
                                                  <m:r>
                                                    <w:rPr>
                                                      <w:rFonts w:ascii="Cambria Math" w:hAnsi="Cambria Math"/>
                                                    </w:rPr>
                                                    <m:t>X</m:t>
                                                  </m:r>
                                                </w:del>
                                              </m:e>
                                              <m:sub>
                                                <m:sSub>
                                                  <m:sSubPr>
                                                    <m:ctrlPr>
                                                      <w:del w:id="601" w:author="Iman Zabet" w:date="2012-05-06T00:07:00Z">
                                                        <w:rPr>
                                                          <w:rFonts w:ascii="Cambria Math" w:hAnsi="Cambria Math"/>
                                                          <w:i/>
                                                        </w:rPr>
                                                      </w:del>
                                                    </m:ctrlPr>
                                                  </m:sSubPr>
                                                  <m:e>
                                                    <w:del w:id="602" w:author="Iman Zabet" w:date="2012-05-06T00:07:00Z">
                                                      <m:r>
                                                        <m:rPr>
                                                          <m:sty m:val="p"/>
                                                        </m:rPr>
                                                        <w:rPr>
                                                          <w:rFonts w:ascii="Cambria Math" w:hAnsi="Cambria Math"/>
                                                        </w:rPr>
                                                        <m:t>Ω</m:t>
                                                      </m:r>
                                                    </w:del>
                                                    <m:ctrlPr>
                                                      <w:del w:id="603" w:author="Iman Zabet" w:date="2012-05-06T00:07:00Z">
                                                        <w:rPr>
                                                          <w:rFonts w:ascii="Cambria Math" w:hAnsi="Cambria Math"/>
                                                        </w:rPr>
                                                      </w:del>
                                                    </m:ctrlPr>
                                                  </m:e>
                                                  <m:sub>
                                                    <w:del w:id="604" w:author="Iman Zabet" w:date="2012-05-06T00:07:00Z">
                                                      <m:r>
                                                        <w:rPr>
                                                          <w:rFonts w:ascii="Cambria Math" w:hAnsi="Cambria Math"/>
                                                        </w:rPr>
                                                        <m:t>m</m:t>
                                                      </m:r>
                                                    </w:del>
                                                  </m:sub>
                                                </m:sSub>
                                                <m:sSub>
                                                  <m:sSubPr>
                                                    <m:ctrlPr>
                                                      <w:del w:id="605" w:author="Iman Zabet" w:date="2012-05-06T00:07:00Z">
                                                        <w:rPr>
                                                          <w:rFonts w:ascii="Cambria Math" w:hAnsi="Cambria Math"/>
                                                          <w:i/>
                                                        </w:rPr>
                                                      </w:del>
                                                    </m:ctrlPr>
                                                  </m:sSubPr>
                                                  <m:e>
                                                    <w:del w:id="606" w:author="Iman Zabet" w:date="2012-05-06T00:07:00Z">
                                                      <m:r>
                                                        <m:rPr>
                                                          <m:sty m:val="p"/>
                                                        </m:rPr>
                                                        <w:rPr>
                                                          <w:rFonts w:ascii="Cambria Math" w:hAnsi="Cambria Math"/>
                                                        </w:rPr>
                                                        <m:t>Ω</m:t>
                                                      </m:r>
                                                    </w:del>
                                                    <m:ctrlPr>
                                                      <w:del w:id="607" w:author="Iman Zabet" w:date="2012-05-06T00:07:00Z">
                                                        <w:rPr>
                                                          <w:rFonts w:ascii="Cambria Math" w:hAnsi="Cambria Math"/>
                                                        </w:rPr>
                                                      </w:del>
                                                    </m:ctrlPr>
                                                  </m:e>
                                                  <m:sub>
                                                    <w:del w:id="608" w:author="Iman Zabet" w:date="2012-05-06T00:07:00Z">
                                                      <m:r>
                                                        <w:rPr>
                                                          <w:rFonts w:ascii="Cambria Math" w:hAnsi="Cambria Math"/>
                                                        </w:rPr>
                                                        <m:t>T</m:t>
                                                      </m:r>
                                                    </w:del>
                                                  </m:sub>
                                                </m:sSub>
                                              </m:sub>
                                            </m:sSub>
                                          </m:e>
                                        </m:mr>
                                        <m:mr>
                                          <m:e>
                                            <m:sSub>
                                              <m:sSubPr>
                                                <m:ctrlPr>
                                                  <w:del w:id="609" w:author="Iman Zabet" w:date="2012-05-06T00:07:00Z">
                                                    <w:rPr>
                                                      <w:rFonts w:ascii="Cambria Math" w:hAnsi="Cambria Math"/>
                                                      <w:i/>
                                                    </w:rPr>
                                                  </w:del>
                                                </m:ctrlPr>
                                              </m:sSubPr>
                                              <m:e>
                                                <w:del w:id="610" w:author="Iman Zabet" w:date="2012-05-06T00:07:00Z">
                                                  <m:r>
                                                    <w:rPr>
                                                      <w:rFonts w:ascii="Cambria Math" w:hAnsi="Cambria Math"/>
                                                    </w:rPr>
                                                    <m:t>X</m:t>
                                                  </m:r>
                                                </w:del>
                                              </m:e>
                                              <m:sub>
                                                <m:sSub>
                                                  <m:sSubPr>
                                                    <m:ctrlPr>
                                                      <w:del w:id="611" w:author="Iman Zabet" w:date="2012-05-06T00:07:00Z">
                                                        <w:rPr>
                                                          <w:rFonts w:ascii="Cambria Math" w:hAnsi="Cambria Math"/>
                                                          <w:i/>
                                                        </w:rPr>
                                                      </w:del>
                                                    </m:ctrlPr>
                                                  </m:sSubPr>
                                                  <m:e>
                                                    <w:del w:id="612" w:author="Iman Zabet" w:date="2012-05-06T00:07:00Z">
                                                      <m:r>
                                                        <m:rPr>
                                                          <m:sty m:val="p"/>
                                                        </m:rPr>
                                                        <w:rPr>
                                                          <w:rFonts w:ascii="Cambria Math" w:hAnsi="Cambria Math"/>
                                                        </w:rPr>
                                                        <m:t>Ω</m:t>
                                                      </m:r>
                                                    </w:del>
                                                    <m:ctrlPr>
                                                      <w:del w:id="613" w:author="Iman Zabet" w:date="2012-05-06T00:07:00Z">
                                                        <w:rPr>
                                                          <w:rFonts w:ascii="Cambria Math" w:hAnsi="Cambria Math"/>
                                                        </w:rPr>
                                                      </w:del>
                                                    </m:ctrlPr>
                                                  </m:e>
                                                  <m:sub>
                                                    <w:del w:id="614" w:author="Iman Zabet" w:date="2012-05-06T00:07:00Z">
                                                      <m:r>
                                                        <w:rPr>
                                                          <w:rFonts w:ascii="Cambria Math" w:hAnsi="Cambria Math"/>
                                                        </w:rPr>
                                                        <m:t>T</m:t>
                                                      </m:r>
                                                    </w:del>
                                                  </m:sub>
                                                </m:sSub>
                                                <m:sSub>
                                                  <m:sSubPr>
                                                    <m:ctrlPr>
                                                      <w:del w:id="615" w:author="Iman Zabet" w:date="2012-05-06T00:07:00Z">
                                                        <w:rPr>
                                                          <w:rFonts w:ascii="Cambria Math" w:hAnsi="Cambria Math"/>
                                                          <w:i/>
                                                        </w:rPr>
                                                      </w:del>
                                                    </m:ctrlPr>
                                                  </m:sSubPr>
                                                  <m:e>
                                                    <w:del w:id="616" w:author="Iman Zabet" w:date="2012-05-06T00:07:00Z">
                                                      <m:r>
                                                        <m:rPr>
                                                          <m:sty m:val="p"/>
                                                        </m:rPr>
                                                        <w:rPr>
                                                          <w:rFonts w:ascii="Cambria Math" w:hAnsi="Cambria Math"/>
                                                        </w:rPr>
                                                        <m:t>Ω</m:t>
                                                      </m:r>
                                                    </w:del>
                                                    <m:ctrlPr>
                                                      <w:del w:id="617" w:author="Iman Zabet" w:date="2012-05-06T00:07:00Z">
                                                        <w:rPr>
                                                          <w:rFonts w:ascii="Cambria Math" w:hAnsi="Cambria Math"/>
                                                        </w:rPr>
                                                      </w:del>
                                                    </m:ctrlPr>
                                                  </m:e>
                                                  <m:sub>
                                                    <w:del w:id="618" w:author="Iman Zabet" w:date="2012-05-06T00:07:00Z">
                                                      <m:r>
                                                        <w:rPr>
                                                          <w:rFonts w:ascii="Cambria Math" w:hAnsi="Cambria Math"/>
                                                        </w:rPr>
                                                        <m:t>T</m:t>
                                                      </m:r>
                                                    </w:del>
                                                  </m:sub>
                                                </m:sSub>
                                              </m:sub>
                                            </m:sSub>
                                          </m:e>
                                        </m:mr>
                                      </m:m>
                                    </m:e>
                                  </m:mr>
                                </m:m>
                              </m:e>
                            </m:mr>
                          </m:m>
                        </m:e>
                      </m:d>
                    </m:e>
                  </m:mr>
                </m:m>
              </m:e>
            </m:mr>
          </m:m>
        </m:oMath>
      </m:oMathPara>
    </w:p>
    <w:p w:rsidR="00BD796F" w:rsidDel="004925FD" w:rsidRDefault="00BD796F">
      <w:pPr>
        <w:rPr>
          <w:del w:id="619" w:author="Iman Zabet" w:date="2012-05-06T00:07:00Z"/>
        </w:rPr>
      </w:pPr>
      <w:del w:id="620" w:author="Iman Zabet" w:date="2012-05-06T00:07:00Z">
        <w:r w:rsidDel="004925FD">
          <w:delText xml:space="preserve">That each </w:delTex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m:t>
                  </m:r>
                </m:sub>
              </m:sSub>
            </m:sub>
          </m:sSub>
        </m:oMath>
        <w:r w:rsidR="0099395F" w:rsidDel="004925FD">
          <w:delText xml:space="preserve"> is a block </w:delText>
        </w:r>
        <w:r w:rsidR="006C7168" w:rsidDel="004925FD">
          <w:delText>of matrix</w:delTex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oMath>
        <w:r w:rsidR="0099395F" w:rsidDel="004925FD">
          <w:delText>.</w:delText>
        </w:r>
        <w:r w:rsidR="00961C39" w:rsidDel="004925FD">
          <w:delText xml:space="preserve"> Obviously, </w:delTex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0</m:t>
              </m:r>
            </m:sub>
          </m:sSub>
          <m:r>
            <w:rPr>
              <w:rFonts w:ascii="Cambria Math" w:hAnsi="Cambria Math"/>
            </w:rPr>
            <m:t>=0</m:t>
          </m:r>
        </m:oMath>
        <w:r w:rsidR="00961C39" w:rsidDel="004925FD">
          <w:delText xml:space="preserve"> and </w:delTex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oMath>
        <w:r w:rsidR="00961C39" w:rsidDel="004925FD">
          <w:delText xml:space="preserve"> are scalar regarding to initial and final state of </w:delText>
        </w:r>
        <w:r w:rsidR="005A0E2F" w:rsidDel="004925FD">
          <w:delText>crane</w:delText>
        </w:r>
        <m:oMath>
          <m:r>
            <w:rPr>
              <w:rFonts w:ascii="Cambria Math" w:hAnsi="Cambria Math"/>
            </w:rPr>
            <m:t xml:space="preserve"> k</m:t>
          </m:r>
        </m:oMath>
        <w:r w:rsidR="00961C39" w:rsidDel="004925FD">
          <w:delText>.</w:delText>
        </w:r>
        <w:r w:rsidR="008A483B" w:rsidDel="004925FD">
          <w:delText xml:space="preserve"> Note that we can write each set sequentially as follows:</w:delText>
        </w:r>
      </w:del>
    </w:p>
    <w:p w:rsidR="00DD1A1F" w:rsidDel="004925FD" w:rsidRDefault="002C5E12" w:rsidP="00DD1A1F">
      <w:pPr>
        <w:rPr>
          <w:del w:id="621" w:author="Iman Zabet" w:date="2012-05-06T00:07:00Z"/>
        </w:rPr>
      </w:pPr>
      <m:oMath>
        <m:sSub>
          <m:sSubPr>
            <m:ctrlPr>
              <w:del w:id="622" w:author="Iman Zabet" w:date="2012-05-06T00:07:00Z">
                <w:rPr>
                  <w:rFonts w:ascii="Cambria Math" w:hAnsi="Cambria Math"/>
                  <w:i/>
                </w:rPr>
              </w:del>
            </m:ctrlPr>
          </m:sSubPr>
          <m:e>
            <w:del w:id="623" w:author="Iman Zabet" w:date="2012-05-06T00:07:00Z">
              <m:r>
                <m:rPr>
                  <m:sty m:val="p"/>
                </m:rPr>
                <w:rPr>
                  <w:rFonts w:ascii="Cambria Math" w:hAnsi="Cambria Math"/>
                </w:rPr>
                <m:t>Ω</m:t>
              </m:r>
            </w:del>
            <m:ctrlPr>
              <w:del w:id="624" w:author="Iman Zabet" w:date="2012-05-06T00:07:00Z">
                <w:rPr>
                  <w:rFonts w:ascii="Cambria Math" w:hAnsi="Cambria Math"/>
                </w:rPr>
              </w:del>
            </m:ctrlPr>
          </m:e>
          <m:sub>
            <w:del w:id="625" w:author="Iman Zabet" w:date="2012-05-06T00:07:00Z">
              <m:r>
                <w:rPr>
                  <w:rFonts w:ascii="Cambria Math" w:hAnsi="Cambria Math"/>
                </w:rPr>
                <m:t>1</m:t>
              </m:r>
            </w:del>
          </m:sub>
        </m:sSub>
        <w:del w:id="626" w:author="Iman Zabet" w:date="2012-05-06T00:07:00Z">
          <m:r>
            <w:rPr>
              <w:rFonts w:ascii="Cambria Math" w:hAnsi="Cambria Math"/>
            </w:rPr>
            <m:t>=</m:t>
          </m:r>
        </w:del>
        <m:d>
          <m:dPr>
            <m:begChr m:val="{"/>
            <m:endChr m:val="}"/>
            <m:ctrlPr>
              <w:del w:id="627" w:author="Iman Zabet" w:date="2012-05-06T00:07:00Z">
                <w:rPr>
                  <w:rFonts w:ascii="Cambria Math" w:hAnsi="Cambria Math"/>
                  <w:i/>
                </w:rPr>
              </w:del>
            </m:ctrlPr>
          </m:dPr>
          <m:e>
            <m:sSub>
              <m:sSubPr>
                <m:ctrlPr>
                  <w:del w:id="628" w:author="Iman Zabet" w:date="2012-05-06T00:07:00Z">
                    <w:rPr>
                      <w:rFonts w:ascii="Cambria Math" w:hAnsi="Cambria Math"/>
                      <w:i/>
                    </w:rPr>
                  </w:del>
                </m:ctrlPr>
              </m:sSubPr>
              <m:e>
                <w:del w:id="629" w:author="Iman Zabet" w:date="2012-05-06T00:07:00Z">
                  <m:r>
                    <w:rPr>
                      <w:rFonts w:ascii="Cambria Math" w:hAnsi="Cambria Math"/>
                    </w:rPr>
                    <m:t>c</m:t>
                  </m:r>
                </w:del>
              </m:e>
              <m:sub>
                <w:del w:id="630" w:author="Iman Zabet" w:date="2012-05-06T00:07:00Z">
                  <m:r>
                    <w:rPr>
                      <w:rFonts w:ascii="Cambria Math" w:hAnsi="Cambria Math"/>
                    </w:rPr>
                    <m:t>1</m:t>
                  </m:r>
                </w:del>
              </m:sub>
            </m:sSub>
            <w:del w:id="631" w:author="Iman Zabet" w:date="2012-05-06T00:07:00Z">
              <m:r>
                <w:rPr>
                  <w:rFonts w:ascii="Cambria Math" w:hAnsi="Cambria Math"/>
                </w:rPr>
                <m:t>, …,</m:t>
              </m:r>
            </w:del>
            <m:sSub>
              <m:sSubPr>
                <m:ctrlPr>
                  <w:del w:id="632" w:author="Iman Zabet" w:date="2012-05-06T00:07:00Z">
                    <w:rPr>
                      <w:rFonts w:ascii="Cambria Math" w:hAnsi="Cambria Math"/>
                      <w:i/>
                    </w:rPr>
                  </w:del>
                </m:ctrlPr>
              </m:sSubPr>
              <m:e>
                <w:del w:id="633" w:author="Iman Zabet" w:date="2012-05-06T00:07:00Z">
                  <m:r>
                    <w:rPr>
                      <w:rFonts w:ascii="Cambria Math" w:hAnsi="Cambria Math"/>
                    </w:rPr>
                    <m:t>d</m:t>
                  </m:r>
                </w:del>
              </m:e>
              <m:sub>
                <w:del w:id="634" w:author="Iman Zabet" w:date="2012-05-06T00:07:00Z">
                  <m:r>
                    <w:rPr>
                      <w:rFonts w:ascii="Cambria Math" w:hAnsi="Cambria Math"/>
                    </w:rPr>
                    <m:t>1</m:t>
                  </m:r>
                </w:del>
              </m:sub>
            </m:sSub>
          </m:e>
        </m:d>
      </m:oMath>
      <w:del w:id="635" w:author="Iman Zabet" w:date="2012-05-06T00:07:00Z">
        <w:r w:rsidR="00DD1A1F" w:rsidDel="004925FD">
          <w:delText>,</w:delText>
        </w:r>
        <w:r w:rsidR="00DD1A1F" w:rsidDel="004925FD">
          <w:tab/>
        </w:r>
        <w:r w:rsidR="005E32C8" w:rsidDel="004925FD">
          <w:tab/>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=1</m:t>
          </m:r>
        </m:oMath>
        <w:r w:rsidR="00DD1A1F" w:rsidDel="004925FD">
          <w:delText>,</w:delText>
        </w:r>
        <w:r w:rsidR="00DD1A1F" w:rsidDel="004925FD">
          <w:tab/>
        </w:r>
        <w:r w:rsidR="00DD1A1F" w:rsidDel="004925FD">
          <w:tab/>
        </w:r>
        <w:r w:rsidR="00DD1A1F" w:rsidDel="004925FD">
          <w:tab/>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oMath>
        <w:r w:rsidR="00DD1A1F" w:rsidDel="004925FD">
          <w:delText>,</w:delText>
        </w:r>
      </w:del>
    </w:p>
    <w:p w:rsidR="00DD1A1F" w:rsidDel="004925FD" w:rsidRDefault="002C5E12" w:rsidP="00DD1A1F">
      <w:pPr>
        <w:rPr>
          <w:del w:id="636" w:author="Iman Zabet" w:date="2012-05-06T00:07:00Z"/>
        </w:rPr>
      </w:pPr>
      <m:oMath>
        <m:sSub>
          <m:sSubPr>
            <m:ctrlPr>
              <w:del w:id="637" w:author="Iman Zabet" w:date="2012-05-06T00:07:00Z">
                <w:rPr>
                  <w:rFonts w:ascii="Cambria Math" w:hAnsi="Cambria Math"/>
                  <w:i/>
                </w:rPr>
              </w:del>
            </m:ctrlPr>
          </m:sSubPr>
          <m:e>
            <w:del w:id="638" w:author="Iman Zabet" w:date="2012-05-06T00:07:00Z">
              <m:r>
                <m:rPr>
                  <m:sty m:val="p"/>
                </m:rPr>
                <w:rPr>
                  <w:rFonts w:ascii="Cambria Math" w:hAnsi="Cambria Math"/>
                </w:rPr>
                <m:t>Ω</m:t>
              </m:r>
            </w:del>
            <m:ctrlPr>
              <w:del w:id="639" w:author="Iman Zabet" w:date="2012-05-06T00:07:00Z">
                <w:rPr>
                  <w:rFonts w:ascii="Cambria Math" w:hAnsi="Cambria Math"/>
                </w:rPr>
              </w:del>
            </m:ctrlPr>
          </m:e>
          <m:sub>
            <w:del w:id="640" w:author="Iman Zabet" w:date="2012-05-06T00:07:00Z">
              <m:r>
                <w:rPr>
                  <w:rFonts w:ascii="Cambria Math" w:hAnsi="Cambria Math"/>
                </w:rPr>
                <m:t>2</m:t>
              </m:r>
            </w:del>
          </m:sub>
        </m:sSub>
        <w:del w:id="641" w:author="Iman Zabet" w:date="2012-05-06T00:07:00Z">
          <m:r>
            <w:rPr>
              <w:rFonts w:ascii="Cambria Math" w:hAnsi="Cambria Math"/>
            </w:rPr>
            <m:t>=</m:t>
          </m:r>
        </w:del>
        <m:d>
          <m:dPr>
            <m:begChr m:val="{"/>
            <m:endChr m:val="}"/>
            <m:ctrlPr>
              <w:del w:id="642" w:author="Iman Zabet" w:date="2012-05-06T00:07:00Z">
                <w:rPr>
                  <w:rFonts w:ascii="Cambria Math" w:hAnsi="Cambria Math"/>
                  <w:i/>
                </w:rPr>
              </w:del>
            </m:ctrlPr>
          </m:dPr>
          <m:e>
            <m:sSub>
              <m:sSubPr>
                <m:ctrlPr>
                  <w:del w:id="643" w:author="Iman Zabet" w:date="2012-05-06T00:07:00Z">
                    <w:rPr>
                      <w:rFonts w:ascii="Cambria Math" w:hAnsi="Cambria Math"/>
                      <w:i/>
                    </w:rPr>
                  </w:del>
                </m:ctrlPr>
              </m:sSubPr>
              <m:e>
                <w:del w:id="644" w:author="Iman Zabet" w:date="2012-05-06T00:07:00Z">
                  <m:r>
                    <w:rPr>
                      <w:rFonts w:ascii="Cambria Math" w:hAnsi="Cambria Math"/>
                    </w:rPr>
                    <m:t>c</m:t>
                  </m:r>
                </w:del>
              </m:e>
              <m:sub>
                <w:del w:id="645" w:author="Iman Zabet" w:date="2012-05-06T00:07:00Z">
                  <m:r>
                    <w:rPr>
                      <w:rFonts w:ascii="Cambria Math" w:hAnsi="Cambria Math"/>
                    </w:rPr>
                    <m:t>2</m:t>
                  </m:r>
                </w:del>
              </m:sub>
            </m:sSub>
            <w:del w:id="646" w:author="Iman Zabet" w:date="2012-05-06T00:07:00Z">
              <m:r>
                <w:rPr>
                  <w:rFonts w:ascii="Cambria Math" w:hAnsi="Cambria Math"/>
                </w:rPr>
                <m:t>, …,</m:t>
              </m:r>
            </w:del>
            <m:sSub>
              <m:sSubPr>
                <m:ctrlPr>
                  <w:del w:id="647" w:author="Iman Zabet" w:date="2012-05-06T00:07:00Z">
                    <w:rPr>
                      <w:rFonts w:ascii="Cambria Math" w:hAnsi="Cambria Math"/>
                      <w:i/>
                    </w:rPr>
                  </w:del>
                </m:ctrlPr>
              </m:sSubPr>
              <m:e>
                <w:del w:id="648" w:author="Iman Zabet" w:date="2012-05-06T00:07:00Z">
                  <m:r>
                    <w:rPr>
                      <w:rFonts w:ascii="Cambria Math" w:hAnsi="Cambria Math"/>
                    </w:rPr>
                    <m:t>d</m:t>
                  </m:r>
                </w:del>
              </m:e>
              <m:sub>
                <w:del w:id="649" w:author="Iman Zabet" w:date="2012-05-06T00:07:00Z">
                  <m:r>
                    <w:rPr>
                      <w:rFonts w:ascii="Cambria Math" w:hAnsi="Cambria Math"/>
                    </w:rPr>
                    <m:t>2</m:t>
                  </m:r>
                </w:del>
              </m:sub>
            </m:sSub>
          </m:e>
        </m:d>
      </m:oMath>
      <w:del w:id="650" w:author="Iman Zabet" w:date="2012-05-06T00:07:00Z">
        <w:r w:rsidR="00DD1A1F" w:rsidDel="004925FD">
          <w:delText>,</w:delText>
        </w:r>
        <w:r w:rsidR="00DD1A1F" w:rsidDel="004925FD">
          <w:tab/>
        </w:r>
        <w:r w:rsidR="005E32C8" w:rsidDel="004925FD">
          <w:tab/>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oMath>
        <w:r w:rsidR="00DD1A1F" w:rsidDel="004925FD">
          <w:tab/>
        </w:r>
        <w:r w:rsidR="00DD1A1F" w:rsidDel="004925FD">
          <w:tab/>
        </w: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DD1A1F" w:rsidDel="004925FD">
          <w:delText>,</w:delText>
        </w:r>
      </w:del>
    </w:p>
    <w:p w:rsidR="00DD1A1F" w:rsidDel="004925FD" w:rsidRDefault="00DD1A1F" w:rsidP="00DD1A1F">
      <w:pPr>
        <w:rPr>
          <w:del w:id="651" w:author="Iman Zabet" w:date="2012-05-06T00:07:00Z"/>
        </w:rPr>
      </w:pPr>
      <w:del w:id="652" w:author="Iman Zabet" w:date="2012-05-06T00:07:00Z">
        <m:oMath>
          <m:r>
            <w:rPr>
              <w:rFonts w:ascii="Cambria Math" w:hAnsi="Cambria Math"/>
            </w:rPr>
            <m:t>⋮</m:t>
          </m:r>
        </m:oMath>
        <w:r w:rsidDel="004925FD">
          <w:tab/>
        </w:r>
      </w:del>
    </w:p>
    <w:p w:rsidR="00DD1A1F" w:rsidDel="004925FD" w:rsidRDefault="002C5E12">
      <w:pPr>
        <w:rPr>
          <w:del w:id="653" w:author="Iman Zabet" w:date="2012-05-06T00:07:00Z"/>
        </w:rPr>
      </w:pPr>
      <m:oMath>
        <m:sSub>
          <m:sSubPr>
            <m:ctrlPr>
              <w:del w:id="654" w:author="Iman Zabet" w:date="2012-05-06T00:07:00Z">
                <w:rPr>
                  <w:rFonts w:ascii="Cambria Math" w:hAnsi="Cambria Math"/>
                  <w:i/>
                </w:rPr>
              </w:del>
            </m:ctrlPr>
          </m:sSubPr>
          <m:e>
            <w:del w:id="655" w:author="Iman Zabet" w:date="2012-05-06T00:07:00Z">
              <m:r>
                <m:rPr>
                  <m:sty m:val="p"/>
                </m:rPr>
                <w:rPr>
                  <w:rFonts w:ascii="Cambria Math" w:hAnsi="Cambria Math"/>
                </w:rPr>
                <m:t>Ω</m:t>
              </m:r>
            </w:del>
            <m:ctrlPr>
              <w:del w:id="656" w:author="Iman Zabet" w:date="2012-05-06T00:07:00Z">
                <w:rPr>
                  <w:rFonts w:ascii="Cambria Math" w:hAnsi="Cambria Math"/>
                </w:rPr>
              </w:del>
            </m:ctrlPr>
          </m:e>
          <m:sub>
            <w:del w:id="657" w:author="Iman Zabet" w:date="2012-05-06T00:07:00Z">
              <m:r>
                <w:rPr>
                  <w:rFonts w:ascii="Cambria Math" w:hAnsi="Cambria Math"/>
                </w:rPr>
                <m:t>m</m:t>
              </m:r>
            </w:del>
          </m:sub>
        </m:sSub>
        <w:del w:id="658" w:author="Iman Zabet" w:date="2012-05-06T00:07:00Z">
          <m:r>
            <w:rPr>
              <w:rFonts w:ascii="Cambria Math" w:hAnsi="Cambria Math"/>
            </w:rPr>
            <m:t>=</m:t>
          </m:r>
        </w:del>
        <m:d>
          <m:dPr>
            <m:begChr m:val="{"/>
            <m:endChr m:val="}"/>
            <m:ctrlPr>
              <w:del w:id="659" w:author="Iman Zabet" w:date="2012-05-06T00:07:00Z">
                <w:rPr>
                  <w:rFonts w:ascii="Cambria Math" w:hAnsi="Cambria Math"/>
                  <w:i/>
                </w:rPr>
              </w:del>
            </m:ctrlPr>
          </m:dPr>
          <m:e>
            <m:sSub>
              <m:sSubPr>
                <m:ctrlPr>
                  <w:del w:id="660" w:author="Iman Zabet" w:date="2012-05-06T00:07:00Z">
                    <w:rPr>
                      <w:rFonts w:ascii="Cambria Math" w:hAnsi="Cambria Math"/>
                      <w:i/>
                    </w:rPr>
                  </w:del>
                </m:ctrlPr>
              </m:sSubPr>
              <m:e>
                <w:del w:id="661" w:author="Iman Zabet" w:date="2012-05-06T00:07:00Z">
                  <m:r>
                    <w:rPr>
                      <w:rFonts w:ascii="Cambria Math" w:hAnsi="Cambria Math"/>
                    </w:rPr>
                    <m:t>c</m:t>
                  </m:r>
                </w:del>
              </m:e>
              <m:sub>
                <w:del w:id="662" w:author="Iman Zabet" w:date="2012-05-06T00:07:00Z">
                  <m:r>
                    <w:rPr>
                      <w:rFonts w:ascii="Cambria Math" w:hAnsi="Cambria Math"/>
                    </w:rPr>
                    <m:t>m</m:t>
                  </m:r>
                </w:del>
              </m:sub>
            </m:sSub>
            <w:del w:id="663" w:author="Iman Zabet" w:date="2012-05-06T00:07:00Z">
              <m:r>
                <w:rPr>
                  <w:rFonts w:ascii="Cambria Math" w:hAnsi="Cambria Math"/>
                </w:rPr>
                <m:t>, …,</m:t>
              </m:r>
            </w:del>
            <m:sSub>
              <m:sSubPr>
                <m:ctrlPr>
                  <w:del w:id="664" w:author="Iman Zabet" w:date="2012-05-06T00:07:00Z">
                    <w:rPr>
                      <w:rFonts w:ascii="Cambria Math" w:hAnsi="Cambria Math"/>
                      <w:i/>
                    </w:rPr>
                  </w:del>
                </m:ctrlPr>
              </m:sSubPr>
              <m:e>
                <w:del w:id="665" w:author="Iman Zabet" w:date="2012-05-06T00:07:00Z">
                  <m:r>
                    <w:rPr>
                      <w:rFonts w:ascii="Cambria Math" w:hAnsi="Cambria Math"/>
                    </w:rPr>
                    <m:t>d</m:t>
                  </m:r>
                </w:del>
              </m:e>
              <m:sub>
                <w:del w:id="666" w:author="Iman Zabet" w:date="2012-05-06T00:07:00Z">
                  <m:r>
                    <w:rPr>
                      <w:rFonts w:ascii="Cambria Math" w:hAnsi="Cambria Math"/>
                    </w:rPr>
                    <m:t>m</m:t>
                  </m:r>
                </w:del>
              </m:sub>
            </m:sSub>
          </m:e>
        </m:d>
      </m:oMath>
      <w:del w:id="667" w:author="Iman Zabet" w:date="2012-05-06T00:07:00Z">
        <w:r w:rsidR="00DD1A1F" w:rsidDel="004925FD">
          <w:delText>,</w:delText>
        </w:r>
        <w:r w:rsidR="00DD1A1F" w:rsidDel="004925FD">
          <w:tab/>
        </w:r>
        <w:r w:rsidR="005E32C8" w:rsidDel="004925FD">
          <w:tab/>
        </w: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m-1</m:t>
              </m:r>
            </m:sub>
          </m:sSub>
          <m:r>
            <w:rPr>
              <w:rFonts w:ascii="Cambria Math" w:hAnsi="Cambria Math"/>
            </w:rPr>
            <m:t>+1</m:t>
          </m:r>
        </m:oMath>
        <w:r w:rsidR="00DD1A1F" w:rsidDel="004925FD">
          <w:delText>,</w:delText>
        </w:r>
        <w:r w:rsidR="00DD1A1F" w:rsidDel="004925FD">
          <w:tab/>
        </w:r>
        <w:r w:rsidR="00DD1A1F" w:rsidDel="004925FD">
          <w:tab/>
        </w:r>
        <m:oMath>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oMath>
        <w:r w:rsidR="00DD1A1F" w:rsidDel="004925FD">
          <w:delText>,</w:delText>
        </w:r>
      </w:del>
    </w:p>
    <w:p w:rsidR="008A2EED" w:rsidDel="004925FD" w:rsidRDefault="00D14157">
      <w:pPr>
        <w:rPr>
          <w:del w:id="668" w:author="Iman Zabet" w:date="2012-05-06T00:07:00Z"/>
        </w:rPr>
      </w:pPr>
      <w:del w:id="669" w:author="Iman Zabet" w:date="2012-05-06T00:07:00Z">
        <w:r w:rsidDel="004925FD">
          <w:lastRenderedPageBreak/>
          <w:delText xml:space="preserve">Where, the value of </w:delTex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Del="004925FD">
          <w:delText xml:space="preserve"> and </w:delText>
        </w:r>
        <m:oMath>
          <m:sSub>
            <m:sSubPr>
              <m:ctrlPr>
                <w:rPr>
                  <w:rFonts w:ascii="Cambria Math" w:hAnsi="Cambria Math"/>
                  <w:i/>
                </w:rPr>
              </m:ctrlPr>
            </m:sSubPr>
            <m:e>
              <m:r>
                <w:rPr>
                  <w:rFonts w:ascii="Cambria Math" w:hAnsi="Cambria Math"/>
                </w:rPr>
                <m:t>d</m:t>
              </m:r>
            </m:e>
            <m:sub>
              <m:r>
                <w:rPr>
                  <w:rFonts w:ascii="Cambria Math" w:hAnsi="Cambria Math"/>
                </w:rPr>
                <m:t>m</m:t>
              </m:r>
            </m:sub>
          </m:sSub>
        </m:oMath>
        <w:r w:rsidDel="004925FD">
          <w:delText xml:space="preserve"> can be derive from a recurrence relation, </w:delTex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i-1</m:t>
              </m:r>
            </m:sub>
          </m:sSub>
          <m:r>
            <w:rPr>
              <w:rFonts w:ascii="Cambria Math" w:hAnsi="Cambria Math"/>
            </w:rPr>
            <m:t>+1</m:t>
          </m:r>
        </m:oMath>
        <w:r w:rsidDel="004925FD">
          <w:delText xml:space="preserve"> </w:delText>
        </w:r>
        <w:r w:rsidR="00CB41F5" w:rsidDel="004925FD">
          <w:delText>and</w:delTex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oMath>
        <w:r w:rsidDel="004925FD">
          <w:delText xml:space="preserve">. So, </w:delTex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i-1</m:t>
              </m:r>
            </m:sub>
          </m:sSub>
          <m:r>
            <w:rPr>
              <w:rFonts w:ascii="Cambria Math" w:hAnsi="Cambria Math"/>
            </w:rPr>
            <m:t>+1=</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sSub>
                <m:sSubPr>
                  <m:ctrlPr>
                    <w:rPr>
                      <w:rFonts w:ascii="Cambria Math" w:hAnsi="Cambria Math"/>
                      <w:i/>
                    </w:rPr>
                  </m:ctrlPr>
                </m:sSubPr>
                <m:e>
                  <m:r>
                    <w:rPr>
                      <w:rFonts w:ascii="Cambria Math" w:hAnsi="Cambria Math"/>
                    </w:rPr>
                    <m:t>n</m:t>
                  </m:r>
                </m:e>
                <m:sub>
                  <m:r>
                    <w:rPr>
                      <w:rFonts w:ascii="Cambria Math" w:hAnsi="Cambria Math"/>
                    </w:rPr>
                    <m:t>j</m:t>
                  </m:r>
                </m:sub>
              </m:sSub>
            </m:e>
          </m:nary>
          <m:r>
            <w:rPr>
              <w:rFonts w:ascii="Cambria Math" w:hAnsi="Cambria Math"/>
            </w:rPr>
            <m:t>+1</m:t>
          </m:r>
        </m:oMath>
        <w:r w:rsidR="004620BD" w:rsidDel="004925FD">
          <w:delText xml:space="preserve"> </w:delText>
        </w:r>
        <w:r w:rsidR="00CB41F5" w:rsidDel="004925FD">
          <w:delText>and</w:delTex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sSub>
                <m:sSubPr>
                  <m:ctrlPr>
                    <w:rPr>
                      <w:rFonts w:ascii="Cambria Math" w:hAnsi="Cambria Math"/>
                      <w:i/>
                    </w:rPr>
                  </m:ctrlPr>
                </m:sSubPr>
                <m:e>
                  <m:r>
                    <w:rPr>
                      <w:rFonts w:ascii="Cambria Math" w:hAnsi="Cambria Math"/>
                    </w:rPr>
                    <m:t>n</m:t>
                  </m:r>
                </m:e>
                <m:sub>
                  <m:r>
                    <w:rPr>
                      <w:rFonts w:ascii="Cambria Math" w:hAnsi="Cambria Math"/>
                    </w:rPr>
                    <m:t>j</m:t>
                  </m:r>
                </m:sub>
              </m:sSub>
            </m:e>
          </m:nary>
        </m:oMath>
        <w:r w:rsidR="004620BD" w:rsidDel="004925FD">
          <w:delText xml:space="preserve">. Clearly, </w:delText>
        </w: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m</m:t>
              </m:r>
            </m:sub>
          </m:sSub>
        </m:oMath>
        <w:r w:rsidR="004620BD" w:rsidDel="004925FD">
          <w:delText xml:space="preserve"> </w:delText>
        </w:r>
        <w:r w:rsidR="00CB41F5" w:rsidDel="004925FD">
          <w:delText>and</w:delTex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=n</m:t>
          </m:r>
        </m:oMath>
        <w:r w:rsidR="004620BD" w:rsidDel="004925FD">
          <w:delText>.</w:delText>
        </w:r>
      </w:del>
    </w:p>
    <w:p w:rsidR="00C27D60" w:rsidRPr="00D227B5" w:rsidDel="004925FD" w:rsidRDefault="008A2EED">
      <w:pPr>
        <w:rPr>
          <w:del w:id="670" w:author="Iman Zabet" w:date="2012-05-06T00:07:00Z"/>
        </w:rPr>
      </w:pPr>
      <w:del w:id="671" w:author="Iman Zabet" w:date="2012-05-06T00:07:00Z">
        <w:r w:rsidDel="004925FD">
          <w:delText xml:space="preserve"> </w:delText>
        </w:r>
        <m:oMath>
          <m:sSubSup>
            <m:sSubSupPr>
              <m:ctrlPr>
                <w:rPr>
                  <w:rFonts w:ascii="Cambria Math" w:hAnsi="Cambria Math"/>
                  <w:i/>
                </w:rPr>
              </m:ctrlPr>
            </m:sSubSupPr>
            <m:e>
              <m:r>
                <w:rPr>
                  <w:rFonts w:ascii="Cambria Math" w:hAnsi="Cambria Math"/>
                </w:rPr>
                <m:t>X</m:t>
              </m:r>
            </m:e>
            <m: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m:t>
                  </m:r>
                </m:sub>
              </m:sSub>
            </m:sub>
            <m:sup>
              <m:r>
                <w:rPr>
                  <w:rFonts w:ascii="Cambria Math" w:hAnsi="Cambria Math"/>
                </w:rPr>
                <m:t>k</m:t>
              </m:r>
            </m:sup>
          </m:sSubSup>
          <m:r>
            <w:rPr>
              <w:rFonts w:ascii="Cambria Math" w:hAnsi="Cambria Math"/>
            </w:rPr>
            <m:t>=</m:t>
          </m:r>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plcHide m:val="1"/>
                          <m:mcs>
                            <m:mc>
                              <m:mcPr>
                                <m:count m:val="1"/>
                                <m:mcJc m:val="center"/>
                              </m:mcPr>
                            </m:mc>
                          </m:mcs>
                          <m:ctrlPr>
                            <w:rPr>
                              <w:rFonts w:ascii="Cambria Math" w:hAnsi="Cambria Math"/>
                              <w:i/>
                            </w:rPr>
                          </m:ctrlPr>
                        </m:mPr>
                        <m:mr>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m:t>
                                      </m:r>
                                    </m:sub>
                                  </m:sSub>
                                </m:e>
                              </m:mr>
                            </m:m>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d</m:t>
                                </m:r>
                              </m:e>
                              <m:sub>
                                <m:r>
                                  <w:rPr>
                                    <w:rFonts w:ascii="Cambria Math" w:hAnsi="Cambria Math"/>
                                  </w:rPr>
                                  <m:t>i</m:t>
                                </m:r>
                              </m:sub>
                            </m:sSub>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 xml:space="preserve">j   </m:t>
                                            </m:r>
                                          </m:sub>
                                        </m:sSub>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j</m:t>
                                            </m:r>
                                          </m:sub>
                                        </m:sSub>
                                      </m:e>
                                    </m:mr>
                                  </m:m>
                                </m:e>
                              </m:mr>
                            </m:m>
                          </m:e>
                        </m:mr>
                      </m:m>
                    </m:e>
                  </m:mr>
                  <m:mr>
                    <m:e>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j</m:t>
                                                    </m:r>
                                                  </m:sub>
                                                </m:sSub>
                                              </m:sub>
                                            </m:sSub>
                                          </m:e>
                                        </m:mr>
                                      </m:m>
                                    </m:e>
                                  </m:mr>
                                </m:m>
                              </m:e>
                              <m:e>
                                <m:r>
                                  <w:rPr>
                                    <w:rFonts w:ascii="Cambria Math" w:hAnsi="Cambria Math"/>
                                  </w:rPr>
                                  <m:t>⋯</m:t>
                                </m:r>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j</m:t>
                                                    </m:r>
                                                  </m:sub>
                                                </m:sSub>
                                              </m:sub>
                                            </m:sSub>
                                          </m:e>
                                        </m:mr>
                                      </m:m>
                                    </m:e>
                                  </m:mr>
                                </m:m>
                              </m:e>
                            </m:mr>
                            <m:mr>
                              <m:e>
                                <m:r>
                                  <w:rPr>
                                    <w:rFonts w:ascii="Cambria Math" w:hAnsi="Cambria Math"/>
                                  </w:rPr>
                                  <m:t>⋮</m:t>
                                </m:r>
                              </m:e>
                              <m:e>
                                <m:r>
                                  <w:rPr>
                                    <w:rFonts w:ascii="Cambria Math" w:hAnsi="Cambria Math"/>
                                  </w:rPr>
                                  <m:t>⋱</m:t>
                                </m:r>
                              </m:e>
                              <m:e>
                                <m:r>
                                  <w:rPr>
                                    <w:rFonts w:ascii="Cambria Math" w:hAnsi="Cambria Math"/>
                                  </w:rPr>
                                  <m:t>⋮</m:t>
                                </m:r>
                              </m:e>
                            </m:m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j</m:t>
                                                    </m:r>
                                                  </m:sub>
                                                </m:sSub>
                                              </m:sub>
                                            </m:sSub>
                                          </m:e>
                                        </m:mr>
                                      </m:m>
                                    </m:e>
                                  </m:mr>
                                </m:m>
                              </m:e>
                              <m:e>
                                <m:r>
                                  <w:rPr>
                                    <w:rFonts w:ascii="Cambria Math" w:hAnsi="Cambria Math"/>
                                  </w:rPr>
                                  <m:t>⋯</m:t>
                                </m:r>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j</m:t>
                                                    </m:r>
                                                  </m:sub>
                                                </m:sSub>
                                              </m:sub>
                                            </m:sSub>
                                          </m:e>
                                        </m:mr>
                                      </m:m>
                                    </m:e>
                                  </m:mr>
                                </m:m>
                              </m:e>
                            </m:mr>
                          </m:m>
                        </m:e>
                      </m:d>
                    </m:e>
                  </m:mr>
                </m:m>
              </m:e>
            </m:mr>
          </m:m>
        </m:oMath>
      </w:del>
    </w:p>
    <w:p w:rsidR="00C27D60" w:rsidDel="004925FD" w:rsidRDefault="00C27D60">
      <w:pPr>
        <w:rPr>
          <w:del w:id="672" w:author="Iman Zabet" w:date="2012-05-06T00:07:00Z"/>
        </w:rPr>
      </w:pPr>
    </w:p>
    <w:p w:rsidR="00CC3EBB" w:rsidDel="004925FD" w:rsidRDefault="00CC3EBB">
      <w:pPr>
        <w:rPr>
          <w:del w:id="673" w:author="Iman Zabet" w:date="2012-05-06T00:07:00Z"/>
        </w:rPr>
      </w:pPr>
      <w:del w:id="674" w:author="Iman Zabet" w:date="2012-05-06T00:07:00Z">
        <w:r w:rsidDel="004925FD">
          <w:delText xml:space="preserve">Since we expect that each GT should be handled by one and only one crane </w:delText>
        </w:r>
        <w:r w:rsidR="00513CFC" w:rsidDel="004925FD">
          <w:delText>(non-</w:delText>
        </w:r>
        <w:r w:rsidR="007A601D" w:rsidDel="004925FD">
          <w:delText>interference constraint over each GT</w:delText>
        </w:r>
        <w:r w:rsidR="00513CFC" w:rsidDel="004925FD">
          <w:delText>)</w:delText>
        </w:r>
        <w:r w:rsidR="00C747C2" w:rsidDel="004925FD">
          <w:delText>. So, we can define two basic group tasks. First the GTs that should be performed by one and only one QC, named "non-overlapping GT</w:delText>
        </w:r>
        <w:r w:rsidR="00A27BFF" w:rsidDel="004925FD">
          <w:delText xml:space="preserve">", </w:delText>
        </w:r>
        <w:r w:rsidR="00C747C2" w:rsidDel="004925FD">
          <w:delText>second the GTs that can be performed by more than one its adjacent QCs, named "overlapping GT".</w:delText>
        </w:r>
      </w:del>
    </w:p>
    <w:p w:rsidR="001B3B67" w:rsidDel="004925FD" w:rsidRDefault="001B3B67" w:rsidP="001B3B67">
      <w:pPr>
        <w:rPr>
          <w:del w:id="675" w:author="Iman Zabet" w:date="2012-05-06T00:07:00Z"/>
        </w:rPr>
      </w:pPr>
      <w:del w:id="676" w:author="Iman Zabet" w:date="2012-05-06T00:07:00Z">
        <w:r w:rsidDel="004925FD">
          <w:delText xml:space="preserve">We can say that the set for non-overlapping GTs is </w:delText>
        </w:r>
        <m:oMath>
          <m:acc>
            <m:accPr>
              <m:chr m:val="̃"/>
              <m:ctrlPr>
                <w:rPr>
                  <w:rFonts w:ascii="Cambria Math" w:hAnsi="Cambria Math"/>
                </w:rPr>
              </m:ctrlPr>
            </m:accPr>
            <m:e>
              <m:r>
                <m:rPr>
                  <m:sty m:val="p"/>
                </m:rPr>
                <w:rPr>
                  <w:rFonts w:ascii="Cambria Math" w:hAnsi="Cambria Math"/>
                </w:rPr>
                <m:t>Ω</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sSub>
                    <m:sSubPr>
                      <m:ctrlPr>
                        <w:rPr>
                          <w:rFonts w:ascii="Cambria Math" w:hAnsi="Cambria Math"/>
                          <w:i/>
                        </w:rPr>
                      </m:ctrlPr>
                    </m:sSubPr>
                    <m:e>
                      <m:r>
                        <w:rPr>
                          <w:rFonts w:ascii="Cambria Math" w:hAnsi="Cambria Math"/>
                        </w:rPr>
                        <m:t>m</m:t>
                      </m:r>
                    </m:e>
                    <m:sub>
                      <m:r>
                        <w:rPr>
                          <w:rFonts w:ascii="Cambria Math" w:hAnsi="Cambria Math"/>
                        </w:rPr>
                        <m:t>n</m:t>
                      </m:r>
                    </m:sub>
                  </m:sSub>
                </m:sub>
              </m:sSub>
            </m:e>
          </m:d>
        </m:oMath>
        <w:r w:rsidDel="004925FD">
          <w:delText xml:space="preserve"> and overlapping GTs is</w:delTex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Ω</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Ω</m:t>
                      </m:r>
                    </m:e>
                  </m:acc>
                </m:e>
                <m:sub>
                  <m:sSub>
                    <m:sSubPr>
                      <m:ctrlPr>
                        <w:rPr>
                          <w:rFonts w:ascii="Cambria Math" w:hAnsi="Cambria Math"/>
                          <w:i/>
                        </w:rPr>
                      </m:ctrlPr>
                    </m:sSubPr>
                    <m:e>
                      <m:r>
                        <w:rPr>
                          <w:rFonts w:ascii="Cambria Math" w:hAnsi="Cambria Math"/>
                        </w:rPr>
                        <m:t>m</m:t>
                      </m:r>
                    </m:e>
                    <m:sub>
                      <m:r>
                        <w:rPr>
                          <w:rFonts w:ascii="Cambria Math" w:hAnsi="Cambria Math"/>
                        </w:rPr>
                        <m:t>o</m:t>
                      </m:r>
                    </m:sub>
                  </m:sSub>
                </m:sub>
              </m:sSub>
            </m:e>
          </m:d>
        </m:oMath>
        <w:r w:rsidDel="004925FD">
          <w:delText xml:space="preserve">. Where </w:delText>
        </w:r>
        <m:oMath>
          <m:r>
            <m:rPr>
              <m:sty m:val="p"/>
            </m:rPr>
            <w:rPr>
              <w:rFonts w:ascii="Cambria Math" w:hAnsi="Cambria Math"/>
            </w:rPr>
            <m:t>Ω</m:t>
          </m:r>
          <m:r>
            <w:rPr>
              <w:rFonts w:ascii="Cambria Math" w:hAnsi="Cambria Math"/>
            </w:rPr>
            <m:t>=</m:t>
          </m:r>
          <m:d>
            <m:dPr>
              <m:begChr m:val="{"/>
              <m:endChr m:val="}"/>
              <m:ctrlPr>
                <w:rPr>
                  <w:rFonts w:ascii="Cambria Math" w:hAnsi="Cambria Math"/>
                  <w:i/>
                </w:rPr>
              </m:ctrlPr>
            </m:dPr>
            <m:e>
              <m:acc>
                <m:accPr>
                  <m:chr m:val="̅"/>
                  <m:ctrlPr>
                    <w:rPr>
                      <w:rFonts w:ascii="Cambria Math" w:hAnsi="Cambria Math"/>
                    </w:rPr>
                  </m:ctrlPr>
                </m:accPr>
                <m:e>
                  <m:r>
                    <m:rPr>
                      <m:sty m:val="p"/>
                    </m:rPr>
                    <w:rPr>
                      <w:rFonts w:ascii="Cambria Math" w:hAnsi="Cambria Math"/>
                    </w:rPr>
                    <m:t>Ω</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e>
          </m:d>
        </m:oMath>
        <w:r w:rsidDel="004925FD">
          <w:delText xml:space="preserve"> and</w:delTex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=m</m:t>
          </m:r>
        </m:oMath>
        <w:r w:rsidDel="004925FD">
          <w:delText xml:space="preserve">. By default all the </w:delTex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Del="004925FD">
          <w:delText xml:space="preserve"> unless we define that some GTs have to be handled by only one crane</w:delText>
        </w:r>
        <m:oMath>
          <m:r>
            <w:rPr>
              <w:rFonts w:ascii="Cambria Math" w:hAnsi="Cambria Math"/>
            </w:rPr>
            <m:t xml:space="preserve"> k</m:t>
          </m:r>
        </m:oMath>
        <w:r w:rsidDel="004925FD">
          <w:delText xml:space="preserve">. Therefore, we can say for example GT </w:delText>
        </w:r>
        <m:oMath>
          <m:r>
            <w:rPr>
              <w:rFonts w:ascii="Cambria Math" w:hAnsi="Cambria Math"/>
            </w:rPr>
            <m:t>j</m:t>
          </m:r>
        </m:oMath>
        <w:r w:rsidDel="004925FD">
          <w:delText xml:space="preserve"> i.e. </w:delTex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m:t>
              </m:r>
            </m:sub>
          </m:sSub>
          <m:r>
            <w:rPr>
              <w:rFonts w:ascii="Cambria Math" w:hAnsi="Cambria Math"/>
            </w:rPr>
            <m:t>∈</m:t>
          </m:r>
          <m:acc>
            <m:accPr>
              <m:chr m:val="̃"/>
              <m:ctrlPr>
                <w:rPr>
                  <w:rFonts w:ascii="Cambria Math" w:hAnsi="Cambria Math"/>
                </w:rPr>
              </m:ctrlPr>
            </m:accPr>
            <m:e>
              <m:r>
                <m:rPr>
                  <m:sty m:val="p"/>
                </m:rPr>
                <w:rPr>
                  <w:rFonts w:ascii="Cambria Math" w:hAnsi="Cambria Math"/>
                </w:rPr>
                <m:t>Ω</m:t>
              </m:r>
            </m:e>
          </m:acc>
        </m:oMath>
      </w:del>
    </w:p>
    <w:p w:rsidR="00ED2304" w:rsidRPr="003D6B31" w:rsidDel="004925FD" w:rsidRDefault="00ED2304">
      <w:pPr>
        <w:rPr>
          <w:del w:id="677" w:author="Iman Zabet" w:date="2012-05-06T00:07:00Z"/>
          <w:b/>
          <w:bCs/>
        </w:rPr>
      </w:pPr>
      <w:del w:id="678" w:author="Iman Zabet" w:date="2012-05-06T00:07:00Z">
        <w:r w:rsidRPr="003D6B31" w:rsidDel="004925FD">
          <w:rPr>
            <w:b/>
            <w:bCs/>
          </w:rPr>
          <w:delText>Remark:</w:delText>
        </w:r>
      </w:del>
    </w:p>
    <w:p w:rsidR="00ED2304" w:rsidDel="004925FD" w:rsidRDefault="00ED2304">
      <w:pPr>
        <w:rPr>
          <w:del w:id="679" w:author="Iman Zabet" w:date="2012-05-06T00:07:00Z"/>
        </w:rPr>
      </w:pPr>
      <w:del w:id="680" w:author="Iman Zabet" w:date="2012-05-06T00:07:00Z">
        <w:r w:rsidDel="004925FD">
          <w:delText xml:space="preserve">By substituting all the </w:delText>
        </w:r>
        <m:oMath>
          <m:r>
            <w:rPr>
              <w:rFonts w:ascii="Cambria Math" w:hAnsi="Cambria Math"/>
            </w:rPr>
            <m:t>i</m:t>
          </m:r>
        </m:oMath>
        <w:r w:rsidDel="004925FD">
          <w:delText xml:space="preserve"> and </w:delText>
        </w:r>
        <m:oMath>
          <m:r>
            <w:rPr>
              <w:rFonts w:ascii="Cambria Math" w:hAnsi="Cambria Math"/>
            </w:rPr>
            <m:t>j</m:t>
          </m:r>
        </m:oMath>
        <w:r w:rsidDel="004925FD">
          <w:delText xml:space="preserve"> indices of </w:delText>
        </w:r>
        <w:r w:rsidDel="004925FD">
          <w:fldChar w:fldCharType="begin"/>
        </w:r>
        <w:r w:rsidDel="004925FD">
          <w:delInstrText xml:space="preserve"> REF _Ref323585139 \h </w:delInstrText>
        </w:r>
        <w:r w:rsidDel="004925FD">
          <w:fldChar w:fldCharType="separate"/>
        </w:r>
        <w:r w:rsidDel="004925FD">
          <w:delText>(</w:delText>
        </w:r>
        <w:r w:rsidDel="004925FD">
          <w:rPr>
            <w:noProof/>
          </w:rPr>
          <w:delText>1</w:delText>
        </w:r>
        <w:r w:rsidDel="004925FD">
          <w:delText>)</w:delText>
        </w:r>
        <w:r w:rsidDel="004925FD">
          <w:fldChar w:fldCharType="end"/>
        </w:r>
        <w:r w:rsidDel="004925FD">
          <w:delText xml:space="preserve"> - </w:delText>
        </w:r>
        <w:r w:rsidDel="004925FD">
          <w:fldChar w:fldCharType="begin"/>
        </w:r>
        <w:r w:rsidDel="004925FD">
          <w:delInstrText xml:space="preserve"> REF _Ref323585245 \h </w:delInstrText>
        </w:r>
        <w:r w:rsidDel="004925FD">
          <w:fldChar w:fldCharType="separate"/>
        </w:r>
        <w:r w:rsidDel="004925FD">
          <w:rPr>
            <w:rFonts w:cstheme="majorBidi"/>
          </w:rPr>
          <w:delText>(</w:delText>
        </w:r>
        <w:r w:rsidDel="004925FD">
          <w:rPr>
            <w:rFonts w:cstheme="majorBidi"/>
            <w:noProof/>
          </w:rPr>
          <w:delText>15</w:delText>
        </w:r>
        <w:r w:rsidDel="004925FD">
          <w:rPr>
            <w:rFonts w:cstheme="majorBidi"/>
          </w:rPr>
          <w:delText>)</w:delText>
        </w:r>
        <w:r w:rsidDel="004925FD">
          <w:fldChar w:fldCharType="end"/>
        </w:r>
        <w:r w:rsidDel="004925FD">
          <w:delText xml:space="preserve"> by </w:delTex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Del="004925FD">
          <w:delText xml:space="preserve"> and </w:delTex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m:t>
              </m:r>
            </m:sub>
          </m:sSub>
        </m:oMath>
        <w:r w:rsidR="00875323" w:rsidDel="004925FD">
          <w:delText xml:space="preserve">, we reach </w:delText>
        </w:r>
        <w:r w:rsidR="00087F1C" w:rsidDel="004925FD">
          <w:delText xml:space="preserve">again to </w:delText>
        </w:r>
        <w:r w:rsidR="00875323" w:rsidDel="004925FD">
          <w:delText xml:space="preserve">the original QCSP proposed by Kim and Park </w:delText>
        </w:r>
      </w:del>
      <w:customXmlDelRangeStart w:id="681" w:author="Iman Zabet" w:date="2012-05-06T00:07:00Z"/>
      <w:sdt>
        <w:sdtPr>
          <w:id w:val="-2018376978"/>
          <w:citation/>
        </w:sdtPr>
        <w:sdtEndPr/>
        <w:sdtContent>
          <w:customXmlDelRangeEnd w:id="681"/>
          <w:del w:id="682" w:author="Iman Zabet" w:date="2012-05-06T00:07:00Z">
            <w:r w:rsidR="00875323" w:rsidDel="004925FD">
              <w:fldChar w:fldCharType="begin"/>
            </w:r>
            <w:r w:rsidR="00875323" w:rsidDel="004925FD">
              <w:delInstrText xml:space="preserve"> CITATION KHK \l 1033 </w:delInstrText>
            </w:r>
            <w:r w:rsidR="00875323" w:rsidDel="004925FD">
              <w:fldChar w:fldCharType="separate"/>
            </w:r>
            <w:r w:rsidR="00450C2B" w:rsidRPr="00450C2B" w:rsidDel="004925FD">
              <w:rPr>
                <w:noProof/>
              </w:rPr>
              <w:delText>[6]</w:delText>
            </w:r>
            <w:r w:rsidR="00875323" w:rsidDel="004925FD">
              <w:fldChar w:fldCharType="end"/>
            </w:r>
          </w:del>
          <w:customXmlDelRangeStart w:id="683" w:author="Iman Zabet" w:date="2012-05-06T00:07:00Z"/>
        </w:sdtContent>
      </w:sdt>
      <w:customXmlDelRangeEnd w:id="683"/>
      <w:del w:id="684" w:author="Iman Zabet" w:date="2012-05-06T00:07:00Z">
        <w:r w:rsidR="00875323" w:rsidDel="004925FD">
          <w:delText>.</w:delText>
        </w:r>
        <w:commentRangeEnd w:id="283"/>
        <w:r w:rsidR="003D6B31" w:rsidDel="004925FD">
          <w:rPr>
            <w:rStyle w:val="CommentReference"/>
            <w:rFonts w:ascii="Tahoma" w:hAnsi="Tahoma"/>
          </w:rPr>
          <w:commentReference w:id="283"/>
        </w:r>
      </w:del>
    </w:p>
    <w:p w:rsidR="008F7D21" w:rsidRDefault="008F7D21" w:rsidP="00E84909">
      <w:pPr>
        <w:rPr>
          <w:ins w:id="685" w:author="Iman Zabet" w:date="2012-05-06T18:53:00Z"/>
        </w:rPr>
      </w:pPr>
    </w:p>
    <w:p w:rsidR="00E84909" w:rsidRDefault="00E84909" w:rsidP="00E84909">
      <w:pPr>
        <w:rPr>
          <w:ins w:id="686" w:author="Iman Zabet" w:date="2012-05-06T18:53:00Z"/>
        </w:rPr>
      </w:pPr>
      <w:ins w:id="687" w:author="Iman Zabet" w:date="2012-05-06T18:53:00Z">
        <w:r w:rsidRPr="00280E54">
          <w:t xml:space="preserve">The </w:t>
        </w:r>
        <w:r>
          <w:t xml:space="preserve">mathematical </w:t>
        </w:r>
        <w:r w:rsidRPr="00280E54">
          <w:t xml:space="preserve">model of QCSP introduced in </w:t>
        </w:r>
      </w:ins>
      <w:customXmlInsRangeStart w:id="688" w:author="Iman Zabet" w:date="2012-05-06T18:53:00Z"/>
      <w:sdt>
        <w:sdtPr>
          <w:id w:val="-45842174"/>
          <w:citation/>
        </w:sdtPr>
        <w:sdtEndPr/>
        <w:sdtContent>
          <w:customXmlInsRangeEnd w:id="688"/>
          <w:ins w:id="689" w:author="Iman Zabet" w:date="2012-05-06T18:53:00Z">
            <w:r>
              <w:fldChar w:fldCharType="begin"/>
            </w:r>
            <w:r>
              <w:instrText xml:space="preserve"> CITATION ATa \l 1033  </w:instrText>
            </w:r>
            <w:r>
              <w:fldChar w:fldCharType="separate"/>
            </w:r>
          </w:ins>
          <w:r w:rsidR="00981F58" w:rsidRPr="00981F58">
            <w:rPr>
              <w:noProof/>
            </w:rPr>
            <w:t>[21]</w:t>
          </w:r>
          <w:ins w:id="690" w:author="Iman Zabet" w:date="2012-05-06T18:53:00Z">
            <w:r>
              <w:fldChar w:fldCharType="end"/>
            </w:r>
          </w:ins>
          <w:customXmlInsRangeStart w:id="691" w:author="Iman Zabet" w:date="2012-05-06T18:53:00Z"/>
        </w:sdtContent>
      </w:sdt>
      <w:customXmlInsRangeEnd w:id="691"/>
      <w:ins w:id="692" w:author="Iman Zabet" w:date="2012-05-06T18:53:00Z">
        <w:r>
          <w:t xml:space="preserve"> as a Mixed-Integer Model (MIP)</w:t>
        </w:r>
        <w:r w:rsidRPr="00280E54">
          <w:t xml:space="preserve"> based on the developed model in </w:t>
        </w:r>
      </w:ins>
      <w:customXmlInsRangeStart w:id="693" w:author="Iman Zabet" w:date="2012-05-06T18:53:00Z"/>
      <w:sdt>
        <w:sdtPr>
          <w:id w:val="2110927814"/>
          <w:citation/>
        </w:sdtPr>
        <w:sdtEndPr/>
        <w:sdtContent>
          <w:customXmlInsRangeEnd w:id="693"/>
          <w:ins w:id="694" w:author="Iman Zabet" w:date="2012-05-06T18:53:00Z">
            <w:r>
              <w:fldChar w:fldCharType="begin"/>
            </w:r>
            <w:r>
              <w:instrText xml:space="preserve"> CITATION KHK \l 1033 </w:instrText>
            </w:r>
            <w:r>
              <w:fldChar w:fldCharType="separate"/>
            </w:r>
          </w:ins>
          <w:r w:rsidR="00981F58" w:rsidRPr="00981F58">
            <w:rPr>
              <w:noProof/>
            </w:rPr>
            <w:t>[6]</w:t>
          </w:r>
          <w:ins w:id="695" w:author="Iman Zabet" w:date="2012-05-06T18:53:00Z">
            <w:r>
              <w:fldChar w:fldCharType="end"/>
            </w:r>
          </w:ins>
          <w:customXmlInsRangeStart w:id="696" w:author="Iman Zabet" w:date="2012-05-06T18:53:00Z"/>
        </w:sdtContent>
      </w:sdt>
      <w:customXmlInsRangeEnd w:id="696"/>
      <w:ins w:id="697" w:author="Iman Zabet" w:date="2012-05-06T18:53:00Z">
        <w:r w:rsidRPr="00280E54">
          <w:t xml:space="preserve">, including the modifications report in </w:t>
        </w:r>
      </w:ins>
      <w:customXmlInsRangeStart w:id="698" w:author="Iman Zabet" w:date="2012-05-06T18:53:00Z"/>
      <w:sdt>
        <w:sdtPr>
          <w:id w:val="1927375136"/>
          <w:citation/>
        </w:sdtPr>
        <w:sdtEndPr/>
        <w:sdtContent>
          <w:customXmlInsRangeEnd w:id="698"/>
          <w:ins w:id="699" w:author="Iman Zabet" w:date="2012-05-06T18:53:00Z">
            <w:r>
              <w:fldChar w:fldCharType="begin"/>
            </w:r>
            <w:r>
              <w:instrText xml:space="preserve"> CITATION LMo \l 1033  </w:instrText>
            </w:r>
            <w:r>
              <w:fldChar w:fldCharType="separate"/>
            </w:r>
          </w:ins>
          <w:r w:rsidR="00981F58" w:rsidRPr="00981F58">
            <w:rPr>
              <w:noProof/>
            </w:rPr>
            <w:t>[22]</w:t>
          </w:r>
          <w:ins w:id="700" w:author="Iman Zabet" w:date="2012-05-06T18:53:00Z">
            <w:r>
              <w:fldChar w:fldCharType="end"/>
            </w:r>
          </w:ins>
          <w:customXmlInsRangeStart w:id="701" w:author="Iman Zabet" w:date="2012-05-06T18:53:00Z"/>
        </w:sdtContent>
      </w:sdt>
      <w:customXmlInsRangeEnd w:id="701"/>
      <w:ins w:id="702" w:author="Iman Zabet" w:date="2012-05-06T18:53:00Z">
        <w:r w:rsidRPr="00280E54">
          <w:t xml:space="preserve">. </w:t>
        </w:r>
      </w:ins>
    </w:p>
    <w:p w:rsidR="00E84909" w:rsidRDefault="00E84909" w:rsidP="00E84909">
      <w:pPr>
        <w:rPr>
          <w:ins w:id="703" w:author="Iman Zabet" w:date="2012-05-06T18:53:00Z"/>
        </w:rPr>
      </w:pPr>
      <w:ins w:id="704" w:author="Iman Zabet" w:date="2012-05-06T18:53:00Z">
        <w:r>
          <w:t>The main constraints of the scheduling operation can be described as below:</w:t>
        </w:r>
      </w:ins>
    </w:p>
    <w:p w:rsidR="00E84909" w:rsidRDefault="00E84909" w:rsidP="00E5082C">
      <w:pPr>
        <w:numPr>
          <w:ilvl w:val="0"/>
          <w:numId w:val="25"/>
        </w:numPr>
        <w:rPr>
          <w:ins w:id="705" w:author="Iman Zabet" w:date="2012-05-06T18:53:00Z"/>
        </w:rPr>
      </w:pPr>
      <w:ins w:id="706" w:author="Iman Zabet" w:date="2012-05-06T18:53:00Z">
        <w:r>
          <w:t>Each QC can operate after its earliest available time.</w:t>
        </w:r>
      </w:ins>
    </w:p>
    <w:p w:rsidR="00E84909" w:rsidRDefault="00E84909" w:rsidP="00E5082C">
      <w:pPr>
        <w:numPr>
          <w:ilvl w:val="0"/>
          <w:numId w:val="25"/>
        </w:numPr>
        <w:rPr>
          <w:ins w:id="707" w:author="Iman Zabet" w:date="2012-05-06T18:53:00Z"/>
        </w:rPr>
      </w:pPr>
      <w:ins w:id="708" w:author="Iman Zabet" w:date="2012-05-06T18:53:00Z">
        <w:r>
          <w:t>QCs are on the same track and thus cannot cross over each other</w:t>
        </w:r>
      </w:ins>
      <w:ins w:id="709" w:author="Iman Zabet" w:date="2012-05-06T19:02:00Z">
        <w:r w:rsidR="000577BE">
          <w:t xml:space="preserve"> (cross over constraint</w:t>
        </w:r>
        <w:r w:rsidR="00A94DE2">
          <w:t xml:space="preserve"> </w:t>
        </w:r>
        <w:r w:rsidR="000577BE">
          <w:t>/ non-</w:t>
        </w:r>
        <w:r w:rsidR="00A94DE2">
          <w:t>interference</w:t>
        </w:r>
        <w:r w:rsidR="000577BE">
          <w:t>)</w:t>
        </w:r>
      </w:ins>
      <w:ins w:id="710" w:author="Iman Zabet" w:date="2012-05-06T18:53:00Z">
        <w:r>
          <w:t>.</w:t>
        </w:r>
      </w:ins>
    </w:p>
    <w:p w:rsidR="00E84909" w:rsidRDefault="00E84909" w:rsidP="00E5082C">
      <w:pPr>
        <w:numPr>
          <w:ilvl w:val="0"/>
          <w:numId w:val="25"/>
        </w:numPr>
        <w:rPr>
          <w:ins w:id="711" w:author="Iman Zabet" w:date="2012-05-06T18:53:00Z"/>
        </w:rPr>
      </w:pPr>
      <w:ins w:id="712" w:author="Iman Zabet" w:date="2012-05-06T18:53:00Z">
        <w:r>
          <w:t>Some tasks must be performed before others</w:t>
        </w:r>
      </w:ins>
      <w:ins w:id="713" w:author="Iman Zabet" w:date="2012-05-06T18:57:00Z">
        <w:r w:rsidR="008F7D21">
          <w:t xml:space="preserve"> (precedence</w:t>
        </w:r>
      </w:ins>
      <w:ins w:id="714" w:author="Iman Zabet" w:date="2012-05-06T19:01:00Z">
        <w:r w:rsidR="00693FD9">
          <w:t xml:space="preserve"> relationship</w:t>
        </w:r>
      </w:ins>
      <w:ins w:id="715" w:author="Iman Zabet" w:date="2012-05-06T18:57:00Z">
        <w:r w:rsidR="008F7D21">
          <w:t>)</w:t>
        </w:r>
      </w:ins>
      <w:ins w:id="716" w:author="Iman Zabet" w:date="2012-05-06T18:53:00Z">
        <w:r>
          <w:t>.</w:t>
        </w:r>
      </w:ins>
    </w:p>
    <w:p w:rsidR="00E84909" w:rsidRDefault="00E84909" w:rsidP="00E5082C">
      <w:pPr>
        <w:numPr>
          <w:ilvl w:val="0"/>
          <w:numId w:val="25"/>
        </w:numPr>
        <w:rPr>
          <w:ins w:id="717" w:author="Iman Zabet" w:date="2012-05-06T19:03:00Z"/>
        </w:rPr>
      </w:pPr>
      <w:ins w:id="718" w:author="Iman Zabet" w:date="2012-05-06T18:53:00Z">
        <w:r>
          <w:t>There are some tasks that cannot be performed simultaneously</w:t>
        </w:r>
      </w:ins>
      <w:ins w:id="719" w:author="Iman Zabet" w:date="2012-05-06T18:57:00Z">
        <w:r w:rsidR="008F7D21">
          <w:t xml:space="preserve"> (non-preemptive)</w:t>
        </w:r>
      </w:ins>
      <w:ins w:id="720" w:author="Iman Zabet" w:date="2012-05-06T18:53:00Z">
        <w:r>
          <w:t>.</w:t>
        </w:r>
      </w:ins>
    </w:p>
    <w:p w:rsidR="00AB3DF2" w:rsidRDefault="00AB3DF2" w:rsidP="00E5082C">
      <w:pPr>
        <w:numPr>
          <w:ilvl w:val="0"/>
          <w:numId w:val="25"/>
        </w:numPr>
        <w:rPr>
          <w:ins w:id="721" w:author="Iman Zabet" w:date="2012-05-06T19:04:00Z"/>
        </w:rPr>
      </w:pPr>
      <w:ins w:id="722" w:author="Iman Zabet" w:date="2012-05-06T19:03:00Z">
        <w:r>
          <w:t xml:space="preserve">Some tasks must be performed by one and only one </w:t>
        </w:r>
      </w:ins>
      <w:ins w:id="723" w:author="Iman Zabet" w:date="2012-05-06T19:09:00Z">
        <w:r w:rsidR="00684E11">
          <w:t>QC</w:t>
        </w:r>
      </w:ins>
      <w:ins w:id="724" w:author="Iman Zabet" w:date="2012-05-06T19:03:00Z">
        <w:r>
          <w:t xml:space="preserve"> </w:t>
        </w:r>
      </w:ins>
      <w:ins w:id="725" w:author="Iman Zabet" w:date="2012-05-06T19:04:00Z">
        <w:r>
          <w:t>(non-overlapping tasks).</w:t>
        </w:r>
      </w:ins>
    </w:p>
    <w:p w:rsidR="00AB3DF2" w:rsidRDefault="00163DC3" w:rsidP="00E5082C">
      <w:pPr>
        <w:numPr>
          <w:ilvl w:val="0"/>
          <w:numId w:val="25"/>
        </w:numPr>
        <w:rPr>
          <w:ins w:id="726" w:author="Iman Zabet" w:date="2012-05-06T19:08:00Z"/>
        </w:rPr>
      </w:pPr>
      <w:ins w:id="727" w:author="Iman Zabet" w:date="2012-05-06T19:04:00Z">
        <w:r>
          <w:t xml:space="preserve">Some </w:t>
        </w:r>
        <w:r w:rsidR="00AB3DF2">
          <w:t xml:space="preserve">tasks must be </w:t>
        </w:r>
      </w:ins>
      <w:ins w:id="728" w:author="Iman Zabet" w:date="2012-05-06T19:06:00Z">
        <w:r w:rsidR="00AB3DF2">
          <w:t xml:space="preserve">performed by one of two adjacent </w:t>
        </w:r>
      </w:ins>
      <w:ins w:id="729" w:author="Iman Zabet" w:date="2012-05-06T19:09:00Z">
        <w:r w:rsidR="00684E11">
          <w:t>QCs</w:t>
        </w:r>
      </w:ins>
      <w:ins w:id="730" w:author="Iman Zabet" w:date="2012-05-06T19:06:00Z">
        <w:r w:rsidR="00AB3DF2">
          <w:t xml:space="preserve"> (overlapping tasks).</w:t>
        </w:r>
      </w:ins>
    </w:p>
    <w:p w:rsidR="00163DC3" w:rsidRDefault="00163DC3" w:rsidP="00E5082C">
      <w:pPr>
        <w:numPr>
          <w:ilvl w:val="0"/>
          <w:numId w:val="25"/>
        </w:numPr>
        <w:rPr>
          <w:ins w:id="731" w:author="Iman Zabet" w:date="2012-05-06T18:57:00Z"/>
        </w:rPr>
      </w:pPr>
      <w:ins w:id="732" w:author="Iman Zabet" w:date="2012-05-06T19:08:00Z">
        <w:r>
          <w:t xml:space="preserve">Some tasks must not be performed by some </w:t>
        </w:r>
      </w:ins>
      <w:ins w:id="733" w:author="Iman Zabet" w:date="2012-05-06T19:09:00Z">
        <w:r w:rsidR="00684E11">
          <w:t>QCs</w:t>
        </w:r>
      </w:ins>
      <w:ins w:id="734" w:author="Iman Zabet" w:date="2012-05-06T19:08:00Z">
        <w:r>
          <w:t>.</w:t>
        </w:r>
      </w:ins>
    </w:p>
    <w:p w:rsidR="008F7D21" w:rsidRDefault="00A94DE2" w:rsidP="00E5082C">
      <w:pPr>
        <w:numPr>
          <w:ilvl w:val="0"/>
          <w:numId w:val="25"/>
        </w:numPr>
        <w:rPr>
          <w:ins w:id="735" w:author="Iman Zabet" w:date="2012-05-06T18:53:00Z"/>
        </w:rPr>
      </w:pPr>
      <w:ins w:id="736" w:author="Iman Zabet" w:date="2012-05-06T19:03:00Z">
        <w:r>
          <w:t>Spatial constraints</w:t>
        </w:r>
      </w:ins>
      <w:ins w:id="737" w:author="Iman Zabet" w:date="2012-05-06T19:09:00Z">
        <w:r w:rsidR="00AE545F">
          <w:t xml:space="preserve"> for QCs</w:t>
        </w:r>
      </w:ins>
      <w:ins w:id="738" w:author="Iman Zabet" w:date="2012-05-06T19:03:00Z">
        <w:r>
          <w:t xml:space="preserve"> did not seen in this formulation.</w:t>
        </w:r>
      </w:ins>
    </w:p>
    <w:p w:rsidR="00372D80" w:rsidRDefault="00E84909" w:rsidP="00E84909">
      <w:ins w:id="739" w:author="Iman Zabet" w:date="2012-05-06T18:53:00Z">
        <w:r w:rsidRPr="00280E54">
          <w:t>A set of tasks</w:t>
        </w:r>
        <w:r>
          <w:t xml:space="preserve"> (Here tasks are referred to containers to be handled) </w:t>
        </w:r>
        <m:oMath>
          <m:r>
            <m:rPr>
              <m:sty m:val="p"/>
            </m:rPr>
            <w:rPr>
              <w:rFonts w:ascii="Cambria Math" w:hAnsi="Cambria Math"/>
            </w:rPr>
            <m:t>Ω</m:t>
          </m:r>
          <m:r>
            <w:rPr>
              <w:rFonts w:ascii="Cambria Math" w:hAnsi="Cambria Math"/>
            </w:rPr>
            <m:t>=</m:t>
          </m:r>
          <m:d>
            <m:dPr>
              <m:begChr m:val="{"/>
              <m:endChr m:val="}"/>
              <m:ctrlPr>
                <w:rPr>
                  <w:rFonts w:ascii="Cambria Math" w:hAnsi="Cambria Math"/>
                  <w:i/>
                </w:rPr>
              </m:ctrlPr>
            </m:dPr>
            <m:e>
              <m:r>
                <w:rPr>
                  <w:rFonts w:ascii="Cambria Math" w:hAnsi="Cambria Math"/>
                </w:rPr>
                <m:t>1, …, n</m:t>
              </m:r>
            </m:e>
          </m:d>
        </m:oMath>
        <w:r>
          <w:t xml:space="preserve"> and a set of crane </w:t>
        </w:r>
        <m:oMath>
          <m:r>
            <m:rPr>
              <m:sty m:val="p"/>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1, …, q</m:t>
              </m:r>
            </m:e>
          </m:d>
        </m:oMath>
        <w:r>
          <w:t xml:space="preserve"> </w:t>
        </w:r>
        <w:proofErr w:type="gramStart"/>
        <w:r>
          <w:t>is</w:t>
        </w:r>
        <w:proofErr w:type="gramEnd"/>
        <w:r>
          <w:t xml:space="preserve"> given. The complete set of tasks </w:t>
        </w:r>
        <w:proofErr w:type="gramStart"/>
        <w:r>
          <w:t xml:space="preserve">is </w:t>
        </w:r>
        <w:proofErr w:type="gramEnd"/>
        <m:oMath>
          <m:acc>
            <m:accPr>
              <m:chr m:val="̅"/>
              <m:ctrlPr>
                <w:rPr>
                  <w:rFonts w:ascii="Cambria Math" w:hAnsi="Cambria Math"/>
                </w:rPr>
              </m:ctrlPr>
            </m:accPr>
            <m:e>
              <m:r>
                <m:rPr>
                  <m:sty m:val="p"/>
                </m:rPr>
                <w:rPr>
                  <w:rFonts w:ascii="Cambria Math" w:hAnsi="Cambria Math"/>
                </w:rPr>
                <m:t>Ω</m:t>
              </m:r>
            </m:e>
          </m:acc>
          <m:r>
            <w:rPr>
              <w:rFonts w:ascii="Cambria Math" w:hAnsi="Cambria Math"/>
            </w:rPr>
            <m:t>=</m:t>
          </m:r>
          <m:r>
            <m:rPr>
              <m:sty m:val="p"/>
            </m:rPr>
            <w:rPr>
              <w:rFonts w:ascii="Cambria Math" w:hAnsi="Cambria Math"/>
            </w:rPr>
            <m:t>Ω</m:t>
          </m:r>
          <m:r>
            <w:rPr>
              <w:rFonts w:ascii="Cambria Math" w:hAnsi="Cambria Math"/>
            </w:rPr>
            <m:t>∪</m:t>
          </m:r>
          <m:d>
            <m:dPr>
              <m:begChr m:val="{"/>
              <m:endChr m:val="}"/>
              <m:ctrlPr>
                <w:rPr>
                  <w:rFonts w:ascii="Cambria Math" w:hAnsi="Cambria Math"/>
                  <w:i/>
                </w:rPr>
              </m:ctrlPr>
            </m:dPr>
            <m:e>
              <m:r>
                <w:rPr>
                  <w:rFonts w:ascii="Cambria Math" w:hAnsi="Cambria Math"/>
                </w:rPr>
                <m:t>0,T</m:t>
              </m:r>
            </m:e>
          </m:d>
        </m:oMath>
        <w:r>
          <w:t xml:space="preserve">, where </w:t>
        </w:r>
        <m:oMath>
          <m:r>
            <w:rPr>
              <w:rFonts w:ascii="Cambria Math" w:hAnsi="Cambria Math"/>
            </w:rPr>
            <m:t>0</m:t>
          </m:r>
        </m:oMath>
        <w:r>
          <w:t xml:space="preserve"> and </w:t>
        </w:r>
        <m:oMath>
          <m:r>
            <w:rPr>
              <w:rFonts w:ascii="Cambria Math" w:hAnsi="Cambria Math"/>
            </w:rPr>
            <m:t>T</m:t>
          </m:r>
        </m:oMath>
        <w:r>
          <w:t xml:space="preserve"> represent </w:t>
        </w:r>
        <w:r w:rsidRPr="00AC797A">
          <w:rPr>
            <w:i/>
            <w:iCs/>
          </w:rPr>
          <w:t>first</w:t>
        </w:r>
        <w:r>
          <w:t xml:space="preserve"> and </w:t>
        </w:r>
        <w:r w:rsidRPr="00AC797A">
          <w:rPr>
            <w:i/>
            <w:iCs/>
          </w:rPr>
          <w:t>last</w:t>
        </w:r>
        <w:r>
          <w:t xml:space="preserve"> states of each crane. For example, if task</w:t>
        </w:r>
        <m:oMath>
          <m:r>
            <w:rPr>
              <w:rFonts w:ascii="Cambria Math" w:hAnsi="Cambria Math"/>
            </w:rPr>
            <m:t xml:space="preserve"> i</m:t>
          </m:r>
        </m:oMath>
        <w:r>
          <w:t xml:space="preserve"> is the first task of QC</w:t>
        </w:r>
        <m:oMath>
          <m:r>
            <w:rPr>
              <w:rFonts w:ascii="Cambria Math" w:hAnsi="Cambria Math"/>
            </w:rPr>
            <m:t xml:space="preserve"> k</m:t>
          </m:r>
        </m:oMath>
        <w:proofErr w:type="gramStart"/>
        <w:r>
          <w:t>,</w:t>
        </w:r>
        <m:oMath>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0i</m:t>
              </m:r>
            </m:sub>
            <m:sup>
              <m:r>
                <w:rPr>
                  <w:rFonts w:ascii="Cambria Math" w:hAnsi="Cambria Math"/>
                </w:rPr>
                <m:t>k</m:t>
              </m:r>
            </m:sup>
          </m:sSubSup>
          <m:r>
            <w:rPr>
              <w:rFonts w:ascii="Cambria Math" w:hAnsi="Cambria Math"/>
            </w:rPr>
            <m:t>=1</m:t>
          </m:r>
        </m:oMath>
        <w:r>
          <w:t>.</w:t>
        </w:r>
        <w:proofErr w:type="gramEnd"/>
        <w:r>
          <w:t xml:space="preserve"> Also, when task</w:t>
        </w:r>
        <m:oMath>
          <m:r>
            <w:rPr>
              <w:rFonts w:ascii="Cambria Math" w:hAnsi="Cambria Math"/>
            </w:rPr>
            <m:t xml:space="preserve"> j</m:t>
          </m:r>
        </m:oMath>
        <w:r>
          <w:t xml:space="preserve"> is being the last task of QC</w:t>
        </w:r>
        <m:oMath>
          <m:r>
            <w:rPr>
              <w:rFonts w:ascii="Cambria Math" w:hAnsi="Cambria Math"/>
            </w:rPr>
            <m:t xml:space="preserve"> k</m:t>
          </m:r>
        </m:oMath>
        <w:proofErr w:type="gramStart"/>
        <w:r>
          <w:t>,</w:t>
        </w:r>
        <m:oMath>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jT</m:t>
              </m:r>
            </m:sub>
            <m:sup>
              <m:r>
                <w:rPr>
                  <w:rFonts w:ascii="Cambria Math" w:hAnsi="Cambria Math"/>
                </w:rPr>
                <m:t>k</m:t>
              </m:r>
            </m:sup>
          </m:sSubSup>
          <m:r>
            <w:rPr>
              <w:rFonts w:ascii="Cambria Math" w:hAnsi="Cambria Math"/>
            </w:rPr>
            <m:t>=1</m:t>
          </m:r>
        </m:oMath>
        <w:r>
          <w:t>.</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t>
        </w:r>
        <w:proofErr w:type="gramStart"/>
        <w:r>
          <w:t>is</w:t>
        </w:r>
        <w:proofErr w:type="gramEnd"/>
        <w:r>
          <w:t xml:space="preserve"> d</w:t>
        </w:r>
        <w:proofErr w:type="spellStart"/>
        <w:r>
          <w:t>efined</w:t>
        </w:r>
        <w:proofErr w:type="spellEnd"/>
        <w:r>
          <w:t xml:space="preserve"> as the relative processing time of task</w:t>
        </w:r>
        <m:oMath>
          <m:r>
            <m:rPr>
              <m:sty m:val="p"/>
            </m:rPr>
            <w:rPr>
              <w:rFonts w:ascii="Cambria Math" w:hAnsi="Cambria Math"/>
            </w:rPr>
            <m:t xml:space="preserve"> i∈</m:t>
          </m:r>
          <m:acc>
            <m:accPr>
              <m:chr m:val="̅"/>
              <m:ctrlPr>
                <w:rPr>
                  <w:rFonts w:ascii="Cambria Math" w:hAnsi="Cambria Math"/>
                </w:rPr>
              </m:ctrlPr>
            </m:accPr>
            <m:e>
              <m:r>
                <m:rPr>
                  <m:sty m:val="p"/>
                </m:rPr>
                <w:rPr>
                  <w:rFonts w:ascii="Cambria Math" w:hAnsi="Cambria Math"/>
                </w:rPr>
                <m:t>Ω</m:t>
              </m:r>
            </m:e>
          </m:acc>
        </m:oMath>
        <w:r w:rsidRPr="00F23768">
          <w:t>; we</w:t>
        </w:r>
        <w:r>
          <w:t xml:space="preserve"> know also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=0</m:t>
          </m:r>
        </m:oMath>
        <w:r>
          <w:t xml:space="preserve"> clearely. Furthermore,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Z</m:t>
              </m:r>
            </m:e>
            <m:sup>
              <m:r>
                <w:rPr>
                  <w:rFonts w:ascii="Cambria Math" w:hAnsi="Cambria Math"/>
                </w:rPr>
                <m:t>+</m:t>
              </m:r>
            </m:sup>
          </m:sSup>
        </m:oMath>
        <w:r>
          <w:t>represents the location of task</w:t>
        </w:r>
        <m:oMath>
          <m:r>
            <w:rPr>
              <w:rFonts w:ascii="Cambria Math" w:hAnsi="Cambria Math"/>
            </w:rPr>
            <m:t xml:space="preserve"> i</m:t>
          </m:r>
          <m:r>
            <m:rPr>
              <m:sty m:val="p"/>
            </m:rPr>
            <w:rPr>
              <w:rFonts w:ascii="Cambria Math" w:hAnsi="Cambria Math"/>
            </w:rPr>
            <m:t>∈Ω</m:t>
          </m:r>
        </m:oMath>
        <w:r>
          <w:t xml:space="preserve">. Set </w:t>
        </w:r>
        <m:oMath>
          <m:r>
            <m:rPr>
              <m:sty m:val="p"/>
            </m:rPr>
            <w:rPr>
              <w:rFonts w:ascii="Cambria Math" w:hAnsi="Cambria Math"/>
            </w:rPr>
            <m:t xml:space="preserve">Φ= </m:t>
          </m:r>
          <m:d>
            <m:dPr>
              <m:begChr m:val="{"/>
              <m:endChr m:val="}"/>
              <m:ctrlPr>
                <w:rPr>
                  <w:rFonts w:ascii="Cambria Math" w:hAnsi="Cambria Math"/>
                  <w:i/>
                </w:rPr>
              </m:ctrlPr>
            </m:dPr>
            <m:e>
              <m:d>
                <m:dPr>
                  <m:ctrlPr>
                    <w:rPr>
                      <w:rFonts w:ascii="Cambria Math" w:hAnsi="Cambria Math"/>
                      <w:i/>
                    </w:rPr>
                  </m:ctrlPr>
                </m:dPr>
                <m:e>
                  <m:r>
                    <w:rPr>
                      <w:rFonts w:ascii="Cambria Math" w:hAnsi="Cambria Math"/>
                    </w:rPr>
                    <m:t>i,j</m:t>
                  </m:r>
                </m:e>
              </m:d>
              <m:r>
                <w:rPr>
                  <w:rFonts w:ascii="Cambria Math" w:hAnsi="Cambria Math"/>
                </w:rPr>
                <m:t>|i,j∈</m:t>
              </m:r>
              <m:r>
                <m:rPr>
                  <m:sty m:val="p"/>
                </m:rPr>
                <w:rPr>
                  <w:rFonts w:ascii="Cambria Math" w:hAnsi="Cambria Math"/>
                </w:rPr>
                <m:t>Ω</m:t>
              </m:r>
            </m:e>
          </m:d>
        </m:oMath>
        <w:r>
          <w:t xml:space="preserve"> expressed the precedence relationships between pairs of tasks. </w:t>
        </w:r>
        <m:oMath>
          <m:r>
            <m:rPr>
              <m:sty m:val="p"/>
            </m:rPr>
            <w:rPr>
              <w:rFonts w:ascii="Cambria Math" w:hAnsi="Cambria Math"/>
            </w:rPr>
            <m:t>Ψ</m:t>
          </m:r>
        </m:oMath>
        <w:r>
          <w:t xml:space="preserve"> </w:t>
        </w:r>
        <w:proofErr w:type="gramStart"/>
        <w:r>
          <w:t>is</w:t>
        </w:r>
        <w:proofErr w:type="gramEnd"/>
        <w:r>
          <w:t xml:space="preserve"> the set of pair tasks w</w:t>
        </w:r>
        <w:proofErr w:type="spellStart"/>
        <w:r>
          <w:t>hich</w:t>
        </w:r>
        <w:proofErr w:type="spellEnd"/>
        <w:r>
          <w:t xml:space="preserve"> cannot be performed at the same time,.</w:t>
        </w:r>
      </w:ins>
    </w:p>
    <w:p w:rsidR="00204B6B" w:rsidRDefault="003C3085" w:rsidP="006D458D">
      <w:pPr>
        <w:rPr>
          <w:ins w:id="740" w:author="Iman Zabet" w:date="2012-05-06T23:15:00Z"/>
        </w:rPr>
      </w:pPr>
      <w:ins w:id="741" w:author="Zabet" w:date="2012-05-01T21:30:00Z">
        <w:r>
          <w:t xml:space="preserve">We can define set of quay crane allocations </w:t>
        </w:r>
        <m:oMath>
          <m:r>
            <m:rPr>
              <m:sty m:val="p"/>
            </m:rPr>
            <w:rPr>
              <w:rFonts w:ascii="Cambria Math" w:hAnsi="Cambria Math"/>
            </w:rPr>
            <m:t>Δ</m:t>
          </m:r>
        </m:oMath>
        <w:r>
          <w:t xml:space="preserve"> that consists of allocation of all tasks regarding to the cranes. The set </w:t>
        </w:r>
        <m:oMath>
          <m:r>
            <m:rPr>
              <m:sty m:val="p"/>
            </m:rPr>
            <w:rPr>
              <w:rFonts w:ascii="Cambria Math" w:hAnsi="Cambria Math"/>
            </w:rPr>
            <m:t>Δ=</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Δ</m:t>
                  </m:r>
                </m:e>
                <m:sub>
                  <m:r>
                    <m:rPr>
                      <m:sty m:val="p"/>
                    </m:rPr>
                    <w:rPr>
                      <w:rFonts w:ascii="Cambria Math" w:hAnsi="Cambria Math" w:hint="eastAsia"/>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ctrlPr>
                    <w:rPr>
                      <w:rFonts w:ascii="Cambria Math" w:hAnsi="Cambria Math"/>
                      <w:i/>
                    </w:rPr>
                  </m:ctrlPr>
                </m:e>
                <m:sub>
                  <m:r>
                    <w:rPr>
                      <w:rFonts w:ascii="Cambria Math" w:hAnsi="Cambria Math"/>
                    </w:rPr>
                    <m:t>K</m:t>
                  </m:r>
                </m:sub>
              </m:sSub>
            </m:e>
          </m:d>
        </m:oMath>
        <w:r>
          <w:t xml:space="preserve"> is defined regarding to the number or quay cranes.</w:t>
        </w:r>
      </w:ins>
      <w:ins w:id="742" w:author="Zabet" w:date="2012-05-01T21:32:00Z">
        <w:r w:rsidR="0081382E">
          <w:t xml:space="preserve"> For </w:t>
        </w:r>
        <w:r w:rsidR="00FE39D7">
          <w:t>example,</w:t>
        </w:r>
        <w:r w:rsidR="0081382E">
          <w:t xml:space="preserve"> </w:t>
        </w:r>
      </w:ins>
      <m:oMath>
        <m:sSub>
          <m:sSubPr>
            <m:ctrlPr>
              <w:ins w:id="743" w:author="Zabet" w:date="2012-05-01T21:33:00Z">
                <w:rPr>
                  <w:rFonts w:ascii="Cambria Math" w:hAnsi="Cambria Math"/>
                  <w:iCs/>
                </w:rPr>
              </w:ins>
            </m:ctrlPr>
          </m:sSubPr>
          <m:e>
            <w:ins w:id="744" w:author="Zabet" w:date="2012-05-01T21:33:00Z">
              <m:r>
                <m:rPr>
                  <m:sty m:val="p"/>
                </m:rPr>
                <w:rPr>
                  <w:rFonts w:ascii="Cambria Math" w:hAnsi="Cambria Math" w:hint="eastAsia"/>
                </w:rPr>
                <m:t>Δ</m:t>
              </m:r>
            </w:ins>
          </m:e>
          <m:sub>
            <w:ins w:id="745" w:author="Iman Zabet" w:date="2012-05-01T22:16:00Z">
              <m:r>
                <w:rPr>
                  <w:rFonts w:ascii="Cambria Math" w:hAnsi="Cambria Math"/>
                </w:rPr>
                <m:t>n</m:t>
              </m:r>
            </w:ins>
          </m:sub>
        </m:sSub>
      </m:oMath>
      <w:ins w:id="746" w:author="Zabet" w:date="2012-05-01T21:34:00Z">
        <w:r w:rsidR="00FE39D7">
          <w:rPr>
            <w:iCs/>
          </w:rPr>
          <w:t xml:space="preserve"> indicates which tasks should be handled by </w:t>
        </w:r>
      </w:ins>
      <w:ins w:id="747" w:author="Iman Zabet" w:date="2012-05-01T22:17:00Z">
        <w:r w:rsidR="006204EB">
          <w:rPr>
            <w:iCs/>
          </w:rPr>
          <w:t>QC</w:t>
        </w:r>
      </w:ins>
      <w:ins w:id="748" w:author="Iman Zabet" w:date="2012-05-01T22:16:00Z">
        <m:oMath>
          <m:r>
            <w:rPr>
              <w:rFonts w:ascii="Cambria Math" w:hAnsi="Cambria Math"/>
            </w:rPr>
            <m:t>n</m:t>
          </m:r>
        </m:oMath>
      </w:ins>
      <w:ins w:id="749" w:author="Zabet" w:date="2012-05-01T21:35:00Z">
        <w:r w:rsidR="00FE39D7">
          <w:rPr>
            <w:iCs/>
          </w:rPr>
          <w:t>.</w:t>
        </w:r>
      </w:ins>
      <w:ins w:id="750" w:author="Iman Zabet" w:date="2012-05-01T22:15:00Z">
        <w:r w:rsidR="006204EB">
          <w:t xml:space="preserve"> </w:t>
        </w:r>
      </w:ins>
      <w:proofErr w:type="gramStart"/>
      <w:ins w:id="751" w:author="Zabet" w:date="2012-05-02T00:32:00Z">
        <w:r w:rsidR="006E737E">
          <w:t>Clearly</w:t>
        </w:r>
      </w:ins>
      <w:ins w:id="752" w:author="Zabet" w:date="2012-05-02T00:33:00Z">
        <w:r w:rsidR="006E737E">
          <w:t xml:space="preserve"> </w:t>
        </w:r>
        <w:commentRangeStart w:id="753"/>
        <w:proofErr w:type="gramEnd"/>
        <m:oMath>
          <m:sSub>
            <m:sSubPr>
              <m:ctrlPr>
                <w:rPr>
                  <w:rFonts w:ascii="Cambria Math" w:hAnsi="Cambria Math"/>
                  <w:iCs/>
                </w:rPr>
              </m:ctrlPr>
            </m:sSubPr>
            <m:e>
              <m:r>
                <m:rPr>
                  <m:sty m:val="p"/>
                </m:rPr>
                <w:rPr>
                  <w:rFonts w:ascii="Cambria Math" w:hAnsi="Cambria Math" w:hint="eastAsia"/>
                </w:rPr>
                <m:t>Δ</m:t>
              </m:r>
            </m:e>
            <m:sub>
              <m:r>
                <w:rPr>
                  <w:rFonts w:ascii="Cambria Math" w:hAnsi="Cambria Math"/>
                </w:rPr>
                <m:t>n</m:t>
              </m:r>
            </m:sub>
          </m:sSub>
        </m:oMath>
      </w:ins>
      <w:ins w:id="754" w:author="Zabet" w:date="2012-05-02T00:34:00Z">
        <m:oMath>
          <m:r>
            <w:rPr>
              <w:rFonts w:ascii="Cambria Math" w:hAnsi="Cambria Math"/>
            </w:rPr>
            <m:t>⊆</m:t>
          </m:r>
          <m:r>
            <m:rPr>
              <m:sty m:val="p"/>
            </m:rPr>
            <w:rPr>
              <w:rFonts w:ascii="Cambria Math" w:hAnsi="Cambria Math"/>
            </w:rPr>
            <m:t>Ω</m:t>
          </m:r>
        </m:oMath>
      </w:ins>
      <w:ins w:id="755" w:author="Iman Zabet" w:date="2012-05-06T12:58:00Z">
        <m:oMath>
          <m:r>
            <w:rPr>
              <w:rFonts w:ascii="Cambria Math" w:hAnsi="Cambria Math"/>
            </w:rPr>
            <m:t>⊆</m:t>
          </m:r>
          <m:r>
            <m:rPr>
              <m:sty m:val="p"/>
            </m:rPr>
            <w:rPr>
              <w:rFonts w:ascii="Cambria Math" w:hAnsi="Cambria Math"/>
            </w:rPr>
            <m:t>Δ</m:t>
          </m:r>
        </m:oMath>
      </w:ins>
      <w:ins w:id="756" w:author="Zabet" w:date="2012-05-02T00:34:00Z">
        <w:r w:rsidR="006E737E">
          <w:t>.</w:t>
        </w:r>
      </w:ins>
      <w:ins w:id="757" w:author="Zabet" w:date="2012-05-02T00:32:00Z">
        <w:r w:rsidR="006E737E">
          <w:t xml:space="preserve"> </w:t>
        </w:r>
      </w:ins>
      <w:commentRangeEnd w:id="753"/>
      <w:r w:rsidR="00C343F7">
        <w:rPr>
          <w:rStyle w:val="CommentReference"/>
          <w:rFonts w:ascii="Tahoma" w:hAnsi="Tahoma"/>
        </w:rPr>
        <w:commentReference w:id="753"/>
      </w:r>
      <w:ins w:id="758" w:author="Iman Zabet" w:date="2012-05-01T23:41:00Z">
        <w:r w:rsidR="00204B6B">
          <w:t>Note that, we can share a task to maximum two adjacent cranes</w:t>
        </w:r>
      </w:ins>
      <w:ins w:id="759" w:author="Iman Zabet" w:date="2012-05-01T23:57:00Z">
        <w:r w:rsidR="00114A4F">
          <w:t xml:space="preserve"> which indicates that the position of the tasks is between the two adjacent cranes and can be handled by one of them</w:t>
        </w:r>
      </w:ins>
      <w:ins w:id="760" w:author="Iman Zabet" w:date="2012-05-01T23:41:00Z">
        <w:r w:rsidR="00204B6B">
          <w:t xml:space="preserve">. </w:t>
        </w:r>
        <w:commentRangeStart w:id="761"/>
        <w:r w:rsidR="00204B6B">
          <w:t xml:space="preserve">For example, </w:t>
        </w:r>
      </w:ins>
      <w:ins w:id="762" w:author="Iman Zabet" w:date="2012-05-01T23:43:00Z">
        <w:r w:rsidR="00204B6B">
          <w:t xml:space="preserve">if we define </w:t>
        </w:r>
      </w:ins>
      <w:proofErr w:type="gramStart"/>
      <w:ins w:id="763" w:author="Iman Zabet" w:date="2012-05-01T23:41:00Z">
        <w:r w:rsidR="00204B6B">
          <w:t xml:space="preserve">task </w:t>
        </w:r>
      </w:ins>
      <w:proofErr w:type="gramEnd"/>
      <w:ins w:id="764" w:author="Iman Zabet" w:date="2012-05-01T23:42:00Z">
        <m:oMath>
          <m:r>
            <w:rPr>
              <w:rFonts w:ascii="Cambria Math" w:hAnsi="Cambria Math"/>
            </w:rPr>
            <m:t>1∈</m:t>
          </m:r>
          <m:sSub>
            <m:sSubPr>
              <m:ctrlPr>
                <w:rPr>
                  <w:rFonts w:ascii="Cambria Math" w:hAnsi="Cambria Math"/>
                  <w:iCs/>
                </w:rPr>
              </m:ctrlPr>
            </m:sSubPr>
            <m:e>
              <m:r>
                <m:rPr>
                  <m:sty m:val="p"/>
                </m:rPr>
                <w:rPr>
                  <w:rFonts w:ascii="Cambria Math" w:hAnsi="Cambria Math" w:hint="eastAsia"/>
                </w:rPr>
                <m:t>Δ</m:t>
              </m:r>
            </m:e>
            <m:sub>
              <m:r>
                <w:rPr>
                  <w:rFonts w:ascii="Cambria Math" w:hAnsi="Cambria Math"/>
                </w:rPr>
                <m:t>1</m:t>
              </m:r>
            </m:sub>
          </m:sSub>
        </m:oMath>
      </w:ins>
      <w:ins w:id="765" w:author="Iman Zabet" w:date="2012-05-01T23:43:00Z">
        <w:r w:rsidR="00204B6B">
          <w:rPr>
            <w:iCs/>
          </w:rPr>
          <w:t>,</w:t>
        </w:r>
      </w:ins>
      <w:ins w:id="766" w:author="Iman Zabet" w:date="2012-05-01T23:47:00Z">
        <w:r w:rsidR="00E57312">
          <w:rPr>
            <w:iCs/>
          </w:rPr>
          <w:t xml:space="preserve"> this means that task </w:t>
        </w:r>
        <m:oMath>
          <m:r>
            <m:rPr>
              <m:sty m:val="p"/>
            </m:rPr>
            <w:rPr>
              <w:rFonts w:ascii="Cambria Math" w:hAnsi="Cambria Math"/>
            </w:rPr>
            <m:t>1</m:t>
          </m:r>
        </m:oMath>
        <w:r w:rsidR="00E57312">
          <w:rPr>
            <w:iCs/>
          </w:rPr>
          <w:t xml:space="preserve"> should be handled just by QC</w:t>
        </w:r>
        <m:oMath>
          <m:r>
            <m:rPr>
              <m:sty m:val="p"/>
            </m:rPr>
            <w:rPr>
              <w:rFonts w:ascii="Cambria Math" w:hAnsi="Cambria Math"/>
            </w:rPr>
            <m:t>1</m:t>
          </m:r>
        </m:oMath>
        <w:r w:rsidR="00E57312">
          <w:rPr>
            <w:iCs/>
          </w:rPr>
          <w:t xml:space="preserve">. And if we define </w:t>
        </w:r>
      </w:ins>
      <w:proofErr w:type="gramStart"/>
      <w:ins w:id="767" w:author="Iman Zabet" w:date="2012-05-01T23:42:00Z">
        <w:r w:rsidR="00204B6B">
          <w:rPr>
            <w:iCs/>
          </w:rPr>
          <w:t xml:space="preserve">task </w:t>
        </w:r>
        <w:proofErr w:type="gramEnd"/>
        <m:oMath>
          <m:r>
            <w:rPr>
              <w:rFonts w:ascii="Cambria Math" w:hAnsi="Cambria Math"/>
            </w:rPr>
            <m:t>5</m:t>
          </m:r>
        </m:oMath>
      </w:ins>
      <w:ins w:id="768" w:author="Iman Zabet" w:date="2012-05-01T23:43:00Z">
        <m:oMath>
          <m:r>
            <w:rPr>
              <w:rFonts w:ascii="Cambria Math" w:hAnsi="Cambria Math"/>
            </w:rPr>
            <m:t>∈</m:t>
          </m:r>
        </m:oMath>
      </w:ins>
      <m:oMath>
        <m:sSub>
          <m:sSubPr>
            <m:ctrlPr>
              <w:ins w:id="769" w:author="Iman Zabet" w:date="2012-05-06T23:14:00Z">
                <w:rPr>
                  <w:rFonts w:ascii="Cambria Math" w:hAnsi="Cambria Math"/>
                  <w:iCs/>
                </w:rPr>
              </w:ins>
            </m:ctrlPr>
          </m:sSubPr>
          <m:e>
            <w:ins w:id="770" w:author="Iman Zabet" w:date="2012-05-06T23:14:00Z">
              <m:r>
                <m:rPr>
                  <m:sty m:val="p"/>
                </m:rPr>
                <w:rPr>
                  <w:rFonts w:ascii="Cambria Math" w:hAnsi="Cambria Math" w:hint="eastAsia"/>
                </w:rPr>
                <m:t>Δ</m:t>
              </m:r>
            </w:ins>
          </m:e>
          <m:sub>
            <w:ins w:id="771" w:author="Iman Zabet" w:date="2012-05-06T23:14:00Z">
              <m:r>
                <w:rPr>
                  <w:rFonts w:ascii="Cambria Math" w:hAnsi="Cambria Math"/>
                </w:rPr>
                <m:t>1</m:t>
              </m:r>
            </w:ins>
          </m:sub>
        </m:sSub>
        <w:ins w:id="772" w:author="Iman Zabet" w:date="2012-05-06T23:14:00Z">
          <m:r>
            <w:rPr>
              <w:rFonts w:ascii="Cambria Math" w:hAnsi="Cambria Math"/>
            </w:rPr>
            <m:t>,</m:t>
          </m:r>
        </w:ins>
        <m:sSub>
          <m:sSubPr>
            <m:ctrlPr>
              <w:ins w:id="773" w:author="Iman Zabet" w:date="2012-05-06T23:14:00Z">
                <w:rPr>
                  <w:rFonts w:ascii="Cambria Math" w:hAnsi="Cambria Math"/>
                  <w:iCs/>
                </w:rPr>
              </w:ins>
            </m:ctrlPr>
          </m:sSubPr>
          <m:e>
            <w:ins w:id="774" w:author="Iman Zabet" w:date="2012-05-06T23:14:00Z">
              <m:r>
                <m:rPr>
                  <m:sty m:val="p"/>
                </m:rPr>
                <w:rPr>
                  <w:rFonts w:ascii="Cambria Math" w:hAnsi="Cambria Math" w:hint="eastAsia"/>
                </w:rPr>
                <m:t>Δ</m:t>
              </m:r>
            </w:ins>
          </m:e>
          <m:sub>
            <w:ins w:id="775" w:author="Iman Zabet" w:date="2012-05-06T23:14:00Z">
              <m:r>
                <w:rPr>
                  <w:rFonts w:ascii="Cambria Math" w:hAnsi="Cambria Math"/>
                </w:rPr>
                <m:t>2</m:t>
              </m:r>
            </w:ins>
          </m:sub>
        </m:sSub>
        <m:d>
          <m:dPr>
            <m:begChr m:val="{"/>
            <m:endChr m:val="}"/>
            <m:ctrlPr>
              <w:del w:id="776" w:author="Iman Zabet" w:date="2012-05-06T23:14:00Z">
                <w:rPr>
                  <w:rFonts w:ascii="Cambria Math" w:hAnsi="Cambria Math"/>
                  <w:i/>
                  <w:iCs/>
                </w:rPr>
              </w:del>
            </m:ctrlPr>
          </m:dPr>
          <m:e>
            <m:sSub>
              <m:sSubPr>
                <m:ctrlPr>
                  <w:del w:id="777" w:author="Iman Zabet" w:date="2012-05-06T23:14:00Z">
                    <w:rPr>
                      <w:rFonts w:ascii="Cambria Math" w:hAnsi="Cambria Math"/>
                      <w:iCs/>
                    </w:rPr>
                  </w:del>
                </m:ctrlPr>
              </m:sSubPr>
              <m:e>
                <w:del w:id="778" w:author="Iman Zabet" w:date="2012-05-06T23:14:00Z">
                  <m:r>
                    <m:rPr>
                      <m:sty m:val="p"/>
                    </m:rPr>
                    <w:rPr>
                      <w:rFonts w:ascii="Cambria Math" w:hAnsi="Cambria Math" w:hint="eastAsia"/>
                    </w:rPr>
                    <m:t>Δ</m:t>
                  </m:r>
                </w:del>
              </m:e>
              <m:sub>
                <w:del w:id="779" w:author="Iman Zabet" w:date="2012-05-06T23:14:00Z">
                  <m:r>
                    <w:rPr>
                      <w:rFonts w:ascii="Cambria Math" w:hAnsi="Cambria Math"/>
                    </w:rPr>
                    <m:t>1</m:t>
                  </m:r>
                </w:del>
              </m:sub>
            </m:sSub>
            <w:del w:id="780" w:author="Iman Zabet" w:date="2012-05-06T23:14:00Z">
              <m:r>
                <w:rPr>
                  <w:rFonts w:ascii="Cambria Math" w:hAnsi="Cambria Math"/>
                </w:rPr>
                <m:t>,</m:t>
              </m:r>
            </w:del>
            <m:sSub>
              <m:sSubPr>
                <m:ctrlPr>
                  <w:del w:id="781" w:author="Iman Zabet" w:date="2012-05-06T23:14:00Z">
                    <w:rPr>
                      <w:rFonts w:ascii="Cambria Math" w:hAnsi="Cambria Math"/>
                      <w:iCs/>
                    </w:rPr>
                  </w:del>
                </m:ctrlPr>
              </m:sSubPr>
              <m:e>
                <w:del w:id="782" w:author="Iman Zabet" w:date="2012-05-06T23:14:00Z">
                  <m:r>
                    <m:rPr>
                      <m:sty m:val="p"/>
                    </m:rPr>
                    <w:rPr>
                      <w:rFonts w:ascii="Cambria Math" w:hAnsi="Cambria Math" w:hint="eastAsia"/>
                    </w:rPr>
                    <m:t>Δ</m:t>
                  </m:r>
                </w:del>
              </m:e>
              <m:sub>
                <w:del w:id="783" w:author="Iman Zabet" w:date="2012-05-06T23:14:00Z">
                  <m:r>
                    <w:rPr>
                      <w:rFonts w:ascii="Cambria Math" w:hAnsi="Cambria Math"/>
                    </w:rPr>
                    <m:t>2</m:t>
                  </m:r>
                </w:del>
              </m:sub>
            </m:sSub>
          </m:e>
        </m:d>
      </m:oMath>
      <w:ins w:id="784" w:author="Iman Zabet" w:date="2012-05-01T23:48:00Z">
        <w:r w:rsidR="00E57312">
          <w:t xml:space="preserve">, this means that task </w:t>
        </w:r>
        <m:oMath>
          <m:r>
            <m:rPr>
              <m:sty m:val="p"/>
            </m:rPr>
            <w:rPr>
              <w:rFonts w:ascii="Cambria Math" w:hAnsi="Cambria Math"/>
            </w:rPr>
            <m:t>5</m:t>
          </m:r>
        </m:oMath>
        <w:r w:rsidR="00E57312">
          <w:rPr>
            <w:iCs/>
          </w:rPr>
          <w:t xml:space="preserve"> should be performed only by one of QC</w:t>
        </w:r>
        <m:oMath>
          <m:r>
            <m:rPr>
              <m:sty m:val="p"/>
            </m:rPr>
            <w:rPr>
              <w:rFonts w:ascii="Cambria Math" w:hAnsi="Cambria Math"/>
            </w:rPr>
            <m:t>1</m:t>
          </m:r>
        </m:oMath>
        <w:r w:rsidR="00E57312">
          <w:rPr>
            <w:iCs/>
          </w:rPr>
          <w:t xml:space="preserve"> o</w:t>
        </w:r>
      </w:ins>
      <w:ins w:id="785" w:author="Iman Zabet" w:date="2012-05-01T23:49:00Z">
        <w:r w:rsidR="00E57312">
          <w:rPr>
            <w:iCs/>
          </w:rPr>
          <w:t>r</w:t>
        </w:r>
      </w:ins>
      <w:ins w:id="786" w:author="Iman Zabet" w:date="2012-05-01T23:48:00Z">
        <w:r w:rsidR="00E57312">
          <w:rPr>
            <w:iCs/>
          </w:rPr>
          <w:t xml:space="preserve"> QC</w:t>
        </w:r>
        <m:oMath>
          <m:r>
            <m:rPr>
              <m:sty m:val="p"/>
            </m:rPr>
            <w:rPr>
              <w:rFonts w:ascii="Cambria Math" w:hAnsi="Cambria Math"/>
            </w:rPr>
            <m:t>2</m:t>
          </m:r>
        </m:oMath>
        <w:r w:rsidR="00E57312">
          <w:rPr>
            <w:iCs/>
          </w:rPr>
          <w:t>.</w:t>
        </w:r>
      </w:ins>
      <w:commentRangeEnd w:id="761"/>
      <w:r w:rsidR="00B82FC0">
        <w:rPr>
          <w:rStyle w:val="CommentReference"/>
          <w:rFonts w:ascii="Tahoma" w:hAnsi="Tahoma"/>
        </w:rPr>
        <w:commentReference w:id="761"/>
      </w:r>
      <w:ins w:id="787" w:author="Iman Zabet" w:date="2012-05-06T19:10:00Z">
        <w:r w:rsidR="00DA3B3C">
          <w:t xml:space="preserve"> Note that, in the both example, we implicitly define that </w:t>
        </w:r>
      </w:ins>
      <w:ins w:id="788" w:author="Iman Zabet" w:date="2012-05-06T19:12:00Z">
        <w:r w:rsidR="00BD29FF">
          <w:t xml:space="preserve">the </w:t>
        </w:r>
      </w:ins>
      <w:ins w:id="789" w:author="Iman Zabet" w:date="2012-05-06T19:10:00Z">
        <w:r w:rsidR="00DA3B3C">
          <w:t>task</w:t>
        </w:r>
      </w:ins>
      <w:ins w:id="790" w:author="Iman Zabet" w:date="2012-05-06T19:12:00Z">
        <w:r w:rsidR="00BD29FF">
          <w:t xml:space="preserve">s </w:t>
        </w:r>
      </w:ins>
      <w:ins w:id="791" w:author="Iman Zabet" w:date="2012-05-06T19:11:00Z">
        <w:r w:rsidR="00DA3B3C">
          <w:t>will not be performed by other QCs</w:t>
        </w:r>
        <w:r w:rsidR="002475C3">
          <w:t>.</w:t>
        </w:r>
      </w:ins>
    </w:p>
    <w:p w:rsidR="00B67BA4" w:rsidRDefault="00B67BA4" w:rsidP="00CB1A73">
      <w:pPr>
        <w:rPr>
          <w:ins w:id="792" w:author="Iman Zabet" w:date="2012-05-06T23:30:00Z"/>
        </w:rPr>
      </w:pPr>
      <w:ins w:id="793" w:author="Iman Zabet" w:date="2012-05-06T23:30:00Z">
        <w:r>
          <w:t>With respect to the QC allocation set</w:t>
        </w:r>
        <m:oMath>
          <m:r>
            <m:rPr>
              <m:sty m:val="p"/>
            </m:rPr>
            <w:rPr>
              <w:rFonts w:ascii="Cambria Math" w:hAnsi="Cambria Math"/>
            </w:rPr>
            <m:t xml:space="preserve"> Δ</m:t>
          </m:r>
        </m:oMath>
        <w:r>
          <w:t>, we can define overlapping set</w: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Δ</m:t>
              </m:r>
            </m:e>
          </m:acc>
        </m:oMath>
        <w:r>
          <w:t xml:space="preserve"> and non-overlapping se</w:t>
        </w:r>
      </w:ins>
      <w:ins w:id="794" w:author="Iman Zabet" w:date="2012-05-12T21:00:00Z">
        <w:r w:rsidR="0088127D">
          <w:t>t</w:t>
        </w:r>
      </w:ins>
      <w:ins w:id="795" w:author="Iman Zabet" w:date="2012-05-06T23:30:00Z">
        <m:oMath>
          <m:r>
            <w:rPr>
              <w:rFonts w:ascii="Cambria Math" w:hAnsi="Cambria Math"/>
            </w:rPr>
            <m:t xml:space="preserve"> </m:t>
          </m:r>
          <m:acc>
            <m:accPr>
              <m:chr m:val="̃"/>
              <m:ctrlPr>
                <w:rPr>
                  <w:rFonts w:ascii="Cambria Math" w:hAnsi="Cambria Math"/>
                </w:rPr>
              </m:ctrlPr>
            </m:accPr>
            <m:e>
              <m:r>
                <m:rPr>
                  <m:sty m:val="p"/>
                </m:rPr>
                <w:rPr>
                  <w:rFonts w:ascii="Cambria Math" w:hAnsi="Cambria Math"/>
                </w:rPr>
                <m:t>Δ</m:t>
              </m:r>
            </m:e>
          </m:acc>
        </m:oMath>
        <w:r>
          <w:t xml:space="preserve">. </w:t>
        </w:r>
        <m:oMath>
          <m:acc>
            <m:accPr>
              <m:chr m:val="̅"/>
              <m:ctrlPr>
                <w:rPr>
                  <w:rFonts w:ascii="Cambria Math" w:hAnsi="Cambria Math"/>
                </w:rPr>
              </m:ctrlPr>
            </m:accPr>
            <m:e>
              <m:r>
                <m:rPr>
                  <m:sty m:val="p"/>
                </m:rPr>
                <w:rPr>
                  <w:rFonts w:ascii="Cambria Math" w:hAnsi="Cambria Math"/>
                </w:rPr>
                <m:t>Δ</m:t>
              </m:r>
            </m:e>
          </m:acc>
          <m:r>
            <w:rPr>
              <w:rFonts w:ascii="Cambria Math" w:hAnsi="Cambria Math"/>
            </w:rPr>
            <m:t>=</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1,2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2,3</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k-1,k</m:t>
                  </m:r>
                </m:sub>
              </m:sSub>
            </m:e>
          </m:d>
        </m:oMath>
        <w:r>
          <w:t xml:space="preserve">, where </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n,m</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Δ</m:t>
                  </m:r>
                </m:e>
                <m:sub>
                  <m:r>
                    <m:rPr>
                      <m:sty m:val="p"/>
                    </m:rPr>
                    <w:rPr>
                      <w:rFonts w:ascii="Cambria Math" w:hAnsi="Cambria Math"/>
                    </w:rPr>
                    <m:t>n</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m</m:t>
                  </m:r>
                </m:sub>
              </m:sSub>
            </m:e>
          </m:d>
        </m:oMath>
        <w:r>
          <w:t xml:space="preserve"> </w:t>
        </w:r>
        <w:proofErr w:type="gramStart"/>
        <w:r>
          <w:t xml:space="preserve">and </w:t>
        </w:r>
        <w:proofErr w:type="gramEnd"/>
        <m:oMath>
          <m:r>
            <m:rPr>
              <m:sty m:val="p"/>
            </m:rPr>
            <w:rPr>
              <w:rFonts w:ascii="Cambria Math" w:hAnsi="Cambria Math"/>
            </w:rPr>
            <m:t>m-n=1</m:t>
          </m:r>
        </m:oMath>
        <w:r>
          <w:t xml:space="preserve">, </w:t>
        </w:r>
        <m:oMath>
          <m:r>
            <m:rPr>
              <m:sty m:val="p"/>
            </m:rPr>
            <w:rPr>
              <w:rFonts w:ascii="Cambria Math" w:hAnsi="Cambria Math"/>
            </w:rPr>
            <m:t>m=</m:t>
          </m:r>
          <m:d>
            <m:dPr>
              <m:begChr m:val="{"/>
              <m:endChr m:val="}"/>
              <m:ctrlPr>
                <w:rPr>
                  <w:rFonts w:ascii="Cambria Math" w:hAnsi="Cambria Math"/>
                </w:rPr>
              </m:ctrlPr>
            </m:dPr>
            <m:e>
              <m:r>
                <w:rPr>
                  <w:rFonts w:ascii="Cambria Math" w:hAnsi="Cambria Math"/>
                </w:rPr>
                <m:t>2,3,…,k</m:t>
              </m:r>
            </m:e>
          </m:d>
          <m:r>
            <w:rPr>
              <w:rFonts w:ascii="Cambria Math" w:hAnsi="Cambria Math"/>
            </w:rPr>
            <m:t>,n=</m:t>
          </m:r>
          <m:d>
            <m:dPr>
              <m:begChr m:val="{"/>
              <m:endChr m:val="}"/>
              <m:ctrlPr>
                <w:rPr>
                  <w:rFonts w:ascii="Cambria Math" w:hAnsi="Cambria Math"/>
                  <w:i/>
                </w:rPr>
              </m:ctrlPr>
            </m:dPr>
            <m:e>
              <m:r>
                <w:rPr>
                  <w:rFonts w:ascii="Cambria Math" w:hAnsi="Cambria Math"/>
                </w:rPr>
                <m:t>1,2,…,k-1</m:t>
              </m:r>
            </m:e>
          </m:d>
        </m:oMath>
        <w:r>
          <w:t>. Also</w:t>
        </w:r>
        <w:proofErr w:type="gramStart"/>
        <w:r>
          <w:t xml:space="preserve">, </w:t>
        </w:r>
        <w:proofErr w:type="gramEnd"/>
        <m:oMath>
          <m:acc>
            <m:accPr>
              <m:chr m:val="̃"/>
              <m:ctrlPr>
                <w:rPr>
                  <w:rFonts w:ascii="Cambria Math" w:hAnsi="Cambria Math"/>
                </w:rPr>
              </m:ctrlPr>
            </m:accPr>
            <m:e>
              <m:r>
                <m:rPr>
                  <m:sty m:val="p"/>
                </m:rPr>
                <w:rPr>
                  <w:rFonts w:ascii="Cambria Math" w:hAnsi="Cambria Math"/>
                </w:rPr>
                <m:t>Δ</m:t>
              </m:r>
            </m:e>
          </m:acc>
          <m:r>
            <w:rPr>
              <w:rFonts w:ascii="Cambria Math" w:hAnsi="Cambria Math"/>
            </w:rPr>
            <m:t>=</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k</m:t>
                  </m:r>
                </m:sub>
              </m:sSub>
            </m:e>
          </m:d>
        </m:oMath>
        <w:r>
          <w:t xml:space="preserve">, where </w:t>
        </w:r>
      </w:ins>
      <w:commentRangeStart w:id="796"/>
      <w:ins w:id="797" w:author="Iman Zabet" w:date="2012-05-12T21:06:00Z">
        <m:oMath>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n</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n-1,n</m:t>
                              </m:r>
                            </m:sub>
                          </m:sSub>
                        </m:e>
                      </m:d>
                    </m:e>
                    <m:sup>
                      <m:r>
                        <w:rPr>
                          <w:rFonts w:ascii="Cambria Math" w:hAnsi="Cambria Math"/>
                        </w:rPr>
                        <m:t>c</m:t>
                      </m:r>
                    </m:sup>
                  </m:sSup>
                  <m:r>
                    <w:rPr>
                      <w:rFonts w:ascii="Cambria Math" w:hAnsi="Cambria Math"/>
                    </w:rPr>
                    <m:t>∩</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n</m:t>
                      </m:r>
                    </m:sub>
                  </m:sSub>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n,n+1</m:t>
                              </m:r>
                            </m:sub>
                          </m:sSub>
                        </m:e>
                      </m:d>
                    </m:e>
                    <m:sup>
                      <m:r>
                        <w:rPr>
                          <w:rFonts w:ascii="Cambria Math" w:hAnsi="Cambria Math"/>
                        </w:rPr>
                        <m:t>c</m:t>
                      </m:r>
                    </m:sup>
                  </m:sSup>
                  <m:r>
                    <w:rPr>
                      <w:rFonts w:ascii="Cambria Math" w:hAnsi="Cambria Math"/>
                    </w:rPr>
                    <m:t>∩</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n</m:t>
                      </m:r>
                    </m:sub>
                  </m:sSub>
                </m:e>
              </m:d>
            </m:e>
          </m:d>
          <w:commentRangeEnd w:id="796"/>
          <m:r>
            <m:rPr>
              <m:sty m:val="p"/>
            </m:rPr>
            <w:rPr>
              <w:rStyle w:val="CommentReference"/>
              <w:rFonts w:ascii="Tahoma" w:hAnsi="Tahoma"/>
            </w:rPr>
            <w:commentReference w:id="796"/>
          </m:r>
        </m:oMath>
      </w:ins>
      <w:del w:id="798" w:author="Iman Zabet" w:date="2012-05-12T21:06:00Z">
        <m:oMath>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n</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n,n-1</m:t>
                              </m:r>
                            </m:sub>
                          </m:sSub>
                          <m:r>
                            <w:rPr>
                              <w:rFonts w:ascii="Cambria Math" w:hAnsi="Cambria Math"/>
                            </w:rPr>
                            <m:t>∩</m:t>
                          </m:r>
                          <m:sSub>
                            <m:sSubPr>
                              <m:ctrlPr>
                                <w:rPr>
                                  <w:rFonts w:ascii="Cambria Math" w:hAnsi="Cambria Math"/>
                                  <w:iCs/>
                                </w:rPr>
                              </m:ctrlPr>
                            </m:sSubPr>
                            <m:e>
                              <m:r>
                                <m:rPr>
                                  <m:sty m:val="p"/>
                                </m:rPr>
                                <w:rPr>
                                  <w:rFonts w:ascii="Cambria Math" w:hAnsi="Cambria Math" w:hint="eastAsia"/>
                                </w:rPr>
                                <m:t>Δ</m:t>
                              </m:r>
                            </m:e>
                            <m:sub>
                              <m:r>
                                <w:rPr>
                                  <w:rFonts w:ascii="Cambria Math" w:hAnsi="Cambria Math"/>
                                </w:rPr>
                                <m:t>n</m:t>
                              </m:r>
                            </m:sub>
                          </m:sSub>
                        </m:e>
                      </m:d>
                    </m:e>
                    <m:sup>
                      <m:r>
                        <w:rPr>
                          <w:rFonts w:ascii="Cambria Math" w:hAnsi="Cambria Math"/>
                        </w:rPr>
                        <m:t>c</m:t>
                      </m:r>
                    </m:sup>
                  </m:sSup>
                  <m:sSub>
                    <m:sSubPr>
                      <m:ctrlPr>
                        <w:rPr>
                          <w:rFonts w:ascii="Cambria Math" w:hAnsi="Cambria Math"/>
                        </w:rPr>
                      </m:ctrlPr>
                    </m:sSubPr>
                    <m:e>
                      <m:r>
                        <w:rPr>
                          <w:rFonts w:ascii="Cambria Math" w:hAnsi="Cambria Math"/>
                        </w:rPr>
                        <m:t>∩</m:t>
                      </m:r>
                      <m:r>
                        <m:rPr>
                          <m:sty m:val="p"/>
                        </m:rPr>
                        <w:rPr>
                          <w:rFonts w:ascii="Cambria Math" w:hAnsi="Cambria Math"/>
                        </w:rPr>
                        <m:t>Δ</m:t>
                      </m:r>
                    </m:e>
                    <m:sub>
                      <m:r>
                        <m:rPr>
                          <m:sty m:val="p"/>
                        </m:rP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Δ</m:t>
                      </m:r>
                    </m:e>
                    <m:sub>
                      <m:r>
                        <m:rPr>
                          <m:sty m:val="p"/>
                        </m:rPr>
                        <w:rPr>
                          <w:rFonts w:ascii="Cambria Math" w:hAnsi="Cambria Math"/>
                        </w:rPr>
                        <m:t>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
                            <m:sSubPr>
                              <m:ctrlPr>
                                <w:rPr>
                                  <w:rFonts w:ascii="Cambria Math" w:hAnsi="Cambria Math"/>
                                  <w:iCs/>
                                </w:rPr>
                              </m:ctrlPr>
                            </m:sSubPr>
                            <m:e>
                              <m:r>
                                <m:rPr>
                                  <m:sty m:val="p"/>
                                </m:rPr>
                                <w:rPr>
                                  <w:rFonts w:ascii="Cambria Math" w:hAnsi="Cambria Math" w:hint="eastAsia"/>
                                </w:rPr>
                                <m:t>Δ</m:t>
                              </m:r>
                            </m:e>
                            <m:sub>
                              <m:r>
                                <w:rPr>
                                  <w:rFonts w:ascii="Cambria Math" w:hAnsi="Cambria Math"/>
                                </w:rPr>
                                <m:t>n</m:t>
                              </m:r>
                            </m:sub>
                          </m:sSub>
                          <m:r>
                            <w:rPr>
                              <w:rFonts w:ascii="Cambria Math" w:hAnsi="Cambria Math"/>
                            </w:rPr>
                            <m:t>∩</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Δ</m:t>
                                  </m:r>
                                </m:e>
                              </m:acc>
                            </m:e>
                            <m:sub>
                              <m:r>
                                <w:rPr>
                                  <w:rFonts w:ascii="Cambria Math" w:hAnsi="Cambria Math"/>
                                </w:rPr>
                                <m:t>n,n+1</m:t>
                              </m:r>
                            </m:sub>
                          </m:sSub>
                        </m:e>
                      </m:d>
                    </m:e>
                    <m:sup>
                      <m:r>
                        <w:rPr>
                          <w:rFonts w:ascii="Cambria Math" w:hAnsi="Cambria Math"/>
                        </w:rPr>
                        <m:t>c</m:t>
                      </m:r>
                    </m:sup>
                  </m:sSup>
                </m:e>
              </m:d>
            </m:e>
          </m:d>
        </m:oMath>
      </w:del>
      <w:ins w:id="799" w:author="Iman Zabet" w:date="2012-05-06T23:32:00Z">
        <w:r w:rsidR="006D6B52">
          <w:t xml:space="preserve"> </w:t>
        </w:r>
      </w:ins>
      <w:ins w:id="800" w:author="Iman Zabet" w:date="2012-05-06T23:38:00Z">
        <w:r w:rsidR="00CC3CA7">
          <w:t xml:space="preserve">, </w:t>
        </w:r>
        <m:oMath>
          <m:r>
            <w:rPr>
              <w:rFonts w:ascii="Cambria Math" w:hAnsi="Cambria Math"/>
            </w:rPr>
            <m:t>n=</m:t>
          </m:r>
          <m:d>
            <m:dPr>
              <m:begChr m:val="{"/>
              <m:endChr m:val="}"/>
              <m:ctrlPr>
                <w:rPr>
                  <w:rFonts w:ascii="Cambria Math" w:hAnsi="Cambria Math"/>
                  <w:i/>
                </w:rPr>
              </m:ctrlPr>
            </m:dPr>
            <m:e>
              <m:r>
                <w:rPr>
                  <w:rFonts w:ascii="Cambria Math" w:hAnsi="Cambria Math"/>
                </w:rPr>
                <m:t>1,2,…,k</m:t>
              </m:r>
            </m:e>
          </m:d>
        </m:oMath>
        <w:r w:rsidR="00CC3CA7">
          <w:t xml:space="preserve"> </w:t>
        </w:r>
      </w:ins>
      <w:ins w:id="801" w:author="Iman Zabet" w:date="2012-05-07T00:05:00Z">
        <w:r w:rsidR="00236391">
          <w:t xml:space="preserve">(except </w:t>
        </w:r>
      </w:ins>
      <w:ins w:id="802" w:author="Iman Zabet" w:date="2012-05-07T00:06:00Z">
        <m:oMath>
          <m:r>
            <w:rPr>
              <w:rFonts w:ascii="Cambria Math" w:hAnsi="Cambria Math"/>
            </w:rPr>
            <m:t>1</m:t>
          </m:r>
        </m:oMath>
      </w:ins>
      <w:ins w:id="803" w:author="Iman Zabet" w:date="2012-05-07T00:05:00Z">
        <w:r w:rsidR="00236391">
          <w:t xml:space="preserve"> for </w:t>
        </w:r>
      </w:ins>
      <w:ins w:id="804" w:author="Iman Zabet" w:date="2012-05-07T00:06:00Z">
        <m:oMath>
          <m:r>
            <w:rPr>
              <w:rFonts w:ascii="Cambria Math" w:hAnsi="Cambria Math"/>
            </w:rPr>
            <m:t>n-1</m:t>
          </m:r>
        </m:oMath>
        <w:r w:rsidR="00236391">
          <w:t xml:space="preserve"> and </w:t>
        </w:r>
        <m:oMath>
          <m:r>
            <w:rPr>
              <w:rFonts w:ascii="Cambria Math" w:hAnsi="Cambria Math"/>
            </w:rPr>
            <m:t>k</m:t>
          </m:r>
        </m:oMath>
        <w:r w:rsidR="005D48BF">
          <w:t xml:space="preserve"> f</w:t>
        </w:r>
        <w:r w:rsidR="00236391">
          <w:t>o</w:t>
        </w:r>
        <w:r w:rsidR="005D48BF">
          <w:t>r</w:t>
        </w:r>
        <w:r w:rsidR="00236391">
          <w:t xml:space="preserve"> </w:t>
        </w:r>
        <m:oMath>
          <m:r>
            <w:rPr>
              <w:rFonts w:ascii="Cambria Math" w:hAnsi="Cambria Math"/>
            </w:rPr>
            <m:t>n+1</m:t>
          </m:r>
        </m:oMath>
      </w:ins>
      <w:ins w:id="805" w:author="Iman Zabet" w:date="2012-05-07T00:05:00Z">
        <w:r w:rsidR="00236391">
          <w:t xml:space="preserve">) </w:t>
        </w:r>
      </w:ins>
      <w:ins w:id="806" w:author="Iman Zabet" w:date="2012-05-06T23:32:00Z">
        <w:r w:rsidR="006D6B52">
          <w:t xml:space="preserve">and </w:t>
        </w:r>
      </w:ins>
      <m:oMath>
        <m:sSup>
          <m:sSupPr>
            <m:ctrlPr>
              <w:ins w:id="807" w:author="Iman Zabet" w:date="2012-05-06T23:35:00Z">
                <w:rPr>
                  <w:rFonts w:ascii="Cambria Math" w:hAnsi="Cambria Math"/>
                  <w:i/>
                </w:rPr>
              </w:ins>
            </m:ctrlPr>
          </m:sSupPr>
          <m:e>
            <m:d>
              <m:dPr>
                <m:begChr m:val="{"/>
                <m:endChr m:val="}"/>
                <m:ctrlPr>
                  <w:ins w:id="808" w:author="Iman Zabet" w:date="2012-05-06T23:35:00Z">
                    <w:rPr>
                      <w:rFonts w:ascii="Cambria Math" w:hAnsi="Cambria Math"/>
                      <w:i/>
                    </w:rPr>
                  </w:ins>
                </m:ctrlPr>
              </m:dPr>
              <m:e>
                <w:ins w:id="809" w:author="Iman Zabet" w:date="2012-05-06T23:35:00Z">
                  <m:r>
                    <w:rPr>
                      <w:rFonts w:ascii="Cambria Math" w:hAnsi="Cambria Math"/>
                    </w:rPr>
                    <m:t>…</m:t>
                  </m:r>
                </w:ins>
              </m:e>
            </m:d>
          </m:e>
          <m:sup>
            <w:ins w:id="810" w:author="Iman Zabet" w:date="2012-05-06T23:36:00Z">
              <m:r>
                <w:rPr>
                  <w:rFonts w:ascii="Cambria Math" w:hAnsi="Cambria Math"/>
                </w:rPr>
                <m:t>c</m:t>
              </m:r>
            </w:ins>
          </m:sup>
        </m:sSup>
      </m:oMath>
      <w:ins w:id="811" w:author="Iman Zabet" w:date="2012-05-06T23:33:00Z">
        <w:r w:rsidR="006D6B52">
          <w:t xml:space="preserve"> means complement </w:t>
        </w:r>
      </w:ins>
      <w:ins w:id="812" w:author="Iman Zabet" w:date="2012-05-06T23:36:00Z">
        <w:r w:rsidR="00754E18">
          <w:t xml:space="preserve">of </w:t>
        </w:r>
      </w:ins>
      <w:ins w:id="813" w:author="Iman Zabet" w:date="2012-05-06T23:33:00Z">
        <w:r w:rsidR="006D6B52">
          <w:t>set</w:t>
        </w:r>
      </w:ins>
      <w:ins w:id="814" w:author="Iman Zabet" w:date="2012-05-06T23:36:00Z">
        <m:oMath>
          <m:r>
            <w:rPr>
              <w:rFonts w:ascii="Cambria Math" w:hAnsi="Cambria Math"/>
            </w:rPr>
            <m:t xml:space="preserve"> </m:t>
          </m:r>
        </m:oMath>
      </w:ins>
      <m:oMath>
        <m:d>
          <m:dPr>
            <m:begChr m:val="{"/>
            <m:endChr m:val="}"/>
            <m:ctrlPr>
              <w:ins w:id="815" w:author="Iman Zabet" w:date="2012-05-06T23:33:00Z">
                <w:rPr>
                  <w:rFonts w:ascii="Cambria Math" w:hAnsi="Cambria Math"/>
                  <w:i/>
                </w:rPr>
              </w:ins>
            </m:ctrlPr>
          </m:dPr>
          <m:e>
            <w:ins w:id="816" w:author="Iman Zabet" w:date="2012-05-06T23:33:00Z">
              <m:r>
                <w:rPr>
                  <w:rFonts w:ascii="Cambria Math" w:hAnsi="Cambria Math"/>
                </w:rPr>
                <m:t>…</m:t>
              </m:r>
            </w:ins>
          </m:e>
        </m:d>
      </m:oMath>
      <w:ins w:id="817" w:author="Iman Zabet" w:date="2012-05-06T23:33:00Z">
        <w:r w:rsidR="006D6B52">
          <w:t>.</w:t>
        </w:r>
      </w:ins>
    </w:p>
    <w:p w:rsidR="003C3085" w:rsidRDefault="006204EB">
      <w:pPr>
        <w:rPr>
          <w:ins w:id="818" w:author="Zabet" w:date="2012-05-01T21:30:00Z"/>
        </w:rPr>
      </w:pPr>
      <w:del w:id="819" w:author="Iman Zabet" w:date="2012-05-01T22:24:00Z">
        <w:r w:rsidDel="000036EA">
          <w:delText xml:space="preserve">Now instead of using set </w:delText>
        </w:r>
        <m:oMath>
          <m:r>
            <m:rPr>
              <m:sty m:val="p"/>
            </m:rPr>
            <w:rPr>
              <w:rFonts w:ascii="Cambria Math" w:hAnsi="Cambria Math"/>
            </w:rPr>
            <m:t>Ω</m:t>
          </m:r>
        </m:oMath>
        <w:r w:rsidDel="000036EA">
          <w:delText xml:space="preserve"> which indicate all the tasks, we can use </w:delText>
        </w:r>
        <w:r w:rsidR="00424AB0" w:rsidDel="000036EA">
          <w:delText xml:space="preserve">both set </w:delText>
        </w:r>
        <m:oMath>
          <m:r>
            <m:rPr>
              <m:sty m:val="p"/>
            </m:rPr>
            <w:rPr>
              <w:rFonts w:ascii="Cambria Math" w:hAnsi="Cambria Math"/>
            </w:rPr>
            <m:t>Δ</m:t>
          </m:r>
        </m:oMath>
        <w:r w:rsidR="00424AB0" w:rsidDel="000036EA">
          <w:delText xml:space="preserve"> </w:delText>
        </w:r>
        <w:r w:rsidDel="000036EA">
          <w:delText>set</w:delText>
        </w:r>
        <w:r w:rsidR="005860D0" w:rsidDel="000036EA">
          <w:delText>s</w:delText>
        </w:r>
        <w:r w:rsidDel="000036EA">
          <w:delText xml:space="preserve"> </w:delText>
        </w:r>
        <m:oMath>
          <m:sSub>
            <m:sSubPr>
              <m:ctrlPr>
                <w:rPr>
                  <w:rFonts w:ascii="Cambria Math" w:hAnsi="Cambria Math"/>
                  <w:iCs/>
                </w:rPr>
              </m:ctrlPr>
            </m:sSubPr>
            <m:e>
              <m:r>
                <m:rPr>
                  <m:sty m:val="p"/>
                </m:rPr>
                <w:rPr>
                  <w:rFonts w:ascii="Cambria Math" w:hAnsi="Cambria Math" w:hint="eastAsia"/>
                </w:rPr>
                <m:t>Δ</m:t>
              </m:r>
            </m:e>
            <m:sub>
              <m:r>
                <w:rPr>
                  <w:rFonts w:ascii="Cambria Math" w:hAnsi="Cambria Math"/>
                </w:rPr>
                <m:t>n</m:t>
              </m:r>
            </m:sub>
          </m:sSub>
        </m:oMath>
        <w:r w:rsidR="005860D0" w:rsidDel="000036EA">
          <w:rPr>
            <w:iCs/>
          </w:rPr>
          <w:delText xml:space="preserve"> which indicate all tasks for specific QC</w:delText>
        </w:r>
        <m:oMath>
          <m:r>
            <w:rPr>
              <w:rFonts w:ascii="Cambria Math" w:hAnsi="Cambria Math"/>
            </w:rPr>
            <m:t xml:space="preserve"> n</m:t>
          </m:r>
        </m:oMath>
        <w:r w:rsidR="005860D0" w:rsidDel="000036EA">
          <w:delText>.</w:delText>
        </w:r>
      </w:del>
    </w:p>
    <w:p w:rsidR="00382967" w:rsidRPr="008F6410" w:rsidRDefault="00382967" w:rsidP="00E5082C">
      <w:pPr>
        <w:pStyle w:val="Heading4"/>
        <w:numPr>
          <w:ilvl w:val="3"/>
          <w:numId w:val="21"/>
        </w:numPr>
      </w:pPr>
      <w:r w:rsidRPr="008F6410">
        <w:t>Indices</w:t>
      </w:r>
    </w:p>
    <w:p w:rsidR="00382967" w:rsidRDefault="00382967" w:rsidP="00382967">
      <w:pPr>
        <w:jc w:val="left"/>
      </w:pPr>
      <m:oMath>
        <m:r>
          <w:rPr>
            <w:rFonts w:ascii="Cambria Math" w:hAnsi="Cambria Math"/>
          </w:rPr>
          <m:t>i,j</m:t>
        </m:r>
      </m:oMath>
      <w:r w:rsidRPr="008F6410">
        <w:t xml:space="preserve"> </w:t>
      </w:r>
      <w:r>
        <w:t>,</w:t>
      </w:r>
      <w:r w:rsidRPr="006B600C">
        <w:t xml:space="preserve"> </w:t>
      </w:r>
      <w:r w:rsidRPr="008F6410">
        <w:tab/>
        <w:t>Tasks to be performed</w:t>
      </w:r>
    </w:p>
    <w:p w:rsidR="00382967" w:rsidRDefault="00382967" w:rsidP="00382967">
      <w:pPr>
        <w:jc w:val="left"/>
      </w:pPr>
      <m:oMath>
        <m:r>
          <w:rPr>
            <w:rFonts w:ascii="Cambria Math" w:hAnsi="Cambria Math"/>
          </w:rPr>
          <w:lastRenderedPageBreak/>
          <m:t>k</m:t>
        </m:r>
      </m:oMath>
      <w:r>
        <w:t>,</w:t>
      </w:r>
      <w:r w:rsidRPr="006B600C">
        <w:t xml:space="preserve"> </w:t>
      </w:r>
      <w:r w:rsidRPr="008F6410">
        <w:tab/>
      </w:r>
      <w:r>
        <w:t xml:space="preserve">QCs where </w:t>
      </w:r>
      <m:oMath>
        <m:r>
          <w:rPr>
            <w:rFonts w:ascii="Cambria Math" w:hAnsi="Cambria Math"/>
          </w:rPr>
          <m:t>k=1, …, K</m:t>
        </m:r>
      </m:oMath>
    </w:p>
    <w:p w:rsidR="00382967" w:rsidRPr="008312A0" w:rsidRDefault="00382967" w:rsidP="00382967">
      <w:pPr>
        <w:jc w:val="left"/>
        <w:rPr>
          <w:rtl/>
        </w:rPr>
      </w:pPr>
    </w:p>
    <w:p w:rsidR="00382967" w:rsidRPr="008F6410" w:rsidRDefault="00382967" w:rsidP="00382967">
      <w:pPr>
        <w:pStyle w:val="Heading4"/>
        <w:rPr>
          <w:rtl/>
        </w:rPr>
      </w:pPr>
      <w:r w:rsidRPr="008F6410">
        <w:t>Problem Data</w:t>
      </w:r>
    </w:p>
    <w:p w:rsidR="00382967" w:rsidRPr="008F6410" w:rsidRDefault="002C5E12" w:rsidP="00382967">
      <w:pPr>
        <w:jc w:val="left"/>
        <w:rPr>
          <w:rtl/>
        </w:rPr>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382967" w:rsidRPr="008F6410">
        <w:tab/>
        <w:t>The time required to perform</w:t>
      </w:r>
      <w:r w:rsidR="00382967">
        <w:t xml:space="preserve"> task</w:t>
      </w:r>
      <w:r w:rsidR="00382967" w:rsidRPr="008F6410">
        <w:t xml:space="preserve"> </w:t>
      </w:r>
      <w:proofErr w:type="spellStart"/>
      <w:r w:rsidR="00382967">
        <w:rPr>
          <w:i/>
          <w:iCs/>
        </w:rPr>
        <w:t>i</w:t>
      </w:r>
      <w:proofErr w:type="spellEnd"/>
    </w:p>
    <w:p w:rsidR="00382967" w:rsidRPr="008F6410" w:rsidRDefault="002C5E12" w:rsidP="00382967">
      <w:pPr>
        <w:jc w:val="left"/>
        <w:rPr>
          <w:rtl/>
        </w:rPr>
      </w:pP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382967" w:rsidRPr="008F6410">
        <w:tab/>
        <w:t xml:space="preserve">The earliest available time of </w:t>
      </w:r>
      <w:r w:rsidR="00382967">
        <w:t>QC</w:t>
      </w:r>
      <m:oMath>
        <m:r>
          <w:rPr>
            <w:rFonts w:ascii="Cambria Math" w:hAnsi="Cambria Math"/>
          </w:rPr>
          <m:t xml:space="preserve"> k</m:t>
        </m:r>
      </m:oMath>
    </w:p>
    <w:p w:rsidR="00382967" w:rsidRPr="008F6410" w:rsidRDefault="002C5E12" w:rsidP="00382967">
      <w:pPr>
        <w:jc w:val="left"/>
        <w:rPr>
          <w:rtl/>
        </w:rPr>
      </w:pP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382967" w:rsidRPr="008F6410">
        <w:tab/>
        <w:t>The location of task (expressed by the ship bay number)</w:t>
      </w:r>
    </w:p>
    <w:p w:rsidR="00382967" w:rsidRPr="008F6410" w:rsidRDefault="002C5E12" w:rsidP="00382967">
      <w:pPr>
        <w:jc w:val="left"/>
        <w:rPr>
          <w:rtl/>
        </w:rPr>
      </w:pPr>
      <m:oMath>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0</m:t>
            </m:r>
          </m:sup>
        </m:sSubSup>
      </m:oMath>
      <w:r w:rsidR="00382967" w:rsidRPr="008F6410">
        <w:tab/>
        <w:t xml:space="preserve">The starting position of </w:t>
      </w:r>
      <w:r w:rsidR="00382967">
        <w:t>QC</w:t>
      </w:r>
      <m:oMath>
        <m:r>
          <w:rPr>
            <w:rFonts w:ascii="Cambria Math" w:hAnsi="Cambria Math"/>
          </w:rPr>
          <m:t xml:space="preserve"> k</m:t>
        </m:r>
      </m:oMath>
    </w:p>
    <w:p w:rsidR="00382967" w:rsidRPr="008F6410" w:rsidRDefault="002C5E12" w:rsidP="00382967">
      <w:pPr>
        <w:jc w:val="left"/>
        <w:rPr>
          <w:rtl/>
        </w:rPr>
      </w:pPr>
      <m:oMath>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T</m:t>
            </m:r>
          </m:sup>
        </m:sSubSup>
      </m:oMath>
      <w:r w:rsidR="00382967" w:rsidRPr="008F6410">
        <w:tab/>
        <w:t>The final position of</w:t>
      </w:r>
      <w:r w:rsidR="00382967">
        <w:t xml:space="preserve"> QC</w:t>
      </w:r>
      <m:oMath>
        <m:r>
          <w:rPr>
            <w:rFonts w:ascii="Cambria Math" w:hAnsi="Cambria Math"/>
          </w:rPr>
          <m:t xml:space="preserve"> k</m:t>
        </m:r>
      </m:oMath>
    </w:p>
    <w:p w:rsidR="00382967" w:rsidRDefault="002C5E12" w:rsidP="00382967">
      <w:pPr>
        <w:jc w:val="left"/>
      </w:pP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382967" w:rsidRPr="008F6410">
        <w:tab/>
        <w:t>The travel time of a</w:t>
      </w:r>
      <w:r w:rsidR="00382967">
        <w:t xml:space="preserve"> QC</w:t>
      </w:r>
      <w:r w:rsidR="00382967">
        <w:rPr>
          <w:position w:val="-6"/>
        </w:rPr>
        <w:t xml:space="preserve"> </w:t>
      </w:r>
      <w:r w:rsidR="00382967" w:rsidRPr="008F6410">
        <w:t>from location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382967" w:rsidRPr="008F6410">
        <w:t xml:space="preserve">) of </w:t>
      </w:r>
      <w:r w:rsidR="00382967">
        <w:t xml:space="preserve">task </w:t>
      </w:r>
      <m:oMath>
        <m:r>
          <w:rPr>
            <w:rFonts w:ascii="Cambria Math" w:hAnsi="Cambria Math"/>
          </w:rPr>
          <m:t>i</m:t>
        </m:r>
      </m:oMath>
      <w:r w:rsidR="00382967" w:rsidRPr="008F6410">
        <w:t xml:space="preserve"> to location (</w:t>
      </w:r>
      <m:oMath>
        <m:sSub>
          <m:sSubPr>
            <m:ctrlPr>
              <w:rPr>
                <w:rFonts w:ascii="Cambria Math" w:hAnsi="Cambria Math"/>
                <w:i/>
              </w:rPr>
            </m:ctrlPr>
          </m:sSubPr>
          <m:e>
            <m:r>
              <w:rPr>
                <w:rFonts w:ascii="Cambria Math" w:hAnsi="Cambria Math"/>
              </w:rPr>
              <m:t>l</m:t>
            </m:r>
          </m:e>
          <m:sub>
            <m:r>
              <w:rPr>
                <w:rFonts w:ascii="Cambria Math" w:hAnsi="Cambria Math"/>
              </w:rPr>
              <m:t>j</m:t>
            </m:r>
          </m:sub>
        </m:sSub>
      </m:oMath>
      <w:r w:rsidR="00382967" w:rsidRPr="008F6410">
        <w:t>) of</w:t>
      </w:r>
      <w:r w:rsidR="00382967">
        <w:t xml:space="preserve"> task</w:t>
      </w:r>
      <m:oMath>
        <m:r>
          <w:rPr>
            <w:rFonts w:ascii="Cambria Math" w:hAnsi="Cambria Math"/>
          </w:rPr>
          <m:t xml:space="preserve"> j</m:t>
        </m:r>
      </m:oMath>
    </w:p>
    <w:p w:rsidR="00382967" w:rsidRDefault="00382967" w:rsidP="00382967">
      <w:pPr>
        <w:jc w:val="left"/>
      </w:pPr>
      <m:oMath>
        <m:r>
          <w:rPr>
            <w:rFonts w:ascii="Cambria Math" w:hAnsi="Cambria Math"/>
          </w:rPr>
          <m:t>M</m:t>
        </m:r>
      </m:oMath>
      <w:r>
        <w:tab/>
        <w:t>A sufficiently large constant</w:t>
      </w:r>
    </w:p>
    <w:p w:rsidR="00382967" w:rsidRDefault="002C5E12" w:rsidP="00382967">
      <w:pPr>
        <w:jc w:val="left"/>
      </w:pP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oMath>
      <w:r w:rsidR="00382967">
        <w:tab/>
        <w:t>The weight of the makespan (the maximum completion time)</w:t>
      </w:r>
    </w:p>
    <w:p w:rsidR="00382967" w:rsidRDefault="002C5E12" w:rsidP="00382967">
      <w:pPr>
        <w:jc w:val="left"/>
      </w:pPr>
      <m:oMath>
        <m:sSub>
          <m:sSubPr>
            <m:ctrlPr>
              <w:rPr>
                <w:rFonts w:ascii="Cambria Math" w:hAnsi="Cambria Math"/>
              </w:rPr>
            </m:ctrlPr>
          </m:sSubPr>
          <m:e>
            <m:r>
              <w:rPr>
                <w:rFonts w:ascii="Cambria Math" w:hAnsi="Cambria Math"/>
              </w:rPr>
              <m:t>α</m:t>
            </m:r>
          </m:e>
          <m:sub>
            <m:r>
              <m:rPr>
                <m:sty m:val="p"/>
              </m:rPr>
              <w:rPr>
                <w:rFonts w:ascii="Cambria Math" w:hAnsi="Cambria Math"/>
              </w:rPr>
              <m:t>2</m:t>
            </m:r>
          </m:sub>
        </m:sSub>
      </m:oMath>
      <w:r w:rsidR="00382967">
        <w:tab/>
        <w:t>The weight for total cranes completion time</w:t>
      </w:r>
    </w:p>
    <w:p w:rsidR="00382967" w:rsidRPr="008F6410" w:rsidRDefault="00382967" w:rsidP="00382967">
      <w:pPr>
        <w:jc w:val="left"/>
      </w:pPr>
    </w:p>
    <w:p w:rsidR="00382967" w:rsidRPr="008F6410" w:rsidRDefault="00382967" w:rsidP="00382967">
      <w:pPr>
        <w:pStyle w:val="Heading4"/>
      </w:pPr>
      <w:r w:rsidRPr="008F6410">
        <w:t>Sets of indices</w:t>
      </w:r>
    </w:p>
    <w:p w:rsidR="00382967" w:rsidRDefault="00382967" w:rsidP="00E57312">
      <w:pPr>
        <w:jc w:val="left"/>
        <w:rPr>
          <w:ins w:id="820" w:author="Iman Zabet" w:date="2012-05-01T15:37:00Z"/>
        </w:rPr>
      </w:pPr>
      <m:oMath>
        <m:r>
          <m:rPr>
            <m:sty m:val="p"/>
          </m:rPr>
          <w:rPr>
            <w:rFonts w:ascii="Cambria Math" w:hAnsi="Cambria Math"/>
          </w:rPr>
          <m:t>Ω</m:t>
        </m:r>
      </m:oMath>
      <w:r w:rsidRPr="008F6410">
        <w:rPr>
          <w:position w:val="-4"/>
        </w:rPr>
        <w:tab/>
      </w:r>
      <w:r w:rsidRPr="008F6410">
        <w:rPr>
          <w:color w:val="000000"/>
          <w:kern w:val="24"/>
        </w:rPr>
        <w:t xml:space="preserve">The set of all </w:t>
      </w:r>
      <w:del w:id="821" w:author="Iman Zabet" w:date="2012-05-01T23:49:00Z">
        <w:r w:rsidR="0016389B" w:rsidDel="00E57312">
          <w:rPr>
            <w:color w:val="000000"/>
            <w:kern w:val="24"/>
          </w:rPr>
          <w:delText xml:space="preserve">group </w:delText>
        </w:r>
      </w:del>
      <w:r w:rsidRPr="008F6410">
        <w:rPr>
          <w:color w:val="000000"/>
          <w:kern w:val="24"/>
        </w:rPr>
        <w:t>tasks</w:t>
      </w:r>
    </w:p>
    <w:p w:rsidR="00B7789E" w:rsidRPr="008F6410" w:rsidDel="000036EA" w:rsidRDefault="002C5E12" w:rsidP="00382967">
      <w:pPr>
        <w:jc w:val="left"/>
        <w:rPr>
          <w:del w:id="822" w:author="Iman Zabet" w:date="2012-05-01T22:24:00Z"/>
          <w:rtl/>
        </w:rPr>
      </w:pPr>
      <m:oMath>
        <m:sSub>
          <m:sSubPr>
            <m:ctrlPr>
              <w:del w:id="823" w:author="Iman Zabet" w:date="2012-05-01T22:24:00Z">
                <w:rPr>
                  <w:rFonts w:ascii="Cambria Math" w:hAnsi="Cambria Math"/>
                  <w:i/>
                </w:rPr>
              </w:del>
            </m:ctrlPr>
          </m:sSubPr>
          <m:e>
            <w:del w:id="824" w:author="Iman Zabet" w:date="2012-05-01T22:24:00Z">
              <m:r>
                <m:rPr>
                  <m:sty m:val="p"/>
                </m:rPr>
                <w:rPr>
                  <w:rFonts w:ascii="Cambria Math" w:hAnsi="Cambria Math"/>
                </w:rPr>
                <m:t>Ω</m:t>
              </m:r>
            </w:del>
            <m:ctrlPr>
              <w:del w:id="825" w:author="Iman Zabet" w:date="2012-05-01T22:24:00Z">
                <w:rPr>
                  <w:rFonts w:ascii="Cambria Math" w:hAnsi="Cambria Math"/>
                </w:rPr>
              </w:del>
            </m:ctrlPr>
          </m:e>
          <m:sub>
            <w:del w:id="826" w:author="Iman Zabet" w:date="2012-05-01T22:24:00Z">
              <m:r>
                <w:rPr>
                  <w:rFonts w:ascii="Cambria Math" w:hAnsi="Cambria Math"/>
                </w:rPr>
                <m:t>i</m:t>
              </m:r>
            </w:del>
          </m:sub>
        </m:sSub>
      </m:oMath>
      <w:del w:id="827" w:author="Iman Zabet" w:date="2012-05-01T22:24:00Z">
        <w:r w:rsidR="00B7789E" w:rsidDel="000036EA">
          <w:tab/>
          <w:delText xml:space="preserve">The set of each group tasks that should be performed </w:delText>
        </w:r>
        <w:r w:rsidR="007E2212" w:rsidDel="000036EA">
          <w:delText xml:space="preserve">consecutively </w:delText>
        </w:r>
        <m:oMath>
          <m:r>
            <w:rPr>
              <w:rFonts w:ascii="Cambria Math" w:hAnsi="Cambria Math"/>
            </w:rPr>
            <m:t>(1≤i≤m)</m:t>
          </m:r>
        </m:oMath>
      </w:del>
    </w:p>
    <w:p w:rsidR="00382967" w:rsidRPr="008F6410" w:rsidRDefault="00382967" w:rsidP="00382967">
      <w:pPr>
        <w:jc w:val="left"/>
        <w:rPr>
          <w:rtl/>
        </w:rPr>
      </w:pPr>
      <m:oMath>
        <m:r>
          <m:rPr>
            <m:sty m:val="p"/>
          </m:rPr>
          <w:rPr>
            <w:rFonts w:ascii="Cambria Math" w:hAnsi="Cambria Math"/>
          </w:rPr>
          <m:t>Ψ</m:t>
        </m:r>
      </m:oMath>
      <w:r w:rsidRPr="008F6410">
        <w:rPr>
          <w:color w:val="000000"/>
          <w:kern w:val="24"/>
        </w:rPr>
        <w:tab/>
        <w:t xml:space="preserve">The set of pairs of tasks </w:t>
      </w:r>
      <w:r>
        <w:rPr>
          <w:color w:val="000000"/>
          <w:kern w:val="24"/>
        </w:rPr>
        <w:t>can</w:t>
      </w:r>
      <w:r w:rsidRPr="008F6410">
        <w:rPr>
          <w:color w:val="000000"/>
          <w:kern w:val="24"/>
        </w:rPr>
        <w:t>not</w:t>
      </w:r>
      <w:r>
        <w:rPr>
          <w:color w:val="000000"/>
          <w:kern w:val="24"/>
        </w:rPr>
        <w:t xml:space="preserve"> to</w:t>
      </w:r>
      <w:r w:rsidRPr="008F6410">
        <w:rPr>
          <w:color w:val="000000"/>
          <w:kern w:val="24"/>
        </w:rPr>
        <w:t xml:space="preserve"> be performed simultaneously</w:t>
      </w:r>
    </w:p>
    <w:p w:rsidR="00382967" w:rsidRDefault="00382967" w:rsidP="00382967">
      <w:pPr>
        <w:jc w:val="left"/>
        <w:rPr>
          <w:ins w:id="828" w:author="Iman Zabet" w:date="2012-05-01T22:24:00Z"/>
        </w:rPr>
      </w:pPr>
      <m:oMath>
        <m:r>
          <m:rPr>
            <m:sty m:val="p"/>
          </m:rPr>
          <w:rPr>
            <w:rFonts w:ascii="Cambria Math" w:hAnsi="Cambria Math"/>
          </w:rPr>
          <m:t>Φ</m:t>
        </m:r>
      </m:oMath>
      <w:r w:rsidRPr="008F6410">
        <w:rPr>
          <w:color w:val="000000"/>
          <w:kern w:val="24"/>
        </w:rPr>
        <w:tab/>
        <w:t>The set of ordered pairs of</w:t>
      </w:r>
      <w:r>
        <w:rPr>
          <w:color w:val="000000"/>
          <w:kern w:val="24"/>
        </w:rPr>
        <w:t xml:space="preserve"> tasks</w:t>
      </w:r>
      <w:r w:rsidRPr="008F6410">
        <w:rPr>
          <w:color w:val="000000"/>
          <w:kern w:val="24"/>
        </w:rPr>
        <w:t xml:space="preserve"> with precedence relationshi</w:t>
      </w:r>
      <w:r>
        <w:rPr>
          <w:rFonts w:eastAsia="STFangsong"/>
          <w:color w:val="000000"/>
          <w:kern w:val="24"/>
          <w:lang w:eastAsia="zh-CN"/>
        </w:rPr>
        <w:t>p between them</w:t>
      </w:r>
    </w:p>
    <w:p w:rsidR="000E4BE8" w:rsidRDefault="000E4BE8" w:rsidP="000E4BE8">
      <w:pPr>
        <w:jc w:val="left"/>
        <w:rPr>
          <w:ins w:id="829" w:author="Iman Zabet" w:date="2012-05-01T22:25:00Z"/>
        </w:rPr>
      </w:pPr>
      <w:ins w:id="830" w:author="Iman Zabet" w:date="2012-05-01T22:24:00Z">
        <m:oMath>
          <m:r>
            <m:rPr>
              <m:sty m:val="p"/>
            </m:rPr>
            <w:rPr>
              <w:rFonts w:ascii="Cambria Math" w:hAnsi="Cambria Math"/>
            </w:rPr>
            <m:t>Δ</m:t>
          </m:r>
        </m:oMath>
        <w:r>
          <w:tab/>
          <w:t>The set of QC task allocations</w:t>
        </w:r>
      </w:ins>
    </w:p>
    <w:p w:rsidR="000E4BE8" w:rsidRDefault="002C5E12" w:rsidP="00154719">
      <w:pPr>
        <w:jc w:val="left"/>
        <w:rPr>
          <w:ins w:id="831" w:author="Iman Zabet" w:date="2012-05-01T22:25:00Z"/>
        </w:rPr>
      </w:pPr>
      <m:oMath>
        <m:sSub>
          <m:sSubPr>
            <m:ctrlPr>
              <w:ins w:id="832" w:author="Iman Zabet" w:date="2012-05-01T22:25:00Z">
                <w:rPr>
                  <w:rFonts w:ascii="Cambria Math" w:hAnsi="Cambria Math"/>
                </w:rPr>
              </w:ins>
            </m:ctrlPr>
          </m:sSubPr>
          <m:e>
            <w:ins w:id="833" w:author="Iman Zabet" w:date="2012-05-01T22:25:00Z">
              <m:r>
                <m:rPr>
                  <m:sty m:val="p"/>
                </m:rPr>
                <w:rPr>
                  <w:rFonts w:ascii="Cambria Math" w:hAnsi="Cambria Math"/>
                </w:rPr>
                <m:t>Δ</m:t>
              </m:r>
            </w:ins>
          </m:e>
          <m:sub>
            <w:ins w:id="834" w:author="Iman Zabet" w:date="2012-05-01T22:25:00Z">
              <m:r>
                <w:rPr>
                  <w:rFonts w:ascii="Cambria Math" w:hAnsi="Cambria Math"/>
                </w:rPr>
                <m:t>n</m:t>
              </m:r>
            </w:ins>
          </m:sub>
        </m:sSub>
      </m:oMath>
      <w:ins w:id="835" w:author="Iman Zabet" w:date="2012-05-01T22:25:00Z">
        <w:r w:rsidR="000E4BE8">
          <w:t xml:space="preserve"> </w:t>
        </w:r>
        <w:r w:rsidR="000E4BE8">
          <w:tab/>
          <w:t xml:space="preserve">The </w:t>
        </w:r>
      </w:ins>
      <w:ins w:id="836" w:author="Iman Zabet" w:date="2012-05-06T13:05:00Z">
        <w:r w:rsidR="0059777D">
          <w:t>sub</w:t>
        </w:r>
      </w:ins>
      <w:ins w:id="837" w:author="Iman Zabet" w:date="2012-05-01T22:25:00Z">
        <w:r w:rsidR="000E4BE8">
          <w:t>set of QC task allocations for QC</w:t>
        </w:r>
      </w:ins>
      <w:ins w:id="838" w:author="Iman Zabet" w:date="2012-05-01T22:26:00Z">
        <m:oMath>
          <m:r>
            <w:rPr>
              <w:rFonts w:ascii="Cambria Math" w:hAnsi="Cambria Math"/>
            </w:rPr>
            <m:t>n</m:t>
          </m:r>
        </m:oMath>
      </w:ins>
    </w:p>
    <w:p w:rsidR="000E4BE8" w:rsidRDefault="000E4BE8" w:rsidP="000E4BE8">
      <w:pPr>
        <w:jc w:val="left"/>
        <w:rPr>
          <w:ins w:id="839" w:author="Iman Zabet" w:date="2012-05-01T22:25:00Z"/>
        </w:rPr>
      </w:pPr>
    </w:p>
    <w:p w:rsidR="000E4BE8" w:rsidDel="00AF181B" w:rsidRDefault="000E4BE8" w:rsidP="00382967">
      <w:pPr>
        <w:jc w:val="left"/>
        <w:rPr>
          <w:del w:id="840" w:author="Iman Zabet" w:date="2012-05-07T00:00:00Z"/>
        </w:rPr>
      </w:pPr>
    </w:p>
    <w:p w:rsidR="00382967" w:rsidDel="00AF181B" w:rsidRDefault="00382967" w:rsidP="00382967">
      <w:pPr>
        <w:jc w:val="left"/>
        <w:rPr>
          <w:del w:id="841" w:author="Iman Zabet" w:date="2012-05-07T00:00:00Z"/>
        </w:rPr>
      </w:pPr>
    </w:p>
    <w:p w:rsidR="00382967" w:rsidRPr="008F6410" w:rsidRDefault="00382967" w:rsidP="00382967">
      <w:pPr>
        <w:pStyle w:val="Heading4"/>
        <w:rPr>
          <w:rtl/>
        </w:rPr>
      </w:pPr>
      <w:r w:rsidRPr="008F6410">
        <w:t>Decision variables</w:t>
      </w:r>
    </w:p>
    <w:p w:rsidR="00382967" w:rsidRPr="008F6410" w:rsidRDefault="002C5E12" w:rsidP="00382967">
      <w:pPr>
        <w:jc w:val="left"/>
        <w:rPr>
          <w:rtl/>
        </w:rPr>
      </w:pPr>
      <m:oMath>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k</m:t>
            </m:r>
          </m:sup>
        </m:sSubSup>
      </m:oMath>
      <w:r w:rsidR="00382967" w:rsidRPr="008F6410">
        <w:rPr>
          <w:color w:val="000000"/>
          <w:kern w:val="24"/>
        </w:rPr>
        <w:tab/>
        <w:t xml:space="preserve">1 if </w:t>
      </w:r>
      <w:r w:rsidR="00382967">
        <w:t>QC</w:t>
      </w:r>
      <m:oMath>
        <m:r>
          <w:rPr>
            <w:rFonts w:ascii="Cambria Math" w:hAnsi="Cambria Math"/>
          </w:rPr>
          <m:t xml:space="preserve"> k</m:t>
        </m:r>
      </m:oMath>
      <w:r w:rsidR="00382967">
        <w:rPr>
          <w:color w:val="000000"/>
          <w:kern w:val="24"/>
        </w:rPr>
        <w:t xml:space="preserve"> </w:t>
      </w:r>
      <w:r w:rsidR="00382967" w:rsidRPr="008F6410">
        <w:rPr>
          <w:color w:val="000000"/>
          <w:kern w:val="24"/>
        </w:rPr>
        <w:t xml:space="preserve">performs task </w:t>
      </w:r>
      <w:r w:rsidR="00382967" w:rsidRPr="008F6410">
        <w:rPr>
          <w:i/>
          <w:iCs/>
          <w:color w:val="000000"/>
          <w:kern w:val="24"/>
        </w:rPr>
        <w:t>j</w:t>
      </w:r>
      <w:r w:rsidR="00382967" w:rsidRPr="008F6410">
        <w:rPr>
          <w:color w:val="000000"/>
          <w:kern w:val="24"/>
        </w:rPr>
        <w:t xml:space="preserve"> right after</w:t>
      </w:r>
      <w:r w:rsidR="00382967">
        <w:rPr>
          <w:color w:val="000000"/>
          <w:kern w:val="24"/>
        </w:rPr>
        <w:t xml:space="preserve"> task</w:t>
      </w:r>
      <m:oMath>
        <m:r>
          <w:rPr>
            <w:rFonts w:ascii="Cambria Math" w:hAnsi="Cambria Math"/>
            <w:color w:val="000000"/>
            <w:kern w:val="24"/>
          </w:rPr>
          <m:t xml:space="preserve"> </m:t>
        </m:r>
        <m:r>
          <w:rPr>
            <w:rFonts w:ascii="Cambria Math" w:hAnsi="Cambria Math"/>
          </w:rPr>
          <m:t>i</m:t>
        </m:r>
      </m:oMath>
      <w:r w:rsidR="00382967" w:rsidRPr="008F6410">
        <w:rPr>
          <w:color w:val="000000"/>
          <w:kern w:val="24"/>
        </w:rPr>
        <w:t>; 0 otherwise</w:t>
      </w:r>
    </w:p>
    <w:p w:rsidR="00382967" w:rsidRPr="008F6410" w:rsidRDefault="002C5E12" w:rsidP="00382967">
      <w:pPr>
        <w:jc w:val="left"/>
        <w:rPr>
          <w:rFonts w:eastAsia="STFangsong"/>
          <w:color w:val="000000"/>
          <w:kern w:val="24"/>
        </w:rPr>
      </w:pP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00382967" w:rsidRPr="008F6410">
        <w:rPr>
          <w:color w:val="000000"/>
          <w:kern w:val="24"/>
        </w:rPr>
        <w:tab/>
        <w:t>The completion time of</w:t>
      </w:r>
      <w:r w:rsidR="00382967">
        <w:rPr>
          <w:color w:val="000000"/>
          <w:kern w:val="24"/>
        </w:rPr>
        <w:t xml:space="preserve"> </w:t>
      </w:r>
      <w:r w:rsidR="00382967">
        <w:t>QC</w:t>
      </w:r>
      <m:oMath>
        <m:r>
          <w:rPr>
            <w:rFonts w:ascii="Cambria Math" w:hAnsi="Cambria Math"/>
          </w:rPr>
          <m:t xml:space="preserve"> k</m:t>
        </m:r>
      </m:oMath>
    </w:p>
    <w:p w:rsidR="00382967" w:rsidRPr="008F6410" w:rsidRDefault="002C5E12" w:rsidP="00382967">
      <w:pPr>
        <w:jc w:val="left"/>
        <w:rPr>
          <w:rFonts w:eastAsia="STFangsong"/>
          <w:i/>
          <w:iCs/>
          <w:color w:val="000000"/>
          <w:kern w:val="24"/>
        </w:rPr>
      </w:pP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382967" w:rsidRPr="008F6410">
        <w:rPr>
          <w:color w:val="000000"/>
          <w:kern w:val="24"/>
        </w:rPr>
        <w:tab/>
        <w:t xml:space="preserve">The completion time of </w:t>
      </w:r>
      <w:r w:rsidR="00382967">
        <w:t xml:space="preserve">task </w:t>
      </w:r>
      <m:oMath>
        <m:r>
          <w:rPr>
            <w:rFonts w:ascii="Cambria Math" w:hAnsi="Cambria Math"/>
          </w:rPr>
          <m:t>i</m:t>
        </m:r>
      </m:oMath>
    </w:p>
    <w:p w:rsidR="00382967" w:rsidRPr="008F6410" w:rsidRDefault="002C5E12" w:rsidP="00382967">
      <w:pPr>
        <w:jc w:val="left"/>
        <w:rPr>
          <w:rtl/>
        </w:rPr>
      </w:pP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00382967" w:rsidRPr="008F6410">
        <w:rPr>
          <w:rFonts w:eastAsia="STFangsong"/>
          <w:i/>
          <w:iCs/>
          <w:color w:val="000000"/>
          <w:kern w:val="24"/>
        </w:rPr>
        <w:t xml:space="preserve"> </w:t>
      </w:r>
      <w:r w:rsidR="00382967" w:rsidRPr="008F6410">
        <w:rPr>
          <w:rFonts w:eastAsia="STFangsong"/>
          <w:color w:val="000000"/>
          <w:kern w:val="24"/>
        </w:rPr>
        <w:tab/>
        <w:t>1</w:t>
      </w:r>
      <w:r w:rsidR="00382967" w:rsidRPr="008F6410">
        <w:rPr>
          <w:rFonts w:eastAsia="STFangsong"/>
          <w:i/>
          <w:iCs/>
          <w:color w:val="000000"/>
          <w:kern w:val="24"/>
        </w:rPr>
        <w:t xml:space="preserve"> </w:t>
      </w:r>
      <w:r w:rsidR="00382967" w:rsidRPr="008F6410">
        <w:rPr>
          <w:color w:val="000000"/>
          <w:kern w:val="24"/>
        </w:rPr>
        <w:t>if</w:t>
      </w:r>
      <w:r w:rsidR="00382967">
        <w:rPr>
          <w:color w:val="000000"/>
          <w:kern w:val="24"/>
        </w:rPr>
        <w:t xml:space="preserve"> </w:t>
      </w:r>
      <w:r w:rsidR="00382967">
        <w:t xml:space="preserve">task </w:t>
      </w:r>
      <m:oMath>
        <m:r>
          <w:rPr>
            <w:rFonts w:ascii="Cambria Math" w:hAnsi="Cambria Math"/>
          </w:rPr>
          <m:t>j</m:t>
        </m:r>
      </m:oMath>
      <w:r w:rsidR="00382967" w:rsidRPr="008F6410">
        <w:rPr>
          <w:color w:val="000000"/>
          <w:kern w:val="24"/>
        </w:rPr>
        <w:t xml:space="preserve"> starts later than the completion time of</w:t>
      </w:r>
      <w:r w:rsidR="00382967">
        <w:rPr>
          <w:color w:val="000000"/>
          <w:kern w:val="24"/>
        </w:rPr>
        <w:t xml:space="preserve"> </w:t>
      </w:r>
      <w:proofErr w:type="spellStart"/>
      <w:proofErr w:type="gramStart"/>
      <w:r w:rsidR="00382967">
        <w:t>task</w:t>
      </w:r>
      <w:proofErr w:type="spellEnd"/>
      <w:r w:rsidR="00382967">
        <w:t xml:space="preserve"> </w:t>
      </w:r>
      <w:proofErr w:type="gramEnd"/>
      <m:oMath>
        <m:r>
          <w:rPr>
            <w:rFonts w:ascii="Cambria Math" w:hAnsi="Cambria Math"/>
          </w:rPr>
          <m:t>i</m:t>
        </m:r>
      </m:oMath>
      <w:r w:rsidR="00382967" w:rsidRPr="008F6410">
        <w:rPr>
          <w:color w:val="000000"/>
          <w:kern w:val="24"/>
        </w:rPr>
        <w:t>; 0</w:t>
      </w:r>
      <w:r w:rsidR="00382967">
        <w:rPr>
          <w:color w:val="000000"/>
          <w:kern w:val="24"/>
        </w:rPr>
        <w:t xml:space="preserve"> otherwise</w:t>
      </w:r>
    </w:p>
    <w:p w:rsidR="00382967" w:rsidRDefault="00382967" w:rsidP="00382967">
      <w:pPr>
        <w:jc w:val="left"/>
      </w:pPr>
      <m:oMath>
        <m:r>
          <w:rPr>
            <w:rFonts w:ascii="Cambria Math" w:hAnsi="Cambria Math"/>
          </w:rPr>
          <m:t>W</m:t>
        </m:r>
      </m:oMath>
      <w:r w:rsidRPr="008F6410">
        <w:rPr>
          <w:color w:val="000000"/>
          <w:kern w:val="24"/>
        </w:rPr>
        <w:tab/>
        <w:t>Time at which all tasks are completed</w:t>
      </w:r>
    </w:p>
    <w:p w:rsidR="00382967" w:rsidRPr="008F6410" w:rsidRDefault="00382967" w:rsidP="00382967">
      <w:pPr>
        <w:jc w:val="left"/>
        <w:rPr>
          <w:rtl/>
        </w:rPr>
      </w:pPr>
    </w:p>
    <w:p w:rsidR="00382967" w:rsidRPr="008F6410" w:rsidRDefault="00382967" w:rsidP="00382967">
      <w:pPr>
        <w:pStyle w:val="Heading4"/>
      </w:pPr>
      <w:r w:rsidRPr="008F6410">
        <w:t>Objective</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2"/>
        <w:gridCol w:w="975"/>
      </w:tblGrid>
      <w:tr w:rsidR="00382967" w:rsidTr="00C94010">
        <w:tc>
          <w:tcPr>
            <w:tcW w:w="6822" w:type="dxa"/>
          </w:tcPr>
          <w:p w:rsidR="00382967" w:rsidRPr="006F63CE" w:rsidRDefault="00382967" w:rsidP="00613E5E">
            <w:pPr>
              <w:pStyle w:val="StyleBodyTextLatinCambriaMathComplexBodyCSArial"/>
            </w:pPr>
            <m:oMathPara>
              <m:oMathParaPr>
                <m:jc m:val="left"/>
              </m:oMathParaPr>
              <m:oMath>
                <m:r>
                  <m:t xml:space="preserve">minmize </m:t>
                </m:r>
                <m:sSub>
                  <m:sSubPr>
                    <m:ctrlPr/>
                  </m:sSubPr>
                  <m:e>
                    <m:r>
                      <m:t>α</m:t>
                    </m:r>
                  </m:e>
                  <m:sub>
                    <m:r>
                      <m:t>1</m:t>
                    </m:r>
                  </m:sub>
                </m:sSub>
                <m:r>
                  <m:t>W+</m:t>
                </m:r>
                <m:sSub>
                  <m:sSubPr>
                    <m:ctrlPr/>
                  </m:sSubPr>
                  <m:e>
                    <m:r>
                      <m:t>α</m:t>
                    </m:r>
                  </m:e>
                  <m:sub>
                    <m:r>
                      <m:t>2</m:t>
                    </m:r>
                  </m:sub>
                </m:sSub>
                <m:nary>
                  <m:naryPr>
                    <m:chr m:val="∑"/>
                    <m:limLoc m:val="undOvr"/>
                    <m:ctrlPr/>
                  </m:naryPr>
                  <m:sub>
                    <m:r>
                      <m:t>k=1</m:t>
                    </m:r>
                  </m:sub>
                  <m:sup>
                    <m:r>
                      <m:t>K</m:t>
                    </m:r>
                  </m:sup>
                  <m:e>
                    <m:sSub>
                      <m:sSubPr>
                        <m:ctrlPr/>
                      </m:sSubPr>
                      <m:e>
                        <m:r>
                          <m:t>Y</m:t>
                        </m:r>
                      </m:e>
                      <m:sub>
                        <m:r>
                          <m:t>k</m:t>
                        </m:r>
                      </m:sub>
                    </m:sSub>
                  </m:e>
                </m:nary>
              </m:oMath>
            </m:oMathPara>
          </w:p>
        </w:tc>
        <w:tc>
          <w:tcPr>
            <w:tcW w:w="975" w:type="dxa"/>
            <w:vAlign w:val="center"/>
          </w:tcPr>
          <w:p w:rsidR="00382967" w:rsidRPr="00A04918" w:rsidRDefault="00382967" w:rsidP="00613E5E">
            <w:pPr>
              <w:pStyle w:val="Caption"/>
              <w:spacing w:after="120"/>
              <w:jc w:val="right"/>
              <w:rPr>
                <w:sz w:val="20"/>
                <w:szCs w:val="20"/>
              </w:rPr>
            </w:pPr>
            <w:bookmarkStart w:id="842" w:name="_Ref323679595"/>
            <w:r>
              <w:rPr>
                <w:sz w:val="20"/>
                <w:szCs w:val="20"/>
              </w:rPr>
              <w:t>(</w:t>
            </w:r>
            <w:r w:rsidRPr="00A04918">
              <w:rPr>
                <w:sz w:val="20"/>
                <w:szCs w:val="20"/>
              </w:rPr>
              <w:fldChar w:fldCharType="begin"/>
            </w:r>
            <w:r w:rsidRPr="00A04918">
              <w:rPr>
                <w:sz w:val="20"/>
                <w:szCs w:val="20"/>
              </w:rPr>
              <w:instrText xml:space="preserve"> SEQ ( \* ARABIC </w:instrText>
            </w:r>
            <w:r w:rsidRPr="00A04918">
              <w:rPr>
                <w:sz w:val="20"/>
                <w:szCs w:val="20"/>
              </w:rPr>
              <w:fldChar w:fldCharType="separate"/>
            </w:r>
            <w:r w:rsidR="00981F58">
              <w:rPr>
                <w:noProof/>
                <w:sz w:val="20"/>
                <w:szCs w:val="20"/>
              </w:rPr>
              <w:t>16</w:t>
            </w:r>
            <w:r w:rsidRPr="00A04918">
              <w:rPr>
                <w:sz w:val="20"/>
                <w:szCs w:val="20"/>
              </w:rPr>
              <w:fldChar w:fldCharType="end"/>
            </w:r>
            <w:r>
              <w:rPr>
                <w:sz w:val="20"/>
                <w:szCs w:val="20"/>
              </w:rPr>
              <w:t>)</w:t>
            </w:r>
            <w:bookmarkEnd w:id="842"/>
          </w:p>
        </w:tc>
      </w:tr>
    </w:tbl>
    <w:p w:rsidR="00382967" w:rsidRDefault="00382967" w:rsidP="00382967">
      <w:pPr>
        <w:pStyle w:val="Heading4"/>
        <w:numPr>
          <w:ilvl w:val="0"/>
          <w:numId w:val="0"/>
        </w:numPr>
        <w:ind w:left="360"/>
      </w:pPr>
    </w:p>
    <w:p w:rsidR="00382967" w:rsidRPr="008F6410" w:rsidRDefault="00382967" w:rsidP="00382967">
      <w:pPr>
        <w:pStyle w:val="Heading4"/>
      </w:pPr>
      <w:commentRangeStart w:id="843"/>
      <w:r w:rsidRPr="008F6410">
        <w:t>Cosntraints</w:t>
      </w:r>
      <w:commentRangeEnd w:id="843"/>
      <w:r w:rsidR="00D13D4D">
        <w:rPr>
          <w:rStyle w:val="CommentReference"/>
          <w:rFonts w:ascii="Tahoma" w:hAnsi="Tahoma"/>
          <w:i w:val="0"/>
          <w:iCs w:val="0"/>
          <w:noProof w:val="0"/>
        </w:rPr>
        <w:commentReference w:id="843"/>
      </w:r>
      <w:r w:rsidRPr="008F6410">
        <w:t>:</w:t>
      </w:r>
    </w:p>
    <w:tbl>
      <w:tblPr>
        <w:tblStyle w:val="TableGrid"/>
        <w:tblW w:w="779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2559"/>
        <w:gridCol w:w="1005"/>
      </w:tblGrid>
      <w:tr w:rsidR="00382967" w:rsidTr="00356F0E">
        <w:tc>
          <w:tcPr>
            <w:tcW w:w="4253" w:type="dxa"/>
            <w:vAlign w:val="center"/>
          </w:tcPr>
          <w:p w:rsidR="00382967" w:rsidRPr="006F63CE" w:rsidRDefault="002C5E12" w:rsidP="00613E5E">
            <w:pPr>
              <w:pStyle w:val="StyleBodyTextLatinCambriaMathComplexBodyCSArial"/>
            </w:pPr>
            <m:oMathPara>
              <m:oMathParaPr>
                <m:jc m:val="left"/>
              </m:oMathParaPr>
              <m:oMath>
                <m:sSub>
                  <m:sSubPr>
                    <m:ctrlPr/>
                  </m:sSubPr>
                  <m:e>
                    <m:r>
                      <m:t>Y</m:t>
                    </m:r>
                  </m:e>
                  <m:sub>
                    <m:r>
                      <m:t>k</m:t>
                    </m:r>
                  </m:sub>
                </m:sSub>
                <m:r>
                  <m:t>≤W</m:t>
                </m:r>
              </m:oMath>
            </m:oMathPara>
          </w:p>
        </w:tc>
        <w:tc>
          <w:tcPr>
            <w:tcW w:w="2569" w:type="dxa"/>
            <w:vAlign w:val="center"/>
          </w:tcPr>
          <w:p w:rsidR="00382967" w:rsidRDefault="00382967" w:rsidP="00613E5E">
            <w:pPr>
              <w:pStyle w:val="StyleBodyTextLatinCambriaMathComplexBodyCSArial"/>
            </w:pPr>
            <m:oMath>
              <m:r>
                <m:t>∀k=1, …, K,</m:t>
              </m:r>
            </m:oMath>
            <w:r>
              <w:rPr>
                <w:rFonts w:eastAsiaTheme="minorEastAsia"/>
              </w:rPr>
              <w:t xml:space="preserve"> </w:t>
            </w:r>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44" w:name="_Ref323679603"/>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17</w:t>
            </w:r>
            <w:r w:rsidRPr="00A64CD4">
              <w:rPr>
                <w:rFonts w:asciiTheme="majorBidi" w:hAnsiTheme="majorBidi" w:cstheme="majorBidi"/>
              </w:rPr>
              <w:fldChar w:fldCharType="end"/>
            </w:r>
            <w:r w:rsidRPr="00A64CD4">
              <w:rPr>
                <w:rFonts w:asciiTheme="majorBidi" w:hAnsiTheme="majorBidi" w:cstheme="majorBidi"/>
                <w:sz w:val="20"/>
                <w:szCs w:val="20"/>
              </w:rPr>
              <w:t>)</w:t>
            </w:r>
            <w:bookmarkEnd w:id="844"/>
          </w:p>
        </w:tc>
      </w:tr>
      <w:commentRangeStart w:id="845"/>
      <w:tr w:rsidR="00382967" w:rsidTr="00356F0E">
        <w:tc>
          <w:tcPr>
            <w:tcW w:w="4253" w:type="dxa"/>
            <w:vAlign w:val="center"/>
          </w:tcPr>
          <w:p w:rsidR="00382967" w:rsidRPr="006F63CE" w:rsidRDefault="002C5E12" w:rsidP="008647CA">
            <w:pPr>
              <w:pStyle w:val="StyleBodyTextLatinCambriaMathComplexBodyCSArial"/>
            </w:pPr>
            <m:oMathPara>
              <m:oMathParaPr>
                <m:jc m:val="left"/>
              </m:oMathParaPr>
              <m:oMath>
                <m:nary>
                  <m:naryPr>
                    <m:chr m:val="∑"/>
                    <m:limLoc m:val="undOvr"/>
                    <m:supHide m:val="1"/>
                    <m:ctrlPr/>
                  </m:naryPr>
                  <m:sub>
                    <m:r>
                      <m:t>j∈</m:t>
                    </m:r>
                    <m:sSub>
                      <m:sSubPr>
                        <m:ctrlPr>
                          <w:ins w:id="846" w:author="Iman Zabet" w:date="2012-05-01T22:26:00Z">
                            <w:rPr/>
                          </w:ins>
                        </m:ctrlPr>
                      </m:sSubPr>
                      <m:e>
                        <w:ins w:id="847" w:author="Iman Zabet" w:date="2012-05-01T22:26:00Z">
                          <m:r>
                            <m:t>Δ</m:t>
                          </m:r>
                        </w:ins>
                      </m:e>
                      <m:sub>
                        <w:ins w:id="848" w:author="Iman Zabet" w:date="2012-05-01T22:27:00Z">
                          <m:r>
                            <m:t>k</m:t>
                          </m:r>
                        </w:ins>
                      </m:sub>
                    </m:sSub>
                  </m:sub>
                  <m:sup/>
                  <m:e>
                    <m:sSubSup>
                      <m:sSubSupPr>
                        <m:ctrlPr/>
                      </m:sSubSupPr>
                      <m:e>
                        <m:r>
                          <m:t>X</m:t>
                        </m:r>
                      </m:e>
                      <m:sub>
                        <m:r>
                          <m:t>0j</m:t>
                        </m:r>
                      </m:sub>
                      <m:sup>
                        <m:r>
                          <m:t>k</m:t>
                        </m:r>
                      </m:sup>
                    </m:sSubSup>
                  </m:e>
                </m:nary>
                <m:r>
                  <m:t>=1</m:t>
                </m:r>
              </m:oMath>
            </m:oMathPara>
          </w:p>
        </w:tc>
        <w:tc>
          <w:tcPr>
            <w:tcW w:w="2569" w:type="dxa"/>
            <w:vAlign w:val="center"/>
          </w:tcPr>
          <w:p w:rsidR="00382967" w:rsidRDefault="00382967" w:rsidP="00613E5E">
            <w:pPr>
              <w:pStyle w:val="StyleBodyTextLatinCambriaMathComplexBodyCSArial"/>
            </w:pPr>
            <m:oMath>
              <m:r>
                <m:t>∀k=1, …, K,</m:t>
              </m:r>
            </m:oMath>
            <w:r>
              <w:rPr>
                <w:rFonts w:eastAsiaTheme="minorEastAsia"/>
              </w:rPr>
              <w:t xml:space="preserve"> </w:t>
            </w:r>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49" w:name="_Ref323679611"/>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18</w:t>
            </w:r>
            <w:r w:rsidRPr="00A64CD4">
              <w:rPr>
                <w:rFonts w:asciiTheme="majorBidi" w:hAnsiTheme="majorBidi" w:cstheme="majorBidi"/>
              </w:rPr>
              <w:fldChar w:fldCharType="end"/>
            </w:r>
            <w:r w:rsidRPr="00A64CD4">
              <w:rPr>
                <w:rFonts w:asciiTheme="majorBidi" w:hAnsiTheme="majorBidi" w:cstheme="majorBidi"/>
                <w:sz w:val="20"/>
                <w:szCs w:val="20"/>
              </w:rPr>
              <w:t>)</w:t>
            </w:r>
            <w:bookmarkEnd w:id="849"/>
          </w:p>
        </w:tc>
      </w:tr>
      <w:tr w:rsidR="00382967" w:rsidTr="00356F0E">
        <w:tc>
          <w:tcPr>
            <w:tcW w:w="4253" w:type="dxa"/>
            <w:vAlign w:val="center"/>
          </w:tcPr>
          <w:p w:rsidR="00382967" w:rsidRPr="006F63CE" w:rsidRDefault="002C5E12" w:rsidP="00613E5E">
            <w:pPr>
              <w:pStyle w:val="StyleBodyTextLatinCambriaMathComplexBodyCSArial"/>
            </w:pPr>
            <m:oMathPara>
              <m:oMathParaPr>
                <m:jc m:val="left"/>
              </m:oMathParaPr>
              <m:oMath>
                <m:nary>
                  <m:naryPr>
                    <m:chr m:val="∑"/>
                    <m:limLoc m:val="undOvr"/>
                    <m:supHide m:val="1"/>
                    <m:ctrlPr/>
                  </m:naryPr>
                  <m:sub>
                    <m:r>
                      <m:t>i∈</m:t>
                    </m:r>
                    <m:sSub>
                      <m:sSubPr>
                        <m:ctrlPr>
                          <w:ins w:id="850" w:author="Iman Zabet" w:date="2012-05-01T22:27:00Z">
                            <w:rPr/>
                          </w:ins>
                        </m:ctrlPr>
                      </m:sSubPr>
                      <m:e>
                        <w:ins w:id="851" w:author="Iman Zabet" w:date="2012-05-01T22:27:00Z">
                          <m:r>
                            <m:t>Δ</m:t>
                          </m:r>
                        </w:ins>
                      </m:e>
                      <m:sub>
                        <w:ins w:id="852" w:author="Iman Zabet" w:date="2012-05-01T22:27:00Z">
                          <m:r>
                            <m:t>k</m:t>
                          </m:r>
                        </w:ins>
                      </m:sub>
                    </m:sSub>
                  </m:sub>
                  <m:sup/>
                  <m:e>
                    <m:sSubSup>
                      <m:sSubSupPr>
                        <m:ctrlPr/>
                      </m:sSubSupPr>
                      <m:e>
                        <m:r>
                          <m:t>X</m:t>
                        </m:r>
                      </m:e>
                      <m:sub>
                        <m:r>
                          <m:t>iT</m:t>
                        </m:r>
                      </m:sub>
                      <m:sup>
                        <m:r>
                          <m:t>k</m:t>
                        </m:r>
                      </m:sup>
                    </m:sSubSup>
                  </m:e>
                </m:nary>
                <m:r>
                  <m:t>=1</m:t>
                </m:r>
              </m:oMath>
            </m:oMathPara>
          </w:p>
        </w:tc>
        <w:tc>
          <w:tcPr>
            <w:tcW w:w="2569" w:type="dxa"/>
            <w:vAlign w:val="center"/>
          </w:tcPr>
          <w:p w:rsidR="00382967" w:rsidRDefault="00382967" w:rsidP="00613E5E">
            <w:pPr>
              <w:pStyle w:val="StyleBodyTextLatinCambriaMathComplexBodyCSArial"/>
            </w:pPr>
            <m:oMath>
              <m:r>
                <m:t>∀k=1, …, K,</m:t>
              </m:r>
            </m:oMath>
            <w:del w:id="853" w:author="Iman Zabet" w:date="2012-05-07T02:07:00Z">
              <w:r w:rsidDel="009905E1">
                <w:rPr>
                  <w:rFonts w:eastAsiaTheme="minorEastAsia"/>
                </w:rPr>
                <w:delText xml:space="preserve"> </w:delText>
              </w:r>
            </w:del>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54" w:name="_Ref323679617"/>
            <w:bookmarkStart w:id="855" w:name="_Ref324119136"/>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19</w:t>
            </w:r>
            <w:r w:rsidRPr="00A64CD4">
              <w:rPr>
                <w:rFonts w:asciiTheme="majorBidi" w:hAnsiTheme="majorBidi" w:cstheme="majorBidi"/>
              </w:rPr>
              <w:fldChar w:fldCharType="end"/>
            </w:r>
            <w:r w:rsidRPr="00A64CD4">
              <w:rPr>
                <w:rFonts w:asciiTheme="majorBidi" w:hAnsiTheme="majorBidi" w:cstheme="majorBidi"/>
                <w:sz w:val="20"/>
                <w:szCs w:val="20"/>
              </w:rPr>
              <w:t>)</w:t>
            </w:r>
            <w:bookmarkEnd w:id="854"/>
            <w:commentRangeEnd w:id="845"/>
            <w:r w:rsidR="00636C1B" w:rsidRPr="00A64CD4">
              <w:rPr>
                <w:rStyle w:val="CommentReference"/>
                <w:rFonts w:asciiTheme="majorBidi" w:eastAsia="SimSun" w:hAnsiTheme="majorBidi" w:cstheme="majorBidi"/>
                <w:sz w:val="20"/>
                <w:szCs w:val="20"/>
                <w:lang w:bidi="ar-SA"/>
              </w:rPr>
              <w:commentReference w:id="845"/>
            </w:r>
            <w:bookmarkEnd w:id="855"/>
          </w:p>
        </w:tc>
      </w:tr>
      <w:commentRangeStart w:id="856"/>
      <w:tr w:rsidR="00382967" w:rsidTr="00356F0E">
        <w:tc>
          <w:tcPr>
            <w:tcW w:w="4253" w:type="dxa"/>
            <w:vAlign w:val="center"/>
          </w:tcPr>
          <w:p w:rsidR="00382967" w:rsidRPr="006F63CE" w:rsidRDefault="002C5E12" w:rsidP="00613E5E">
            <w:pPr>
              <w:pStyle w:val="StyleBodyTextLatinCambriaMathComplexBodyCSArial"/>
            </w:pPr>
            <m:oMathPara>
              <m:oMathParaPr>
                <m:jc m:val="left"/>
              </m:oMathParaPr>
              <m:oMath>
                <m:nary>
                  <m:naryPr>
                    <m:chr m:val="∑"/>
                    <m:limLoc m:val="undOvr"/>
                    <m:supHide m:val="1"/>
                    <m:ctrlPr/>
                  </m:naryPr>
                  <m:sub>
                    <m:r>
                      <m:t>k</m:t>
                    </m:r>
                  </m:sub>
                  <m:sup/>
                  <m:e>
                    <m:nary>
                      <m:naryPr>
                        <m:chr m:val="∑"/>
                        <m:limLoc m:val="undOvr"/>
                        <m:supHide m:val="1"/>
                        <m:ctrlPr/>
                      </m:naryPr>
                      <m:sub>
                        <m:r>
                          <m:t>i∈Ω</m:t>
                        </m:r>
                      </m:sub>
                      <m:sup/>
                      <m:e>
                        <m:sSubSup>
                          <m:sSubSupPr>
                            <m:ctrlPr/>
                          </m:sSubSupPr>
                          <m:e>
                            <m:r>
                              <m:t>X</m:t>
                            </m:r>
                          </m:e>
                          <m:sub>
                            <m:r>
                              <m:t>ij</m:t>
                            </m:r>
                          </m:sub>
                          <m:sup>
                            <m:r>
                              <m:t>k</m:t>
                            </m:r>
                          </m:sup>
                        </m:sSubSup>
                      </m:e>
                    </m:nary>
                  </m:e>
                </m:nary>
                <m:r>
                  <m:t>=1</m:t>
                </m:r>
              </m:oMath>
            </m:oMathPara>
          </w:p>
        </w:tc>
        <w:tc>
          <w:tcPr>
            <w:tcW w:w="2569" w:type="dxa"/>
            <w:vAlign w:val="center"/>
          </w:tcPr>
          <w:p w:rsidR="00382967" w:rsidRDefault="00382967" w:rsidP="00613E5E">
            <w:pPr>
              <w:pStyle w:val="StyleBodyTextLatinCambriaMathComplexBodyCSArial"/>
            </w:pPr>
            <m:oMath>
              <m:r>
                <m:t>∀j∈Ω,</m:t>
              </m:r>
            </m:oMath>
            <w:r>
              <w:rPr>
                <w:rFonts w:eastAsiaTheme="minorEastAsia"/>
              </w:rPr>
              <w:t xml:space="preserve"> </w:t>
            </w:r>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57" w:name="_Ref323679624"/>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20</w:t>
            </w:r>
            <w:r w:rsidRPr="00A64CD4">
              <w:rPr>
                <w:rFonts w:asciiTheme="majorBidi" w:hAnsiTheme="majorBidi" w:cstheme="majorBidi"/>
              </w:rPr>
              <w:fldChar w:fldCharType="end"/>
            </w:r>
            <w:r w:rsidRPr="00A64CD4">
              <w:rPr>
                <w:rFonts w:asciiTheme="majorBidi" w:hAnsiTheme="majorBidi" w:cstheme="majorBidi"/>
                <w:sz w:val="20"/>
                <w:szCs w:val="20"/>
              </w:rPr>
              <w:t>)</w:t>
            </w:r>
            <w:bookmarkEnd w:id="857"/>
            <w:commentRangeEnd w:id="856"/>
            <w:r w:rsidR="000C2551" w:rsidRPr="00A64CD4">
              <w:rPr>
                <w:rStyle w:val="CommentReference"/>
                <w:rFonts w:asciiTheme="majorBidi" w:eastAsia="SimSun" w:hAnsiTheme="majorBidi" w:cstheme="majorBidi"/>
                <w:sz w:val="20"/>
                <w:szCs w:val="20"/>
                <w:lang w:bidi="ar-SA"/>
              </w:rPr>
              <w:commentReference w:id="856"/>
            </w:r>
          </w:p>
        </w:tc>
      </w:tr>
      <w:tr w:rsidR="00382967" w:rsidTr="00356F0E">
        <w:tc>
          <w:tcPr>
            <w:tcW w:w="4253" w:type="dxa"/>
            <w:vAlign w:val="center"/>
          </w:tcPr>
          <w:p w:rsidR="00382967" w:rsidRPr="006F63CE" w:rsidRDefault="002C5E12" w:rsidP="00613E5E">
            <w:pPr>
              <w:pStyle w:val="StyleBodyTextLatinCambriaMathComplexBodyCSArial"/>
            </w:pPr>
            <m:oMathPara>
              <m:oMathParaPr>
                <m:jc m:val="left"/>
              </m:oMathParaPr>
              <m:oMath>
                <m:nary>
                  <m:naryPr>
                    <m:chr m:val="∑"/>
                    <m:limLoc m:val="undOvr"/>
                    <m:supHide m:val="1"/>
                    <m:ctrlPr/>
                  </m:naryPr>
                  <m:sub>
                    <m:r>
                      <m:t>j∈</m:t>
                    </m:r>
                    <m:sSub>
                      <m:sSubPr>
                        <m:ctrlPr>
                          <w:ins w:id="858" w:author="Iman Zabet" w:date="2012-05-01T22:28:00Z">
                            <w:rPr/>
                          </w:ins>
                        </m:ctrlPr>
                      </m:sSubPr>
                      <m:e>
                        <w:ins w:id="859" w:author="Iman Zabet" w:date="2012-05-01T22:28:00Z">
                          <m:r>
                            <m:t>Δ</m:t>
                          </m:r>
                        </w:ins>
                      </m:e>
                      <m:sub>
                        <w:ins w:id="860" w:author="Iman Zabet" w:date="2012-05-01T22:28:00Z">
                          <m:r>
                            <m:t>k</m:t>
                          </m:r>
                        </w:ins>
                      </m:sub>
                    </m:sSub>
                  </m:sub>
                  <m:sup/>
                  <m:e>
                    <m:sSubSup>
                      <m:sSubSupPr>
                        <m:ctrlPr/>
                      </m:sSubSupPr>
                      <m:e>
                        <m:r>
                          <m:t>X</m:t>
                        </m:r>
                      </m:e>
                      <m:sub>
                        <m:r>
                          <m:t>ij</m:t>
                        </m:r>
                      </m:sub>
                      <m:sup>
                        <m:r>
                          <m:t>k</m:t>
                        </m:r>
                      </m:sup>
                    </m:sSubSup>
                  </m:e>
                </m:nary>
                <m:r>
                  <m:t>-</m:t>
                </m:r>
                <m:nary>
                  <m:naryPr>
                    <m:chr m:val="∑"/>
                    <m:limLoc m:val="undOvr"/>
                    <m:supHide m:val="1"/>
                    <m:ctrlPr/>
                  </m:naryPr>
                  <m:sub>
                    <m:r>
                      <m:t>j∈</m:t>
                    </m:r>
                    <m:sSub>
                      <m:sSubPr>
                        <m:ctrlPr>
                          <w:ins w:id="861" w:author="Iman Zabet" w:date="2012-05-01T22:28:00Z">
                            <w:rPr/>
                          </w:ins>
                        </m:ctrlPr>
                      </m:sSubPr>
                      <m:e>
                        <w:ins w:id="862" w:author="Iman Zabet" w:date="2012-05-01T22:28:00Z">
                          <m:r>
                            <m:t>Δ</m:t>
                          </m:r>
                        </w:ins>
                      </m:e>
                      <m:sub>
                        <w:ins w:id="863" w:author="Iman Zabet" w:date="2012-05-01T22:28:00Z">
                          <m:r>
                            <m:t>k</m:t>
                          </m:r>
                        </w:ins>
                      </m:sub>
                    </m:sSub>
                  </m:sub>
                  <m:sup/>
                  <m:e>
                    <m:sSubSup>
                      <m:sSubSupPr>
                        <m:ctrlPr/>
                      </m:sSubSupPr>
                      <m:e>
                        <m:r>
                          <m:t>X</m:t>
                        </m:r>
                      </m:e>
                      <m:sub>
                        <m:r>
                          <m:t>ji</m:t>
                        </m:r>
                      </m:sub>
                      <m:sup>
                        <m:r>
                          <m:t>k</m:t>
                        </m:r>
                      </m:sup>
                    </m:sSubSup>
                  </m:e>
                </m:nary>
                <m:r>
                  <m:t>=0</m:t>
                </m:r>
              </m:oMath>
            </m:oMathPara>
          </w:p>
        </w:tc>
        <w:tc>
          <w:tcPr>
            <w:tcW w:w="2569" w:type="dxa"/>
            <w:vAlign w:val="center"/>
          </w:tcPr>
          <w:p w:rsidR="007623B2" w:rsidRPr="00356F0E" w:rsidRDefault="00382967">
            <w:pPr>
              <w:pStyle w:val="StyleBodyTextLatinCambriaMathComplexBodyCSArial"/>
              <w:rPr>
                <w:ins w:id="864" w:author="Iman Zabet" w:date="2012-05-01T22:29:00Z"/>
                <w:rFonts w:eastAsiaTheme="minorEastAsia"/>
              </w:rPr>
            </w:pPr>
            <m:oMathPara>
              <m:oMathParaPr>
                <m:jc m:val="left"/>
              </m:oMathParaPr>
              <m:oMath>
                <m:r>
                  <m:t>∀i∈</m:t>
                </m:r>
                <m:sSub>
                  <m:sSubPr>
                    <m:ctrlPr>
                      <w:ins w:id="865" w:author="Iman Zabet" w:date="2012-05-01T22:28:00Z">
                        <w:rPr/>
                      </w:ins>
                    </m:ctrlPr>
                  </m:sSubPr>
                  <m:e>
                    <w:ins w:id="866" w:author="Iman Zabet" w:date="2012-05-01T22:28:00Z">
                      <m:r>
                        <m:t>Δ</m:t>
                      </m:r>
                    </w:ins>
                  </m:e>
                  <m:sub>
                    <w:ins w:id="867" w:author="Iman Zabet" w:date="2012-05-01T22:28:00Z">
                      <m:r>
                        <m:t>n</m:t>
                      </m:r>
                    </w:ins>
                  </m:sub>
                </m:sSub>
                <w:ins w:id="868" w:author="Iman Zabet" w:date="2012-05-01T22:28:00Z">
                  <m:r>
                    <m:t>,</m:t>
                  </m:r>
                </w:ins>
                <w:ins w:id="869" w:author="Iman Zabet" w:date="2012-05-01T22:33:00Z">
                  <m:r>
                    <m:t xml:space="preserve">  </m:t>
                  </m:r>
                </w:ins>
                <w:ins w:id="870" w:author="Iman Zabet" w:date="2012-05-01T22:28:00Z">
                  <m:r>
                    <m:t>n=1,…,K</m:t>
                  </m:r>
                </w:ins>
                <m:r>
                  <w:rPr>
                    <w:rFonts w:hint="eastAsia"/>
                  </w:rPr>
                  <m:t>,</m:t>
                </m:r>
              </m:oMath>
            </m:oMathPara>
          </w:p>
          <w:p w:rsidR="00382967" w:rsidRPr="00356F0E" w:rsidRDefault="00382967">
            <w:pPr>
              <w:pStyle w:val="StyleBodyTextLatinCambriaMathComplexBodyCSArial"/>
              <w:rPr>
                <w:rFonts w:eastAsia="SimSun"/>
                <w:lang w:bidi="ar-SA"/>
              </w:rPr>
            </w:pPr>
            <m:oMathPara>
              <m:oMathParaPr>
                <m:jc m:val="left"/>
              </m:oMathParaPr>
              <m:oMath>
                <m:r>
                  <m:t>∀k=1, …,</m:t>
                </m:r>
                <w:ins w:id="871" w:author="Iman Zabet" w:date="2012-05-01T22:29:00Z">
                  <m:r>
                    <m:t>K,</m:t>
                  </m:r>
                </w:ins>
              </m:oMath>
            </m:oMathPara>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72" w:name="_Ref323679645"/>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21</w:t>
            </w:r>
            <w:r w:rsidRPr="00A64CD4">
              <w:rPr>
                <w:rFonts w:asciiTheme="majorBidi" w:hAnsiTheme="majorBidi" w:cstheme="majorBidi"/>
              </w:rPr>
              <w:fldChar w:fldCharType="end"/>
            </w:r>
            <w:r w:rsidRPr="00A64CD4">
              <w:rPr>
                <w:rFonts w:asciiTheme="majorBidi" w:hAnsiTheme="majorBidi" w:cstheme="majorBidi"/>
                <w:sz w:val="20"/>
                <w:szCs w:val="20"/>
              </w:rPr>
              <w:t>)</w:t>
            </w:r>
            <w:bookmarkEnd w:id="872"/>
          </w:p>
        </w:tc>
      </w:tr>
      <w:commentRangeStart w:id="873"/>
      <w:tr w:rsidR="00382967" w:rsidTr="00356F0E">
        <w:tc>
          <w:tcPr>
            <w:tcW w:w="4253" w:type="dxa"/>
            <w:vAlign w:val="center"/>
          </w:tcPr>
          <w:p w:rsidR="00382967" w:rsidRDefault="002C5E12" w:rsidP="00613E5E">
            <w:pPr>
              <w:pStyle w:val="StyleBodyTextLatinCambriaMathComplexBodyCSArial"/>
            </w:pPr>
            <m:oMath>
              <m:sSub>
                <m:sSubPr>
                  <m:ctrlPr/>
                </m:sSubPr>
                <m:e>
                  <m:r>
                    <m:t>D</m:t>
                  </m:r>
                </m:e>
                <m:sub>
                  <m:r>
                    <m:t>i</m:t>
                  </m:r>
                </m:sub>
              </m:sSub>
              <m:r>
                <m:t>+</m:t>
              </m:r>
              <m:sSub>
                <m:sSubPr>
                  <m:ctrlPr/>
                </m:sSubPr>
                <m:e>
                  <m:r>
                    <m:t>t</m:t>
                  </m:r>
                </m:e>
                <m:sub>
                  <m:r>
                    <m:t>ij</m:t>
                  </m:r>
                </m:sub>
              </m:sSub>
              <m:r>
                <m:t>+</m:t>
              </m:r>
              <m:sSub>
                <m:sSubPr>
                  <m:ctrlPr/>
                </m:sSubPr>
                <m:e>
                  <m:r>
                    <m:t>p</m:t>
                  </m:r>
                </m:e>
                <m:sub>
                  <m:r>
                    <m:t>j</m:t>
                  </m:r>
                </m:sub>
              </m:sSub>
              <m:r>
                <m:t>-</m:t>
              </m:r>
              <m:sSub>
                <m:sSubPr>
                  <m:ctrlPr/>
                </m:sSubPr>
                <m:e>
                  <m:r>
                    <m:t>D</m:t>
                  </m:r>
                </m:e>
                <m:sub>
                  <m:r>
                    <m:t>j</m:t>
                  </m:r>
                </m:sub>
              </m:sSub>
              <m:r>
                <m:t>≤M(1-</m:t>
              </m:r>
              <m:sSubSup>
                <m:sSubSupPr>
                  <m:ctrlPr/>
                </m:sSubSupPr>
                <m:e>
                  <m:r>
                    <m:t>X</m:t>
                  </m:r>
                </m:e>
                <m:sub>
                  <m:r>
                    <m:t>ij</m:t>
                  </m:r>
                </m:sub>
                <m:sup>
                  <m:r>
                    <m:t>k</m:t>
                  </m:r>
                </m:sup>
              </m:sSubSup>
              <m:r>
                <m:t>)</m:t>
              </m:r>
            </m:oMath>
            <w:r w:rsidR="00382967">
              <w:rPr>
                <w:rFonts w:eastAsiaTheme="minorEastAsia"/>
              </w:rPr>
              <w:t xml:space="preserve"> </w:t>
            </w:r>
          </w:p>
        </w:tc>
        <w:tc>
          <w:tcPr>
            <w:tcW w:w="2569" w:type="dxa"/>
            <w:vAlign w:val="center"/>
          </w:tcPr>
          <w:p w:rsidR="00382967" w:rsidRDefault="00382967" w:rsidP="00613E5E">
            <w:pPr>
              <w:pStyle w:val="StyleBodyTextLatinCambriaMathComplexBodyCSArial"/>
            </w:pPr>
            <m:oMath>
              <m:r>
                <m:t>∀i,j∈</m:t>
              </m:r>
              <m:sSub>
                <m:sSubPr>
                  <m:ctrlPr>
                    <w:ins w:id="874" w:author="Iman Zabet" w:date="2012-05-01T22:30:00Z">
                      <w:rPr/>
                    </w:ins>
                  </m:ctrlPr>
                </m:sSubPr>
                <m:e>
                  <w:ins w:id="875" w:author="Iman Zabet" w:date="2012-05-01T22:30:00Z">
                    <m:r>
                      <m:t>Δ</m:t>
                    </m:r>
                  </w:ins>
                </m:e>
                <m:sub>
                  <w:ins w:id="876" w:author="Iman Zabet" w:date="2012-05-01T22:30:00Z">
                    <m:r>
                      <m:t>k</m:t>
                    </m:r>
                  </w:ins>
                </m:sub>
              </m:sSub>
              <m:r>
                <m:t>,   ∀k=1, …, K,</m:t>
              </m:r>
            </m:oMath>
            <w:r>
              <w:rPr>
                <w:rFonts w:eastAsiaTheme="minorEastAsia"/>
              </w:rPr>
              <w:t xml:space="preserve"> </w:t>
            </w:r>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77" w:name="_Ref323679680"/>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22</w:t>
            </w:r>
            <w:r w:rsidRPr="00A64CD4">
              <w:rPr>
                <w:rFonts w:asciiTheme="majorBidi" w:hAnsiTheme="majorBidi" w:cstheme="majorBidi"/>
              </w:rPr>
              <w:fldChar w:fldCharType="end"/>
            </w:r>
            <w:r w:rsidRPr="00A64CD4">
              <w:rPr>
                <w:rFonts w:asciiTheme="majorBidi" w:hAnsiTheme="majorBidi" w:cstheme="majorBidi"/>
                <w:sz w:val="20"/>
                <w:szCs w:val="20"/>
              </w:rPr>
              <w:t>)</w:t>
            </w:r>
            <w:bookmarkEnd w:id="877"/>
          </w:p>
        </w:tc>
      </w:tr>
      <w:tr w:rsidR="00382967" w:rsidTr="00356F0E">
        <w:tc>
          <w:tcPr>
            <w:tcW w:w="4253" w:type="dxa"/>
            <w:vAlign w:val="center"/>
          </w:tcPr>
          <w:p w:rsidR="00382967" w:rsidRPr="00356F0E" w:rsidRDefault="002C5E12" w:rsidP="00613E5E">
            <w:pPr>
              <w:pStyle w:val="StyleBodyTextLatinCambriaMathComplexBodyCSArial"/>
            </w:pPr>
            <m:oMathPara>
              <m:oMathParaPr>
                <m:jc m:val="left"/>
              </m:oMathParaPr>
              <m:oMath>
                <m:sSub>
                  <m:sSubPr>
                    <m:ctrlPr/>
                  </m:sSubPr>
                  <m:e>
                    <m:r>
                      <m:t>D</m:t>
                    </m:r>
                  </m:e>
                  <m:sub>
                    <m:r>
                      <m:t>i</m:t>
                    </m:r>
                  </m:sub>
                </m:sSub>
                <m:r>
                  <m:t>+</m:t>
                </m:r>
                <m:sSub>
                  <m:sSubPr>
                    <m:ctrlPr/>
                  </m:sSubPr>
                  <m:e>
                    <m:r>
                      <m:t>p</m:t>
                    </m:r>
                  </m:e>
                  <m:sub>
                    <m:r>
                      <m:t>j</m:t>
                    </m:r>
                  </m:sub>
                </m:sSub>
                <m:r>
                  <m:t>≤</m:t>
                </m:r>
                <m:sSub>
                  <m:sSubPr>
                    <m:ctrlPr/>
                  </m:sSubPr>
                  <m:e>
                    <m:r>
                      <m:t>D</m:t>
                    </m:r>
                  </m:e>
                  <m:sub>
                    <m:r>
                      <m:t>j</m:t>
                    </m:r>
                  </m:sub>
                </m:sSub>
              </m:oMath>
            </m:oMathPara>
          </w:p>
        </w:tc>
        <w:tc>
          <w:tcPr>
            <w:tcW w:w="2569" w:type="dxa"/>
            <w:vAlign w:val="center"/>
          </w:tcPr>
          <w:p w:rsidR="00382967" w:rsidRPr="00356F0E" w:rsidRDefault="00382967" w:rsidP="00613E5E">
            <w:pPr>
              <w:pStyle w:val="StyleBodyTextLatinCambriaMathComplexBodyCSArial"/>
            </w:pPr>
            <m:oMath>
              <m:r>
                <m:t>∀(i,j)∈Φ,</m:t>
              </m:r>
            </m:oMath>
            <w:r>
              <w:rPr>
                <w:rFonts w:eastAsiaTheme="minorEastAsia"/>
              </w:rPr>
              <w:t xml:space="preserve"> </w:t>
            </w:r>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78" w:name="_Ref323679686"/>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23</w:t>
            </w:r>
            <w:r w:rsidRPr="00A64CD4">
              <w:rPr>
                <w:rFonts w:asciiTheme="majorBidi" w:hAnsiTheme="majorBidi" w:cstheme="majorBidi"/>
              </w:rPr>
              <w:fldChar w:fldCharType="end"/>
            </w:r>
            <w:r w:rsidRPr="00A64CD4">
              <w:rPr>
                <w:rFonts w:asciiTheme="majorBidi" w:hAnsiTheme="majorBidi" w:cstheme="majorBidi"/>
                <w:sz w:val="20"/>
                <w:szCs w:val="20"/>
              </w:rPr>
              <w:t>)</w:t>
            </w:r>
            <w:bookmarkEnd w:id="878"/>
          </w:p>
        </w:tc>
      </w:tr>
      <w:tr w:rsidR="00382967" w:rsidTr="00356F0E">
        <w:tc>
          <w:tcPr>
            <w:tcW w:w="4253" w:type="dxa"/>
            <w:vAlign w:val="center"/>
          </w:tcPr>
          <w:p w:rsidR="00382967" w:rsidRDefault="002C5E12" w:rsidP="00613E5E">
            <w:pPr>
              <w:pStyle w:val="StyleBodyTextLatinCambriaMathComplexBodyCSArial"/>
            </w:pPr>
            <m:oMath>
              <m:sSub>
                <m:sSubPr>
                  <m:ctrlPr/>
                </m:sSubPr>
                <m:e>
                  <m:r>
                    <m:t>D</m:t>
                  </m:r>
                </m:e>
                <m:sub>
                  <m:r>
                    <m:t>i</m:t>
                  </m:r>
                </m:sub>
              </m:sSub>
              <m:r>
                <m:t>-</m:t>
              </m:r>
              <m:sSub>
                <m:sSubPr>
                  <m:ctrlPr/>
                </m:sSubPr>
                <m:e>
                  <m:r>
                    <m:t>D</m:t>
                  </m:r>
                </m:e>
                <m:sub>
                  <m:r>
                    <m:t>j</m:t>
                  </m:r>
                </m:sub>
              </m:sSub>
              <m:r>
                <m:t>+</m:t>
              </m:r>
              <m:sSub>
                <m:sSubPr>
                  <m:ctrlPr/>
                </m:sSubPr>
                <m:e>
                  <m:r>
                    <m:t>p</m:t>
                  </m:r>
                </m:e>
                <m:sub>
                  <m:r>
                    <m:t>j</m:t>
                  </m:r>
                </m:sub>
              </m:sSub>
              <m:r>
                <m:t>≤M(1-</m:t>
              </m:r>
              <m:sSub>
                <m:sSubPr>
                  <m:ctrlPr/>
                </m:sSubPr>
                <m:e>
                  <m:r>
                    <m:t>Z</m:t>
                  </m:r>
                </m:e>
                <m:sub>
                  <m:r>
                    <m:t>ij</m:t>
                  </m:r>
                </m:sub>
              </m:sSub>
              <m:r>
                <m:t>)</m:t>
              </m:r>
            </m:oMath>
            <w:del w:id="879" w:author="Iman Zabet" w:date="2012-05-01T22:30:00Z">
              <w:r w:rsidR="00382967" w:rsidDel="000D7C14">
                <w:rPr>
                  <w:rFonts w:eastAsiaTheme="minorEastAsia"/>
                </w:rPr>
                <w:delText xml:space="preserve"> </w:delText>
              </w:r>
            </w:del>
          </w:p>
        </w:tc>
        <w:tc>
          <w:tcPr>
            <w:tcW w:w="2569" w:type="dxa"/>
            <w:vAlign w:val="center"/>
          </w:tcPr>
          <w:p w:rsidR="00382967" w:rsidRDefault="000D7C14" w:rsidP="00613E5E">
            <w:pPr>
              <w:pStyle w:val="StyleBodyTextLatinCambriaMathComplexBodyCSArial"/>
            </w:pPr>
            <w:ins w:id="880" w:author="Iman Zabet" w:date="2012-05-01T22:31:00Z">
              <m:oMath>
                <m:r>
                  <m:t>∀i,j∈</m:t>
                </m:r>
              </m:oMath>
            </w:ins>
            <m:oMath>
              <m:sSub>
                <m:sSubPr>
                  <m:ctrlPr/>
                </m:sSubPr>
                <m:e>
                  <w:ins w:id="881" w:author="Iman Zabet" w:date="2012-05-01T22:31:00Z">
                    <m:r>
                      <m:t>Δ</m:t>
                    </m:r>
                  </w:ins>
                </m:e>
                <m:sub>
                  <w:ins w:id="882" w:author="Iman Zabet" w:date="2012-05-01T22:31:00Z">
                    <m:r>
                      <m:t>k</m:t>
                    </m:r>
                  </w:ins>
                </m:sub>
              </m:sSub>
              <w:ins w:id="883" w:author="Iman Zabet" w:date="2012-05-01T22:31:00Z">
                <m:r>
                  <m:t>,   ∀k=1, …, K,</m:t>
                </m:r>
              </w:ins>
            </m:oMath>
            <w:r w:rsidR="00382967">
              <w:rPr>
                <w:rFonts w:eastAsiaTheme="minorEastAsia"/>
              </w:rPr>
              <w:t xml:space="preserve"> </w:t>
            </w:r>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84" w:name="_Ref323679711"/>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24</w:t>
            </w:r>
            <w:r w:rsidRPr="00A64CD4">
              <w:rPr>
                <w:rFonts w:asciiTheme="majorBidi" w:hAnsiTheme="majorBidi" w:cstheme="majorBidi"/>
              </w:rPr>
              <w:fldChar w:fldCharType="end"/>
            </w:r>
            <w:r w:rsidRPr="00A64CD4">
              <w:rPr>
                <w:rFonts w:asciiTheme="majorBidi" w:hAnsiTheme="majorBidi" w:cstheme="majorBidi"/>
                <w:sz w:val="20"/>
                <w:szCs w:val="20"/>
              </w:rPr>
              <w:t>)</w:t>
            </w:r>
            <w:bookmarkEnd w:id="884"/>
          </w:p>
        </w:tc>
      </w:tr>
      <w:tr w:rsidR="00382967" w:rsidTr="00356F0E">
        <w:tc>
          <w:tcPr>
            <w:tcW w:w="4253" w:type="dxa"/>
            <w:vAlign w:val="center"/>
          </w:tcPr>
          <w:p w:rsidR="00382967" w:rsidRDefault="002C5E12" w:rsidP="00613E5E">
            <w:pPr>
              <w:pStyle w:val="StyleBodyTextLatinCambriaMathComplexBodyCSArial"/>
            </w:pPr>
            <m:oMath>
              <m:sSub>
                <m:sSubPr>
                  <m:ctrlPr/>
                </m:sSubPr>
                <m:e>
                  <m:r>
                    <m:t>Z</m:t>
                  </m:r>
                </m:e>
                <m:sub>
                  <m:r>
                    <m:t>ij</m:t>
                  </m:r>
                </m:sub>
              </m:sSub>
              <m:r>
                <m:t>+</m:t>
              </m:r>
              <m:sSub>
                <m:sSubPr>
                  <m:ctrlPr/>
                </m:sSubPr>
                <m:e>
                  <m:r>
                    <m:t>Z</m:t>
                  </m:r>
                </m:e>
                <m:sub>
                  <m:r>
                    <m:t>ji</m:t>
                  </m:r>
                </m:sub>
              </m:sSub>
              <m:r>
                <m:t>=1</m:t>
              </m:r>
            </m:oMath>
            <w:r w:rsidR="00382967">
              <w:rPr>
                <w:rFonts w:eastAsiaTheme="minorEastAsia"/>
              </w:rPr>
              <w:t xml:space="preserve"> </w:t>
            </w:r>
          </w:p>
        </w:tc>
        <w:tc>
          <w:tcPr>
            <w:tcW w:w="2569" w:type="dxa"/>
            <w:vAlign w:val="center"/>
          </w:tcPr>
          <w:p w:rsidR="00382967" w:rsidRDefault="00382967" w:rsidP="00613E5E">
            <w:pPr>
              <w:pStyle w:val="StyleBodyTextLatinCambriaMathComplexBodyCSArial"/>
            </w:pPr>
            <m:oMath>
              <m:r>
                <m:t>∀(i,j)∈Ψ,</m:t>
              </m:r>
            </m:oMath>
            <w:r>
              <w:rPr>
                <w:rFonts w:eastAsiaTheme="minorEastAsia"/>
              </w:rPr>
              <w:t xml:space="preserve"> </w:t>
            </w:r>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85" w:name="_Ref323679718"/>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25</w:t>
            </w:r>
            <w:r w:rsidRPr="00A64CD4">
              <w:rPr>
                <w:rFonts w:asciiTheme="majorBidi" w:hAnsiTheme="majorBidi" w:cstheme="majorBidi"/>
              </w:rPr>
              <w:fldChar w:fldCharType="end"/>
            </w:r>
            <w:r w:rsidRPr="00A64CD4">
              <w:rPr>
                <w:rFonts w:asciiTheme="majorBidi" w:hAnsiTheme="majorBidi" w:cstheme="majorBidi"/>
                <w:sz w:val="20"/>
                <w:szCs w:val="20"/>
              </w:rPr>
              <w:t>)</w:t>
            </w:r>
            <w:bookmarkEnd w:id="885"/>
            <w:commentRangeEnd w:id="873"/>
            <w:r w:rsidR="00092ED8" w:rsidRPr="00A64CD4">
              <w:rPr>
                <w:rStyle w:val="CommentReference"/>
                <w:rFonts w:asciiTheme="majorBidi" w:eastAsia="SimSun" w:hAnsiTheme="majorBidi" w:cstheme="majorBidi"/>
                <w:sz w:val="20"/>
                <w:szCs w:val="20"/>
                <w:lang w:bidi="ar-SA"/>
              </w:rPr>
              <w:commentReference w:id="873"/>
            </w:r>
          </w:p>
        </w:tc>
      </w:tr>
      <w:commentRangeStart w:id="886"/>
      <w:tr w:rsidR="00382967" w:rsidTr="00356F0E">
        <w:tc>
          <w:tcPr>
            <w:tcW w:w="4253" w:type="dxa"/>
            <w:vAlign w:val="center"/>
          </w:tcPr>
          <w:p w:rsidR="00382967" w:rsidRPr="006F63CE" w:rsidRDefault="002C5E12" w:rsidP="00613E5E">
            <w:pPr>
              <w:pStyle w:val="StyleBodyTextLatinCambriaMathComplexBodyCSArial"/>
            </w:pPr>
            <m:oMathPara>
              <m:oMathParaPr>
                <m:jc m:val="left"/>
              </m:oMathParaPr>
              <m:oMath>
                <m:nary>
                  <m:naryPr>
                    <m:chr m:val="∑"/>
                    <m:limLoc m:val="undOvr"/>
                    <m:ctrlPr/>
                  </m:naryPr>
                  <m:sub>
                    <m:r>
                      <m:t>v=1</m:t>
                    </m:r>
                  </m:sub>
                  <m:sup>
                    <m:r>
                      <m:t>k</m:t>
                    </m:r>
                  </m:sup>
                  <m:e>
                    <m:nary>
                      <m:naryPr>
                        <m:chr m:val="∑"/>
                        <m:limLoc m:val="undOvr"/>
                        <m:supHide m:val="1"/>
                        <m:ctrlPr/>
                      </m:naryPr>
                      <m:sub>
                        <m:r>
                          <m:t>u∈</m:t>
                        </m:r>
                        <m:sSub>
                          <m:sSubPr>
                            <m:ctrlPr>
                              <w:ins w:id="887" w:author="Iman Zabet" w:date="2012-05-01T22:34:00Z">
                                <w:rPr/>
                              </w:ins>
                            </m:ctrlPr>
                          </m:sSubPr>
                          <m:e>
                            <w:ins w:id="888" w:author="Iman Zabet" w:date="2012-05-01T22:34:00Z">
                              <m:r>
                                <m:t>Δ</m:t>
                              </m:r>
                            </w:ins>
                          </m:e>
                          <m:sub>
                            <w:ins w:id="889" w:author="Iman Zabet" w:date="2012-05-01T22:34:00Z">
                              <m:r>
                                <m:t>n</m:t>
                              </m:r>
                            </w:ins>
                          </m:sub>
                        </m:sSub>
                      </m:sub>
                      <m:sup/>
                      <m:e>
                        <m:sSubSup>
                          <m:sSubSupPr>
                            <m:ctrlPr/>
                          </m:sSubSupPr>
                          <m:e>
                            <m:r>
                              <m:t>X</m:t>
                            </m:r>
                          </m:e>
                          <m:sub>
                            <m:r>
                              <m:t>uj</m:t>
                            </m:r>
                          </m:sub>
                          <m:sup>
                            <m:r>
                              <m:t>v</m:t>
                            </m:r>
                          </m:sup>
                        </m:sSubSup>
                      </m:e>
                    </m:nary>
                  </m:e>
                </m:nary>
                <m:r>
                  <m:t>-</m:t>
                </m:r>
                <m:nary>
                  <m:naryPr>
                    <m:chr m:val="∑"/>
                    <m:limLoc m:val="undOvr"/>
                    <m:ctrlPr/>
                  </m:naryPr>
                  <m:sub>
                    <m:r>
                      <m:t>v=1</m:t>
                    </m:r>
                  </m:sub>
                  <m:sup>
                    <m:r>
                      <m:t>k</m:t>
                    </m:r>
                  </m:sup>
                  <m:e>
                    <m:nary>
                      <m:naryPr>
                        <m:chr m:val="∑"/>
                        <m:limLoc m:val="undOvr"/>
                        <m:supHide m:val="1"/>
                        <m:ctrlPr/>
                      </m:naryPr>
                      <m:sub>
                        <m:r>
                          <m:t>u∈</m:t>
                        </m:r>
                        <m:sSub>
                          <m:sSubPr>
                            <m:ctrlPr>
                              <w:ins w:id="890" w:author="Iman Zabet" w:date="2012-05-01T22:34:00Z">
                                <w:rPr/>
                              </w:ins>
                            </m:ctrlPr>
                          </m:sSubPr>
                          <m:e>
                            <w:ins w:id="891" w:author="Iman Zabet" w:date="2012-05-01T22:34:00Z">
                              <m:r>
                                <m:t>Δ</m:t>
                              </m:r>
                            </w:ins>
                          </m:e>
                          <m:sub>
                            <w:ins w:id="892" w:author="Iman Zabet" w:date="2012-05-01T22:34:00Z">
                              <m:r>
                                <m:t>n</m:t>
                              </m:r>
                            </w:ins>
                          </m:sub>
                        </m:sSub>
                      </m:sub>
                      <m:sup/>
                      <m:e>
                        <m:sSubSup>
                          <m:sSubSupPr>
                            <m:ctrlPr/>
                          </m:sSubSupPr>
                          <m:e>
                            <m:r>
                              <m:t>X</m:t>
                            </m:r>
                          </m:e>
                          <m:sub>
                            <m:r>
                              <m:t>ui</m:t>
                            </m:r>
                          </m:sub>
                          <m:sup>
                            <m:r>
                              <m:t>v</m:t>
                            </m:r>
                          </m:sup>
                        </m:sSubSup>
                      </m:e>
                    </m:nary>
                  </m:e>
                </m:nary>
                <m:r>
                  <m:t>≤M</m:t>
                </m:r>
                <m:d>
                  <m:dPr>
                    <m:ctrlPr/>
                  </m:dPr>
                  <m:e>
                    <m:sSub>
                      <m:sSubPr>
                        <m:ctrlPr/>
                      </m:sSubPr>
                      <m:e>
                        <m:r>
                          <m:t>Z</m:t>
                        </m:r>
                      </m:e>
                      <m:sub>
                        <m:r>
                          <m:t>ij</m:t>
                        </m:r>
                      </m:sub>
                    </m:sSub>
                    <m:r>
                      <m:t>+</m:t>
                    </m:r>
                    <m:sSub>
                      <m:sSubPr>
                        <m:ctrlPr/>
                      </m:sSubPr>
                      <m:e>
                        <m:r>
                          <m:t>Z</m:t>
                        </m:r>
                      </m:e>
                      <m:sub>
                        <m:r>
                          <m:t>ji</m:t>
                        </m:r>
                      </m:sub>
                    </m:sSub>
                  </m:e>
                </m:d>
              </m:oMath>
            </m:oMathPara>
          </w:p>
        </w:tc>
        <w:tc>
          <w:tcPr>
            <w:tcW w:w="2569" w:type="dxa"/>
            <w:vAlign w:val="center"/>
          </w:tcPr>
          <w:p w:rsidR="00382967" w:rsidRPr="00356F0E" w:rsidRDefault="00382967" w:rsidP="00613E5E">
            <w:pPr>
              <w:pStyle w:val="StyleBodyTextLatinCambriaMathComplexBodyCSArial"/>
              <w:rPr>
                <w:ins w:id="893" w:author="Iman Zabet" w:date="2012-05-01T22:32:00Z"/>
                <w:rFonts w:eastAsiaTheme="minorEastAsia"/>
              </w:rPr>
            </w:pPr>
            <m:oMathPara>
              <m:oMathParaPr>
                <m:jc m:val="left"/>
              </m:oMathParaPr>
              <m:oMath>
                <m:r>
                  <m:t>∀i,j∈</m:t>
                </m:r>
                <m:sSub>
                  <m:sSubPr>
                    <m:ctrlPr>
                      <w:ins w:id="894" w:author="Iman Zabet" w:date="2012-05-01T22:32:00Z">
                        <w:rPr/>
                      </w:ins>
                    </m:ctrlPr>
                  </m:sSubPr>
                  <m:e>
                    <w:ins w:id="895" w:author="Iman Zabet" w:date="2012-05-01T22:32:00Z">
                      <m:r>
                        <m:t>Δ</m:t>
                      </m:r>
                    </w:ins>
                  </m:e>
                  <m:sub>
                    <w:ins w:id="896" w:author="Iman Zabet" w:date="2012-05-01T22:32:00Z">
                      <m:r>
                        <m:t>n</m:t>
                      </m:r>
                    </w:ins>
                  </m:sub>
                </m:sSub>
                <m:r>
                  <m:t xml:space="preserve">,   </m:t>
                </m:r>
                <m:sSub>
                  <m:sSubPr>
                    <m:ctrlPr/>
                  </m:sSubPr>
                  <m:e>
                    <m:r>
                      <m:t>l</m:t>
                    </m:r>
                  </m:e>
                  <m:sub>
                    <m:r>
                      <m:t>i</m:t>
                    </m:r>
                  </m:sub>
                </m:sSub>
                <m:r>
                  <m:t>&lt;</m:t>
                </m:r>
                <m:sSub>
                  <m:sSubPr>
                    <m:ctrlPr/>
                  </m:sSubPr>
                  <m:e>
                    <m:r>
                      <m:t>l</m:t>
                    </m:r>
                  </m:e>
                  <m:sub>
                    <m:r>
                      <m:t>j</m:t>
                    </m:r>
                  </m:sub>
                </m:sSub>
                <m:r>
                  <m:t>,</m:t>
                </m:r>
              </m:oMath>
            </m:oMathPara>
          </w:p>
          <w:p w:rsidR="0055164E" w:rsidRPr="00B14BDA" w:rsidRDefault="00A73FE8" w:rsidP="00613E5E">
            <w:pPr>
              <w:pStyle w:val="StyleBodyTextLatinCambriaMathComplexBodyCSArial"/>
              <w:rPr>
                <w:rFonts w:eastAsiaTheme="minorEastAsia"/>
              </w:rPr>
            </w:pPr>
            <w:ins w:id="897" w:author="Iman Zabet" w:date="2012-05-01T22:33:00Z">
              <m:oMathPara>
                <m:oMathParaPr>
                  <m:jc m:val="left"/>
                </m:oMathParaPr>
                <m:oMath>
                  <m:r>
                    <m:t>∀</m:t>
                  </m:r>
                </m:oMath>
              </m:oMathPara>
            </w:ins>
            <w:ins w:id="898" w:author="Iman Zabet" w:date="2012-05-01T22:32:00Z">
              <m:oMathPara>
                <m:oMathParaPr>
                  <m:jc m:val="left"/>
                </m:oMathParaPr>
                <m:oMath>
                  <m:r>
                    <m:t>n=1,…,K,</m:t>
                  </m:r>
                </m:oMath>
              </m:oMathPara>
            </w:ins>
          </w:p>
          <w:p w:rsidR="00382967" w:rsidRPr="007F6ACE" w:rsidRDefault="00382967" w:rsidP="00613E5E">
            <w:pPr>
              <w:pStyle w:val="StyleBodyTextLatinCambriaMathComplexBodyCSArial"/>
            </w:pPr>
            <m:oMathPara>
              <m:oMathParaPr>
                <m:jc m:val="left"/>
              </m:oMathParaPr>
              <m:oMath>
                <m:r>
                  <m:t>∀k=1, …,K,</m:t>
                </m:r>
              </m:oMath>
            </m:oMathPara>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899" w:name="_Ref323679725"/>
            <w:bookmarkStart w:id="900" w:name="_Ref324119196"/>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26</w:t>
            </w:r>
            <w:r w:rsidRPr="00A64CD4">
              <w:rPr>
                <w:rFonts w:asciiTheme="majorBidi" w:hAnsiTheme="majorBidi" w:cstheme="majorBidi"/>
              </w:rPr>
              <w:fldChar w:fldCharType="end"/>
            </w:r>
            <w:r w:rsidRPr="00A64CD4">
              <w:rPr>
                <w:rFonts w:asciiTheme="majorBidi" w:hAnsiTheme="majorBidi" w:cstheme="majorBidi"/>
                <w:sz w:val="20"/>
                <w:szCs w:val="20"/>
              </w:rPr>
              <w:t>)</w:t>
            </w:r>
            <w:bookmarkEnd w:id="899"/>
            <w:commentRangeEnd w:id="886"/>
            <w:r w:rsidR="0009606C" w:rsidRPr="00A64CD4">
              <w:rPr>
                <w:rStyle w:val="CommentReference"/>
                <w:rFonts w:asciiTheme="majorBidi" w:eastAsia="SimSun" w:hAnsiTheme="majorBidi" w:cstheme="majorBidi"/>
                <w:sz w:val="20"/>
                <w:szCs w:val="20"/>
                <w:lang w:bidi="ar-SA"/>
              </w:rPr>
              <w:commentReference w:id="886"/>
            </w:r>
            <w:bookmarkEnd w:id="900"/>
          </w:p>
        </w:tc>
      </w:tr>
      <w:tr w:rsidR="00382967" w:rsidTr="00356F0E">
        <w:tc>
          <w:tcPr>
            <w:tcW w:w="4253" w:type="dxa"/>
            <w:vAlign w:val="center"/>
          </w:tcPr>
          <w:p w:rsidR="00382967" w:rsidRDefault="002C5E12" w:rsidP="00613E5E">
            <w:pPr>
              <w:pStyle w:val="StyleBodyTextLatinCambriaMathComplexBodyCSArial"/>
            </w:pPr>
            <m:oMath>
              <m:sSub>
                <m:sSubPr>
                  <m:ctrlPr/>
                </m:sSubPr>
                <m:e>
                  <m:r>
                    <m:t>D</m:t>
                  </m:r>
                </m:e>
                <m:sub>
                  <m:r>
                    <m:t>j</m:t>
                  </m:r>
                </m:sub>
              </m:sSub>
              <m:r>
                <m:t>+</m:t>
              </m:r>
              <m:sSubSup>
                <m:sSubSupPr>
                  <m:ctrlPr/>
                </m:sSubSupPr>
                <m:e>
                  <m:r>
                    <m:t>t</m:t>
                  </m:r>
                </m:e>
                <m:sub>
                  <m:r>
                    <m:t>jT</m:t>
                  </m:r>
                </m:sub>
                <m:sup>
                  <m:r>
                    <m:t>k</m:t>
                  </m:r>
                </m:sup>
              </m:sSubSup>
              <m:r>
                <m:t>-</m:t>
              </m:r>
              <m:sSub>
                <m:sSubPr>
                  <m:ctrlPr/>
                </m:sSubPr>
                <m:e>
                  <m:r>
                    <m:t>Y</m:t>
                  </m:r>
                </m:e>
                <m:sub>
                  <m:r>
                    <m:t>k</m:t>
                  </m:r>
                </m:sub>
              </m:sSub>
              <m:r>
                <m:t>≤M</m:t>
              </m:r>
              <m:d>
                <m:dPr>
                  <m:ctrlPr/>
                </m:dPr>
                <m:e>
                  <m:r>
                    <m:t>1-</m:t>
                  </m:r>
                  <m:sSubSup>
                    <m:sSubSupPr>
                      <m:ctrlPr/>
                    </m:sSubSupPr>
                    <m:e>
                      <m:r>
                        <m:t>X</m:t>
                      </m:r>
                    </m:e>
                    <m:sub>
                      <m:r>
                        <m:t>jT</m:t>
                      </m:r>
                    </m:sub>
                    <m:sup>
                      <m:r>
                        <m:t>k</m:t>
                      </m:r>
                    </m:sup>
                  </m:sSubSup>
                </m:e>
              </m:d>
            </m:oMath>
            <w:r w:rsidR="00382967">
              <w:rPr>
                <w:rFonts w:eastAsiaTheme="minorEastAsia"/>
              </w:rPr>
              <w:t xml:space="preserve"> </w:t>
            </w:r>
          </w:p>
        </w:tc>
        <w:tc>
          <w:tcPr>
            <w:tcW w:w="2569" w:type="dxa"/>
            <w:vAlign w:val="center"/>
          </w:tcPr>
          <w:p w:rsidR="00382967" w:rsidRDefault="00382967">
            <w:pPr>
              <w:pStyle w:val="StyleBodyTextLatinCambriaMathComplexBodyCSArial"/>
              <w:rPr>
                <w:rFonts w:eastAsia="SimSun"/>
                <w:lang w:bidi="ar-SA"/>
              </w:rPr>
            </w:pPr>
            <m:oMath>
              <m:r>
                <m:t>∀j∈</m:t>
              </m:r>
              <m:sSub>
                <m:sSubPr>
                  <m:ctrlPr>
                    <w:ins w:id="901" w:author="Iman Zabet" w:date="2012-05-01T22:35:00Z">
                      <w:rPr/>
                    </w:ins>
                  </m:ctrlPr>
                </m:sSubPr>
                <m:e>
                  <w:ins w:id="902" w:author="Iman Zabet" w:date="2012-05-01T22:35:00Z">
                    <m:r>
                      <m:t>Δ</m:t>
                    </m:r>
                  </w:ins>
                </m:e>
                <m:sub>
                  <w:ins w:id="903" w:author="Iman Zabet" w:date="2012-05-01T22:35:00Z">
                    <m:r>
                      <m:t>k</m:t>
                    </m:r>
                  </w:ins>
                </m:sub>
              </m:sSub>
              <m:r>
                <m:t>, ∀k=1, …,K,</m:t>
              </m:r>
            </m:oMath>
            <w:del w:id="904" w:author="Iman Zabet" w:date="2012-05-01T22:34:00Z">
              <w:r w:rsidDel="00B02406">
                <w:rPr>
                  <w:rFonts w:eastAsiaTheme="minorEastAsia"/>
                </w:rPr>
                <w:delText xml:space="preserve"> </w:delText>
              </w:r>
            </w:del>
          </w:p>
        </w:tc>
        <w:tc>
          <w:tcPr>
            <w:tcW w:w="975" w:type="dxa"/>
            <w:vAlign w:val="center"/>
          </w:tcPr>
          <w:p w:rsidR="00382967" w:rsidRPr="00A64CD4" w:rsidRDefault="00382967" w:rsidP="00613E5E">
            <w:pPr>
              <w:ind w:firstLine="0"/>
              <w:jc w:val="right"/>
              <w:rPr>
                <w:rFonts w:asciiTheme="majorBidi" w:hAnsiTheme="majorBidi" w:cstheme="majorBidi"/>
                <w:sz w:val="20"/>
                <w:szCs w:val="20"/>
              </w:rPr>
            </w:pPr>
            <w:bookmarkStart w:id="905" w:name="_Ref323679731"/>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27</w:t>
            </w:r>
            <w:r w:rsidRPr="00A64CD4">
              <w:rPr>
                <w:rFonts w:asciiTheme="majorBidi" w:hAnsiTheme="majorBidi" w:cstheme="majorBidi"/>
              </w:rPr>
              <w:fldChar w:fldCharType="end"/>
            </w:r>
            <w:r w:rsidRPr="00A64CD4">
              <w:rPr>
                <w:rFonts w:asciiTheme="majorBidi" w:hAnsiTheme="majorBidi" w:cstheme="majorBidi"/>
                <w:sz w:val="20"/>
                <w:szCs w:val="20"/>
              </w:rPr>
              <w:t>)</w:t>
            </w:r>
            <w:bookmarkEnd w:id="905"/>
          </w:p>
        </w:tc>
      </w:tr>
      <w:tr w:rsidR="00382967" w:rsidTr="00356F0E">
        <w:tc>
          <w:tcPr>
            <w:tcW w:w="4253" w:type="dxa"/>
            <w:vAlign w:val="center"/>
          </w:tcPr>
          <w:p w:rsidR="00382967" w:rsidRPr="009F3E6F" w:rsidRDefault="002C5E12" w:rsidP="00613E5E">
            <w:pPr>
              <w:pStyle w:val="StyleBodyTextLatinCambriaMathComplexBodyCSArial"/>
            </w:pPr>
            <m:oMathPara>
              <m:oMathParaPr>
                <m:jc m:val="left"/>
              </m:oMathParaPr>
              <m:oMath>
                <m:sSub>
                  <m:sSubPr>
                    <m:ctrlPr/>
                  </m:sSubPr>
                  <m:e>
                    <m:r>
                      <m:t>r</m:t>
                    </m:r>
                  </m:e>
                  <m:sub>
                    <m:r>
                      <m:t>k</m:t>
                    </m:r>
                  </m:sub>
                </m:sSub>
                <m:r>
                  <m:t>-</m:t>
                </m:r>
                <m:sSub>
                  <m:sSubPr>
                    <m:ctrlPr/>
                  </m:sSubPr>
                  <m:e>
                    <m:r>
                      <m:t>D</m:t>
                    </m:r>
                  </m:e>
                  <m:sub>
                    <m:r>
                      <m:t>j</m:t>
                    </m:r>
                  </m:sub>
                </m:sSub>
                <m:r>
                  <m:t>+</m:t>
                </m:r>
                <m:sSubSup>
                  <m:sSubSupPr>
                    <m:ctrlPr/>
                  </m:sSubSupPr>
                  <m:e>
                    <m:r>
                      <m:t>t</m:t>
                    </m:r>
                  </m:e>
                  <m:sub>
                    <m:r>
                      <m:t>0j</m:t>
                    </m:r>
                  </m:sub>
                  <m:sup>
                    <m:r>
                      <m:t>k</m:t>
                    </m:r>
                  </m:sup>
                </m:sSubSup>
                <m:r>
                  <m:t>+</m:t>
                </m:r>
                <m:sSub>
                  <m:sSubPr>
                    <m:ctrlPr/>
                  </m:sSubPr>
                  <m:e>
                    <m:r>
                      <m:t>p</m:t>
                    </m:r>
                  </m:e>
                  <m:sub>
                    <m:r>
                      <m:t>j</m:t>
                    </m:r>
                  </m:sub>
                </m:sSub>
                <m:r>
                  <m:t>≤M</m:t>
                </m:r>
                <m:d>
                  <m:dPr>
                    <m:ctrlPr/>
                  </m:dPr>
                  <m:e>
                    <m:r>
                      <m:t>1-</m:t>
                    </m:r>
                    <m:sSubSup>
                      <m:sSubSupPr>
                        <m:ctrlPr/>
                      </m:sSubSupPr>
                      <m:e>
                        <m:r>
                          <m:t>X</m:t>
                        </m:r>
                      </m:e>
                      <m:sub>
                        <m:r>
                          <m:t>0j</m:t>
                        </m:r>
                      </m:sub>
                      <m:sup>
                        <m:r>
                          <m:t>k</m:t>
                        </m:r>
                      </m:sup>
                    </m:sSubSup>
                  </m:e>
                </m:d>
              </m:oMath>
            </m:oMathPara>
          </w:p>
        </w:tc>
        <w:tc>
          <w:tcPr>
            <w:tcW w:w="2569" w:type="dxa"/>
            <w:vAlign w:val="center"/>
          </w:tcPr>
          <w:p w:rsidR="00382967" w:rsidRDefault="00382967" w:rsidP="00613E5E">
            <w:pPr>
              <w:pStyle w:val="StyleBodyTextLatinCambriaMathComplexBodyCSArial"/>
            </w:pPr>
            <m:oMath>
              <m:r>
                <m:t>∀j∈</m:t>
              </m:r>
              <m:sSub>
                <m:sSubPr>
                  <m:ctrlPr>
                    <w:ins w:id="906" w:author="Iman Zabet" w:date="2012-05-01T22:35:00Z">
                      <w:rPr/>
                    </w:ins>
                  </m:ctrlPr>
                </m:sSubPr>
                <m:e>
                  <w:ins w:id="907" w:author="Iman Zabet" w:date="2012-05-01T22:35:00Z">
                    <m:r>
                      <m:t>Δ</m:t>
                    </m:r>
                  </w:ins>
                </m:e>
                <m:sub>
                  <w:ins w:id="908" w:author="Iman Zabet" w:date="2012-05-01T22:35:00Z">
                    <m:r>
                      <m:t>k</m:t>
                    </m:r>
                  </w:ins>
                </m:sub>
              </m:sSub>
              <m:r>
                <m:t>, ∀k=1, …,K,</m:t>
              </m:r>
            </m:oMath>
            <w:del w:id="909" w:author="Iman Zabet" w:date="2012-05-01T22:34:00Z">
              <w:r w:rsidDel="00B02406">
                <w:rPr>
                  <w:rFonts w:eastAsiaTheme="minorEastAsia"/>
                </w:rPr>
                <w:delText xml:space="preserve"> </w:delText>
              </w:r>
            </w:del>
          </w:p>
        </w:tc>
        <w:tc>
          <w:tcPr>
            <w:tcW w:w="975" w:type="dxa"/>
            <w:vAlign w:val="center"/>
          </w:tcPr>
          <w:p w:rsidR="00382967" w:rsidRPr="00A64CD4" w:rsidRDefault="00382967" w:rsidP="00613E5E">
            <w:pPr>
              <w:pStyle w:val="Caption"/>
              <w:spacing w:after="120"/>
              <w:jc w:val="right"/>
              <w:rPr>
                <w:rFonts w:cstheme="majorBidi"/>
                <w:sz w:val="20"/>
                <w:szCs w:val="20"/>
              </w:rPr>
            </w:pPr>
            <w:bookmarkStart w:id="910" w:name="_Ref323679741"/>
            <w:r w:rsidRPr="00A64CD4">
              <w:rPr>
                <w:rFonts w:cstheme="majorBidi"/>
                <w:sz w:val="20"/>
                <w:szCs w:val="20"/>
              </w:rPr>
              <w:t>(</w:t>
            </w:r>
            <w:r w:rsidRPr="00A64CD4">
              <w:rPr>
                <w:rFonts w:cstheme="majorBidi"/>
                <w:sz w:val="20"/>
                <w:szCs w:val="20"/>
              </w:rPr>
              <w:fldChar w:fldCharType="begin"/>
            </w:r>
            <w:r w:rsidRPr="00A64CD4">
              <w:rPr>
                <w:rFonts w:cstheme="majorBidi"/>
                <w:sz w:val="20"/>
                <w:szCs w:val="20"/>
              </w:rPr>
              <w:instrText xml:space="preserve"> SEQ ( \* ARABIC </w:instrText>
            </w:r>
            <w:r w:rsidRPr="00A64CD4">
              <w:rPr>
                <w:rFonts w:cstheme="majorBidi"/>
                <w:sz w:val="20"/>
                <w:szCs w:val="20"/>
              </w:rPr>
              <w:fldChar w:fldCharType="separate"/>
            </w:r>
            <w:r w:rsidR="00981F58">
              <w:rPr>
                <w:rFonts w:cstheme="majorBidi"/>
                <w:noProof/>
                <w:sz w:val="20"/>
                <w:szCs w:val="20"/>
              </w:rPr>
              <w:t>28</w:t>
            </w:r>
            <w:r w:rsidRPr="00A64CD4">
              <w:rPr>
                <w:rFonts w:cstheme="majorBidi"/>
                <w:sz w:val="20"/>
                <w:szCs w:val="20"/>
              </w:rPr>
              <w:fldChar w:fldCharType="end"/>
            </w:r>
            <w:r w:rsidRPr="00A64CD4">
              <w:rPr>
                <w:rFonts w:cstheme="majorBidi"/>
                <w:sz w:val="20"/>
                <w:szCs w:val="20"/>
              </w:rPr>
              <w:t>)</w:t>
            </w:r>
            <w:bookmarkEnd w:id="910"/>
          </w:p>
        </w:tc>
      </w:tr>
      <w:tr w:rsidR="00382967" w:rsidTr="00356F0E">
        <w:tc>
          <w:tcPr>
            <w:tcW w:w="4253" w:type="dxa"/>
            <w:vAlign w:val="center"/>
          </w:tcPr>
          <w:p w:rsidR="00382967" w:rsidRDefault="002C5E12" w:rsidP="00613E5E">
            <w:pPr>
              <w:pStyle w:val="StyleBodyTextLatinCambriaMathComplexBodyCSArial"/>
            </w:pPr>
            <m:oMath>
              <m:sSubSup>
                <m:sSubSupPr>
                  <m:ctrlPr/>
                </m:sSubSupPr>
                <m:e>
                  <m:r>
                    <m:t>X</m:t>
                  </m:r>
                </m:e>
                <m:sub>
                  <m:r>
                    <m:t>ij</m:t>
                  </m:r>
                </m:sub>
                <m:sup>
                  <m:r>
                    <m:t>k</m:t>
                  </m:r>
                </m:sup>
              </m:sSubSup>
              <m:r>
                <m:t xml:space="preserve">, </m:t>
              </m:r>
              <m:sSub>
                <m:sSubPr>
                  <m:ctrlPr/>
                </m:sSubPr>
                <m:e>
                  <m:r>
                    <m:t>Z</m:t>
                  </m:r>
                </m:e>
                <m:sub>
                  <m:r>
                    <m:t>ij</m:t>
                  </m:r>
                </m:sub>
              </m:sSub>
              <m:r>
                <m:t>=0 or 1</m:t>
              </m:r>
            </m:oMath>
            <w:r w:rsidR="00382967">
              <w:rPr>
                <w:rFonts w:eastAsiaTheme="minorEastAsia"/>
              </w:rPr>
              <w:t xml:space="preserve"> </w:t>
            </w:r>
          </w:p>
        </w:tc>
        <w:tc>
          <w:tcPr>
            <w:tcW w:w="2569" w:type="dxa"/>
            <w:vAlign w:val="center"/>
          </w:tcPr>
          <w:p w:rsidR="00382967" w:rsidRDefault="00382967" w:rsidP="00613E5E">
            <w:pPr>
              <w:pStyle w:val="StyleBodyTextLatinCambriaMathComplexBodyCSArial"/>
            </w:pPr>
            <m:oMath>
              <m:r>
                <m:t>∀i,j∈Ω, ∀k=1, …,K,</m:t>
              </m:r>
            </m:oMath>
            <w:r>
              <w:rPr>
                <w:rFonts w:eastAsiaTheme="minorEastAsia"/>
              </w:rPr>
              <w:t xml:space="preserve"> </w:t>
            </w:r>
          </w:p>
        </w:tc>
        <w:tc>
          <w:tcPr>
            <w:tcW w:w="975" w:type="dxa"/>
            <w:vAlign w:val="center"/>
          </w:tcPr>
          <w:p w:rsidR="00382967" w:rsidRPr="00A64CD4" w:rsidRDefault="00382967" w:rsidP="00613E5E">
            <w:pPr>
              <w:keepNext/>
              <w:ind w:firstLine="0"/>
              <w:jc w:val="right"/>
              <w:rPr>
                <w:rFonts w:asciiTheme="majorBidi" w:hAnsiTheme="majorBidi" w:cstheme="majorBidi"/>
                <w:sz w:val="20"/>
                <w:szCs w:val="20"/>
              </w:rPr>
            </w:pPr>
            <w:bookmarkStart w:id="911" w:name="_Ref323679758"/>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r w:rsidR="00981F58">
              <w:rPr>
                <w:rFonts w:asciiTheme="majorBidi" w:hAnsiTheme="majorBidi" w:cstheme="majorBidi"/>
                <w:noProof/>
                <w:sz w:val="20"/>
                <w:szCs w:val="20"/>
              </w:rPr>
              <w:t>29</w:t>
            </w:r>
            <w:r w:rsidRPr="00A64CD4">
              <w:rPr>
                <w:rFonts w:asciiTheme="majorBidi" w:hAnsiTheme="majorBidi" w:cstheme="majorBidi"/>
              </w:rPr>
              <w:fldChar w:fldCharType="end"/>
            </w:r>
            <w:r w:rsidRPr="00A64CD4">
              <w:rPr>
                <w:rFonts w:asciiTheme="majorBidi" w:hAnsiTheme="majorBidi" w:cstheme="majorBidi"/>
                <w:sz w:val="20"/>
                <w:szCs w:val="20"/>
              </w:rPr>
              <w:t>)</w:t>
            </w:r>
            <w:bookmarkEnd w:id="911"/>
          </w:p>
        </w:tc>
      </w:tr>
      <w:tr w:rsidR="00382967" w:rsidTr="00356F0E">
        <w:tc>
          <w:tcPr>
            <w:tcW w:w="4253" w:type="dxa"/>
            <w:vAlign w:val="center"/>
          </w:tcPr>
          <w:p w:rsidR="00382967" w:rsidRDefault="002C5E12" w:rsidP="00613E5E">
            <w:pPr>
              <w:pStyle w:val="StyleBodyTextLatinCambriaMathComplexBodyCSArial"/>
            </w:pPr>
            <m:oMath>
              <m:sSub>
                <m:sSubPr>
                  <m:ctrlPr/>
                </m:sSubPr>
                <m:e>
                  <m:r>
                    <m:t>Y</m:t>
                  </m:r>
                </m:e>
                <m:sub>
                  <m:r>
                    <m:t>k</m:t>
                  </m:r>
                </m:sub>
              </m:sSub>
              <m:r>
                <m:t xml:space="preserve">, </m:t>
              </m:r>
              <m:sSub>
                <m:sSubPr>
                  <m:ctrlPr/>
                </m:sSubPr>
                <m:e>
                  <m:r>
                    <m:t>D</m:t>
                  </m:r>
                </m:e>
                <m:sub>
                  <m:r>
                    <m:t>i</m:t>
                  </m:r>
                </m:sub>
              </m:sSub>
              <m:r>
                <m:t>≥0</m:t>
              </m:r>
            </m:oMath>
            <w:r w:rsidR="00382967">
              <w:rPr>
                <w:rFonts w:eastAsiaTheme="minorEastAsia"/>
              </w:rPr>
              <w:t xml:space="preserve"> </w:t>
            </w:r>
          </w:p>
        </w:tc>
        <w:tc>
          <w:tcPr>
            <w:tcW w:w="2569" w:type="dxa"/>
            <w:vAlign w:val="center"/>
          </w:tcPr>
          <w:p w:rsidR="00382967" w:rsidRDefault="00382967" w:rsidP="00613E5E">
            <w:pPr>
              <w:pStyle w:val="StyleBodyTextLatinCambriaMathComplexBodyCSArial"/>
            </w:pPr>
            <m:oMath>
              <m:r>
                <m:t>∀i∈Ω, ∀k=1, …,K,</m:t>
              </m:r>
            </m:oMath>
            <w:r>
              <w:rPr>
                <w:rFonts w:eastAsiaTheme="minorEastAsia"/>
              </w:rPr>
              <w:t xml:space="preserve"> </w:t>
            </w:r>
          </w:p>
        </w:tc>
        <w:tc>
          <w:tcPr>
            <w:tcW w:w="975" w:type="dxa"/>
            <w:vAlign w:val="center"/>
          </w:tcPr>
          <w:p w:rsidR="00382967" w:rsidRPr="00A64CD4" w:rsidRDefault="00382967" w:rsidP="00613E5E">
            <w:pPr>
              <w:pStyle w:val="Caption"/>
              <w:spacing w:after="120"/>
              <w:jc w:val="right"/>
              <w:rPr>
                <w:rFonts w:cstheme="majorBidi"/>
                <w:sz w:val="20"/>
                <w:szCs w:val="20"/>
              </w:rPr>
            </w:pPr>
            <w:bookmarkStart w:id="912" w:name="_Ref323679765"/>
            <w:r w:rsidRPr="00A64CD4">
              <w:rPr>
                <w:rFonts w:cstheme="majorBidi"/>
                <w:sz w:val="20"/>
                <w:szCs w:val="20"/>
              </w:rPr>
              <w:t>(</w:t>
            </w:r>
            <w:r w:rsidRPr="00A64CD4">
              <w:rPr>
                <w:rFonts w:cstheme="majorBidi"/>
                <w:sz w:val="20"/>
                <w:szCs w:val="20"/>
              </w:rPr>
              <w:fldChar w:fldCharType="begin"/>
            </w:r>
            <w:r w:rsidRPr="00A64CD4">
              <w:rPr>
                <w:rFonts w:cstheme="majorBidi"/>
                <w:sz w:val="20"/>
                <w:szCs w:val="20"/>
              </w:rPr>
              <w:instrText xml:space="preserve"> SEQ ( \* ARABIC </w:instrText>
            </w:r>
            <w:r w:rsidRPr="00A64CD4">
              <w:rPr>
                <w:rFonts w:cstheme="majorBidi"/>
                <w:sz w:val="20"/>
                <w:szCs w:val="20"/>
              </w:rPr>
              <w:fldChar w:fldCharType="separate"/>
            </w:r>
            <w:r w:rsidR="00981F58">
              <w:rPr>
                <w:rFonts w:cstheme="majorBidi"/>
                <w:noProof/>
                <w:sz w:val="20"/>
                <w:szCs w:val="20"/>
              </w:rPr>
              <w:t>30</w:t>
            </w:r>
            <w:r w:rsidRPr="00A64CD4">
              <w:rPr>
                <w:rFonts w:cstheme="majorBidi"/>
                <w:sz w:val="20"/>
                <w:szCs w:val="20"/>
              </w:rPr>
              <w:fldChar w:fldCharType="end"/>
            </w:r>
            <w:r w:rsidRPr="00A64CD4">
              <w:rPr>
                <w:rFonts w:cstheme="majorBidi"/>
                <w:sz w:val="20"/>
                <w:szCs w:val="20"/>
              </w:rPr>
              <w:t>)</w:t>
            </w:r>
            <w:bookmarkEnd w:id="912"/>
          </w:p>
        </w:tc>
      </w:tr>
    </w:tbl>
    <w:p w:rsidR="00382967" w:rsidRDefault="00382967" w:rsidP="006634F8">
      <w:r>
        <w:t xml:space="preserve">In this model the objective function </w:t>
      </w:r>
      <w:ins w:id="913" w:author="Iman Zabet" w:date="2012-05-01T23:51:00Z">
        <w:r w:rsidR="007D4D9A">
          <w:fldChar w:fldCharType="begin"/>
        </w:r>
        <w:r w:rsidR="007D4D9A">
          <w:instrText xml:space="preserve"> REF _Ref323679595 \h </w:instrText>
        </w:r>
      </w:ins>
      <w:r w:rsidR="007D4D9A">
        <w:fldChar w:fldCharType="separate"/>
      </w:r>
      <w:r w:rsidR="00981F58">
        <w:t>(</w:t>
      </w:r>
      <w:r w:rsidR="00981F58">
        <w:rPr>
          <w:noProof/>
        </w:rPr>
        <w:t>16</w:t>
      </w:r>
      <w:r w:rsidR="00981F58">
        <w:t>)</w:t>
      </w:r>
      <w:ins w:id="914" w:author="Iman Zabet" w:date="2012-05-01T23:51:00Z">
        <w:r w:rsidR="007D4D9A">
          <w:fldChar w:fldCharType="end"/>
        </w:r>
      </w:ins>
      <w:r>
        <w:t xml:space="preserve"> is a weighted summation of the makespan </w:t>
      </w:r>
      <w:ins w:id="915" w:author="Iman Zabet" w:date="2012-05-01T23:51:00Z">
        <w:r w:rsidR="007D4D9A">
          <w:fldChar w:fldCharType="begin"/>
        </w:r>
        <w:r w:rsidR="007D4D9A">
          <w:instrText xml:space="preserve"> REF _Ref323679603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17</w:t>
      </w:r>
      <w:r w:rsidR="00981F58" w:rsidRPr="00A64CD4">
        <w:rPr>
          <w:rFonts w:asciiTheme="majorBidi" w:hAnsiTheme="majorBidi" w:cstheme="majorBidi"/>
        </w:rPr>
        <w:t>)</w:t>
      </w:r>
      <w:ins w:id="916" w:author="Iman Zabet" w:date="2012-05-01T23:51:00Z">
        <w:r w:rsidR="007D4D9A">
          <w:fldChar w:fldCharType="end"/>
        </w:r>
      </w:ins>
      <w:r>
        <w:t xml:space="preserve"> and sum of the crane completion times. Minimizing the ship completion time, minimizes the makespan and maximizes their productivity, since the idle time of each crane is kept as little as possible. Note that, the problem under consideration is a </w:t>
      </w:r>
      <w:proofErr w:type="spellStart"/>
      <w:r>
        <w:t>multiobjective</w:t>
      </w:r>
      <w:proofErr w:type="spellEnd"/>
      <w:r>
        <w:t xml:space="preserve"> optimization problem. </w:t>
      </w:r>
      <w:r>
        <w:rPr>
          <w:szCs w:val="22"/>
          <w:lang w:bidi="fa-IR"/>
        </w:rPr>
        <w:t xml:space="preserve">The weighted coefficients can be assumed </w:t>
      </w:r>
      <m:oMath>
        <m:sSub>
          <m:sSubPr>
            <m:ctrlPr>
              <w:rPr>
                <w:rFonts w:ascii="Cambria Math" w:hAnsi="Cambria Math" w:cs="Arial"/>
                <w:i/>
                <w:szCs w:val="22"/>
                <w:lang w:bidi="fa-IR"/>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cs="Arial"/>
                <w:i/>
                <w:szCs w:val="22"/>
                <w:lang w:bidi="fa-IR"/>
              </w:rPr>
            </m:ctrlPr>
          </m:sSubPr>
          <m:e>
            <m:r>
              <w:rPr>
                <w:rFonts w:ascii="Cambria Math" w:hAnsi="Cambria Math"/>
              </w:rPr>
              <m:t>α</m:t>
            </m:r>
          </m:e>
          <m:sub>
            <m:r>
              <w:rPr>
                <w:rFonts w:ascii="Cambria Math" w:hAnsi="Cambria Math"/>
              </w:rPr>
              <m:t>2</m:t>
            </m:r>
          </m:sub>
        </m:sSub>
      </m:oMath>
      <w:r>
        <w:rPr>
          <w:szCs w:val="22"/>
          <w:lang w:bidi="fa-IR"/>
        </w:rPr>
        <w:t xml:space="preserve"> according to </w:t>
      </w:r>
      <w:sdt>
        <w:sdtPr>
          <w:rPr>
            <w:szCs w:val="22"/>
            <w:lang w:bidi="fa-IR"/>
          </w:rPr>
          <w:id w:val="-2062708477"/>
          <w:citation/>
        </w:sdtPr>
        <w:sdtEndPr/>
        <w:sdtContent>
          <w:r>
            <w:rPr>
              <w:szCs w:val="22"/>
              <w:lang w:bidi="fa-IR"/>
            </w:rPr>
            <w:fldChar w:fldCharType="begin"/>
          </w:r>
          <w:r>
            <w:rPr>
              <w:szCs w:val="22"/>
              <w:lang w:bidi="fa-IR"/>
            </w:rPr>
            <w:instrText xml:space="preserve"> CITATION KHK \l 1033 </w:instrText>
          </w:r>
          <w:r>
            <w:rPr>
              <w:szCs w:val="22"/>
              <w:lang w:bidi="fa-IR"/>
            </w:rPr>
            <w:fldChar w:fldCharType="separate"/>
          </w:r>
          <w:r w:rsidR="00981F58" w:rsidRPr="00981F58">
            <w:rPr>
              <w:noProof/>
              <w:szCs w:val="22"/>
              <w:lang w:bidi="fa-IR"/>
            </w:rPr>
            <w:t>[6]</w:t>
          </w:r>
          <w:r>
            <w:rPr>
              <w:szCs w:val="22"/>
              <w:lang w:bidi="fa-IR"/>
            </w:rPr>
            <w:fldChar w:fldCharType="end"/>
          </w:r>
        </w:sdtContent>
      </w:sdt>
      <w:r>
        <w:rPr>
          <w:szCs w:val="22"/>
          <w:lang w:bidi="fa-IR"/>
        </w:rPr>
        <w:t>, since the primary objective is minimizing the makespan.</w:t>
      </w:r>
      <w:r>
        <w:t xml:space="preserve"> The constraints </w:t>
      </w:r>
      <w:ins w:id="917" w:author="Iman Zabet" w:date="2012-05-01T23:51:00Z">
        <w:r w:rsidR="007D4D9A">
          <w:fldChar w:fldCharType="begin"/>
        </w:r>
        <w:r w:rsidR="007D4D9A">
          <w:instrText xml:space="preserve"> REF _Ref323679611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18</w:t>
      </w:r>
      <w:r w:rsidR="00981F58" w:rsidRPr="00A64CD4">
        <w:rPr>
          <w:rFonts w:asciiTheme="majorBidi" w:hAnsiTheme="majorBidi" w:cstheme="majorBidi"/>
        </w:rPr>
        <w:t>)</w:t>
      </w:r>
      <w:ins w:id="918" w:author="Iman Zabet" w:date="2012-05-01T23:51:00Z">
        <w:r w:rsidR="007D4D9A">
          <w:fldChar w:fldCharType="end"/>
        </w:r>
      </w:ins>
      <w:r>
        <w:t xml:space="preserve">, </w:t>
      </w:r>
      <w:ins w:id="919" w:author="Iman Zabet" w:date="2012-05-01T23:51:00Z">
        <w:r w:rsidR="007D4D9A">
          <w:fldChar w:fldCharType="begin"/>
        </w:r>
        <w:r w:rsidR="007D4D9A">
          <w:instrText xml:space="preserve"> REF _Ref323679617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19</w:t>
      </w:r>
      <w:r w:rsidR="00981F58" w:rsidRPr="00A64CD4">
        <w:rPr>
          <w:rFonts w:asciiTheme="majorBidi" w:hAnsiTheme="majorBidi" w:cstheme="majorBidi"/>
        </w:rPr>
        <w:t>)</w:t>
      </w:r>
      <w:ins w:id="920" w:author="Iman Zabet" w:date="2012-05-01T23:51:00Z">
        <w:r w:rsidR="007D4D9A">
          <w:fldChar w:fldCharType="end"/>
        </w:r>
      </w:ins>
      <w:r>
        <w:t xml:space="preserve"> and </w:t>
      </w:r>
      <w:ins w:id="921" w:author="Iman Zabet" w:date="2012-05-01T23:51:00Z">
        <w:r w:rsidR="007D4D9A">
          <w:fldChar w:fldCharType="begin"/>
        </w:r>
        <w:r w:rsidR="007D4D9A">
          <w:instrText xml:space="preserve"> REF _Ref323679645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21</w:t>
      </w:r>
      <w:r w:rsidR="00981F58" w:rsidRPr="00A64CD4">
        <w:rPr>
          <w:rFonts w:asciiTheme="majorBidi" w:hAnsiTheme="majorBidi" w:cstheme="majorBidi"/>
        </w:rPr>
        <w:t>)</w:t>
      </w:r>
      <w:ins w:id="922" w:author="Iman Zabet" w:date="2012-05-01T23:51:00Z">
        <w:r w:rsidR="007D4D9A">
          <w:fldChar w:fldCharType="end"/>
        </w:r>
      </w:ins>
      <w:r w:rsidDel="0086497F">
        <w:t xml:space="preserve"> </w:t>
      </w:r>
      <w:r>
        <w:t>are the classical routing constraints</w:t>
      </w:r>
      <w:ins w:id="923" w:author="Zabet" w:date="2012-05-02T00:38:00Z">
        <w:r w:rsidR="00CE5479">
          <w:t>;</w:t>
        </w:r>
      </w:ins>
      <w:ins w:id="924" w:author="Zabet" w:date="2012-05-02T00:35:00Z">
        <w:r w:rsidR="00BD1842">
          <w:t xml:space="preserve"> </w:t>
        </w:r>
      </w:ins>
      <w:ins w:id="925" w:author="Zabet" w:date="2012-05-02T00:37:00Z">
        <w:r w:rsidR="00CE5479">
          <w:t>indicate</w:t>
        </w:r>
      </w:ins>
      <w:ins w:id="926" w:author="Zabet" w:date="2012-05-02T00:36:00Z">
        <w:r w:rsidR="00BD1842">
          <w:t xml:space="preserve"> sequence of performing tasks upon each QC task allocation </w:t>
        </w:r>
      </w:ins>
      <w:ins w:id="927" w:author="Iman Zabet" w:date="2012-05-03T18:22:00Z">
        <w:r w:rsidR="008D556C">
          <w:t>set</w:t>
        </w:r>
        <m:oMath>
          <m:r>
            <w:rPr>
              <w:rFonts w:ascii="Cambria Math" w:hAnsi="Cambria Math"/>
            </w:rPr>
            <m:t xml:space="preserve"> </m:t>
          </m:r>
        </m:oMath>
      </w:ins>
      <m:oMath>
        <m:sSub>
          <m:sSubPr>
            <m:ctrlPr>
              <w:ins w:id="928" w:author="Zabet" w:date="2012-05-02T00:37:00Z">
                <w:rPr>
                  <w:rFonts w:ascii="Cambria Math" w:hAnsi="Cambria Math"/>
                </w:rPr>
              </w:ins>
            </m:ctrlPr>
          </m:sSubPr>
          <m:e>
            <w:ins w:id="929" w:author="Zabet" w:date="2012-05-02T00:37:00Z">
              <m:r>
                <w:rPr>
                  <w:rFonts w:ascii="Cambria Math" w:hAnsi="Cambria Math"/>
                </w:rPr>
                <m:t>Δ</m:t>
              </m:r>
            </w:ins>
          </m:e>
          <m:sub>
            <w:ins w:id="930" w:author="Zabet" w:date="2012-05-02T00:37:00Z">
              <m:r>
                <w:rPr>
                  <w:rFonts w:ascii="Cambria Math" w:hAnsi="Cambria Math"/>
                </w:rPr>
                <m:t>k</m:t>
              </m:r>
            </w:ins>
          </m:sub>
        </m:sSub>
      </m:oMath>
      <w:r>
        <w:t xml:space="preserve">. Constraints </w:t>
      </w:r>
      <w:ins w:id="931" w:author="Iman Zabet" w:date="2012-05-01T23:52:00Z">
        <w:r w:rsidR="007D4D9A">
          <w:fldChar w:fldCharType="begin"/>
        </w:r>
        <w:r w:rsidR="007D4D9A">
          <w:instrText xml:space="preserve"> REF _Ref323679611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18</w:t>
      </w:r>
      <w:r w:rsidR="00981F58" w:rsidRPr="00A64CD4">
        <w:rPr>
          <w:rFonts w:asciiTheme="majorBidi" w:hAnsiTheme="majorBidi" w:cstheme="majorBidi"/>
        </w:rPr>
        <w:t>)</w:t>
      </w:r>
      <w:ins w:id="932" w:author="Iman Zabet" w:date="2012-05-01T23:52:00Z">
        <w:r w:rsidR="007D4D9A">
          <w:fldChar w:fldCharType="end"/>
        </w:r>
      </w:ins>
      <w:r>
        <w:t xml:space="preserve"> and </w:t>
      </w:r>
      <w:ins w:id="933" w:author="Iman Zabet" w:date="2012-05-01T23:52:00Z">
        <w:r w:rsidR="007D4D9A">
          <w:fldChar w:fldCharType="begin"/>
        </w:r>
        <w:r w:rsidR="007D4D9A">
          <w:instrText xml:space="preserve"> REF _Ref323679617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19</w:t>
      </w:r>
      <w:r w:rsidR="00981F58" w:rsidRPr="00A64CD4">
        <w:rPr>
          <w:rFonts w:asciiTheme="majorBidi" w:hAnsiTheme="majorBidi" w:cstheme="majorBidi"/>
        </w:rPr>
        <w:t>)</w:t>
      </w:r>
      <w:ins w:id="934" w:author="Iman Zabet" w:date="2012-05-01T23:52:00Z">
        <w:r w:rsidR="007D4D9A">
          <w:fldChar w:fldCharType="end"/>
        </w:r>
      </w:ins>
      <w:r>
        <w:t xml:space="preserve"> respectively select the first and last tasks for each QC. Constraint </w:t>
      </w:r>
      <w:ins w:id="935" w:author="Iman Zabet" w:date="2012-05-01T23:51:00Z">
        <w:r w:rsidR="007D4D9A">
          <w:fldChar w:fldCharType="begin"/>
        </w:r>
        <w:r w:rsidR="007D4D9A">
          <w:instrText xml:space="preserve"> REF _Ref323679624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20</w:t>
      </w:r>
      <w:r w:rsidR="00981F58" w:rsidRPr="00A64CD4">
        <w:rPr>
          <w:rFonts w:asciiTheme="majorBidi" w:hAnsiTheme="majorBidi" w:cstheme="majorBidi"/>
        </w:rPr>
        <w:t>)</w:t>
      </w:r>
      <w:ins w:id="936" w:author="Iman Zabet" w:date="2012-05-01T23:51:00Z">
        <w:r w:rsidR="007D4D9A">
          <w:fldChar w:fldCharType="end"/>
        </w:r>
      </w:ins>
      <w:r>
        <w:t xml:space="preserve"> ensures that each task</w:t>
      </w:r>
      <w:ins w:id="937" w:author="Zabet" w:date="2012-05-02T00:39:00Z">
        <w:r w:rsidR="00E1585F">
          <w:t xml:space="preserve"> within set</w:t>
        </w:r>
        <m:oMath>
          <m:r>
            <w:rPr>
              <w:rFonts w:ascii="Cambria Math" w:hAnsi="Cambria Math"/>
            </w:rPr>
            <m:t xml:space="preserve"> Ω</m:t>
          </m:r>
        </m:oMath>
      </w:ins>
      <w:r>
        <w:t xml:space="preserve"> is performed by one and only one crane. Constraint </w:t>
      </w:r>
      <w:ins w:id="938" w:author="Iman Zabet" w:date="2012-05-01T23:52:00Z">
        <w:r w:rsidR="007D4D9A">
          <w:fldChar w:fldCharType="begin"/>
        </w:r>
        <w:r w:rsidR="007D4D9A">
          <w:instrText xml:space="preserve"> REF _Ref323679645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21</w:t>
      </w:r>
      <w:r w:rsidR="00981F58" w:rsidRPr="00A64CD4">
        <w:rPr>
          <w:rFonts w:asciiTheme="majorBidi" w:hAnsiTheme="majorBidi" w:cstheme="majorBidi"/>
        </w:rPr>
        <w:t>)</w:t>
      </w:r>
      <w:ins w:id="939" w:author="Iman Zabet" w:date="2012-05-01T23:52:00Z">
        <w:r w:rsidR="007D4D9A">
          <w:fldChar w:fldCharType="end"/>
        </w:r>
      </w:ins>
      <w:r>
        <w:t xml:space="preserve"> is a flow balance constraint, guaranteeing that tasks are performed in well-defined sequences</w:t>
      </w:r>
      <w:ins w:id="940" w:author="Zabet" w:date="2012-05-02T00:39:00Z">
        <w:r w:rsidR="00B07B50">
          <w:t xml:space="preserve"> by each QC</w:t>
        </w:r>
      </w:ins>
      <w:r>
        <w:t xml:space="preserve">. Constraints </w:t>
      </w:r>
      <w:ins w:id="941" w:author="Iman Zabet" w:date="2012-05-01T23:52:00Z">
        <w:r w:rsidR="007D4D9A">
          <w:fldChar w:fldCharType="begin"/>
        </w:r>
        <w:r w:rsidR="007D4D9A">
          <w:instrText xml:space="preserve"> REF _Ref323679680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22</w:t>
      </w:r>
      <w:r w:rsidR="00981F58" w:rsidRPr="00A64CD4">
        <w:rPr>
          <w:rFonts w:asciiTheme="majorBidi" w:hAnsiTheme="majorBidi" w:cstheme="majorBidi"/>
        </w:rPr>
        <w:t>)</w:t>
      </w:r>
      <w:ins w:id="942" w:author="Iman Zabet" w:date="2012-05-01T23:52:00Z">
        <w:r w:rsidR="007D4D9A">
          <w:fldChar w:fldCharType="end"/>
        </w:r>
      </w:ins>
      <w:r>
        <w:t xml:space="preserve"> and </w:t>
      </w:r>
      <w:ins w:id="943" w:author="Iman Zabet" w:date="2012-05-01T23:52:00Z">
        <w:r w:rsidR="007D4D9A">
          <w:fldChar w:fldCharType="begin"/>
        </w:r>
        <w:r w:rsidR="007D4D9A">
          <w:instrText xml:space="preserve"> REF _Ref323679686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23</w:t>
      </w:r>
      <w:r w:rsidR="00981F58" w:rsidRPr="00A64CD4">
        <w:rPr>
          <w:rFonts w:asciiTheme="majorBidi" w:hAnsiTheme="majorBidi" w:cstheme="majorBidi"/>
        </w:rPr>
        <w:t>)</w:t>
      </w:r>
      <w:ins w:id="944" w:author="Iman Zabet" w:date="2012-05-01T23:52:00Z">
        <w:r w:rsidR="007D4D9A">
          <w:fldChar w:fldCharType="end"/>
        </w:r>
      </w:ins>
      <w:r>
        <w:t xml:space="preserve"> calculate the completion times. Constraint </w:t>
      </w:r>
      <w:ins w:id="945" w:author="Iman Zabet" w:date="2012-05-01T23:52:00Z">
        <w:r w:rsidR="007D4D9A">
          <w:fldChar w:fldCharType="begin"/>
        </w:r>
        <w:r w:rsidR="007D4D9A">
          <w:instrText xml:space="preserve"> REF _Ref323679680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22</w:t>
      </w:r>
      <w:r w:rsidR="00981F58" w:rsidRPr="00A64CD4">
        <w:rPr>
          <w:rFonts w:asciiTheme="majorBidi" w:hAnsiTheme="majorBidi" w:cstheme="majorBidi"/>
        </w:rPr>
        <w:t>)</w:t>
      </w:r>
      <w:ins w:id="946" w:author="Iman Zabet" w:date="2012-05-01T23:52:00Z">
        <w:r w:rsidR="007D4D9A">
          <w:fldChar w:fldCharType="end"/>
        </w:r>
      </w:ins>
      <w:r>
        <w:t xml:space="preserve"> simultaneously determines the completion time</w:t>
      </w:r>
      <w:ins w:id="947" w:author="Iman Zabet" w:date="2012-05-01T23:57:00Z">
        <w:r w:rsidR="00114A4F">
          <w:t xml:space="preserve"> </w:t>
        </w:r>
      </w:ins>
      <w:r>
        <w:t xml:space="preserve">for each task and eliminates sub-tour. When required, constraint </w:t>
      </w:r>
      <w:ins w:id="948" w:author="Iman Zabet" w:date="2012-05-01T23:52:00Z">
        <w:r w:rsidR="007D4D9A">
          <w:fldChar w:fldCharType="begin"/>
        </w:r>
        <w:r w:rsidR="007D4D9A">
          <w:instrText xml:space="preserve"> REF _Ref323679686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23</w:t>
      </w:r>
      <w:r w:rsidR="00981F58" w:rsidRPr="00A64CD4">
        <w:rPr>
          <w:rFonts w:asciiTheme="majorBidi" w:hAnsiTheme="majorBidi" w:cstheme="majorBidi"/>
        </w:rPr>
        <w:t>)</w:t>
      </w:r>
      <w:ins w:id="949" w:author="Iman Zabet" w:date="2012-05-01T23:52:00Z">
        <w:r w:rsidR="007D4D9A">
          <w:fldChar w:fldCharType="end"/>
        </w:r>
      </w:ins>
      <w:r>
        <w:t xml:space="preserve"> denotes that task </w:t>
      </w:r>
      <m:oMath>
        <m:r>
          <w:rPr>
            <w:rFonts w:ascii="Cambria Math" w:hAnsi="Cambria Math"/>
          </w:rPr>
          <m:t>i</m:t>
        </m:r>
      </m:oMath>
      <w:r>
        <w:t xml:space="preserve"> should be completed before </w:t>
      </w:r>
      <w:proofErr w:type="spellStart"/>
      <w:r w:rsidR="00490AAA">
        <w:t>task</w:t>
      </w:r>
      <w:proofErr w:type="spellEnd"/>
      <m:oMath>
        <m:r>
          <w:rPr>
            <w:rFonts w:ascii="Cambria Math" w:hAnsi="Cambria Math"/>
          </w:rPr>
          <m:t xml:space="preserve"> j</m:t>
        </m:r>
      </m:oMath>
      <w:r>
        <w:t xml:space="preserve">. Constraint </w:t>
      </w:r>
      <w:ins w:id="950" w:author="Iman Zabet" w:date="2012-05-01T23:53:00Z">
        <w:r w:rsidR="007D4D9A">
          <w:fldChar w:fldCharType="begin"/>
        </w:r>
        <w:r w:rsidR="007D4D9A">
          <w:instrText xml:space="preserve"> REF _Ref323679711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24</w:t>
      </w:r>
      <w:r w:rsidR="00981F58" w:rsidRPr="00A64CD4">
        <w:rPr>
          <w:rFonts w:asciiTheme="majorBidi" w:hAnsiTheme="majorBidi" w:cstheme="majorBidi"/>
        </w:rPr>
        <w:t>)</w:t>
      </w:r>
      <w:ins w:id="951" w:author="Iman Zabet" w:date="2012-05-01T23:53:00Z">
        <w:r w:rsidR="007D4D9A">
          <w:fldChar w:fldCharType="end"/>
        </w:r>
      </w:ins>
      <w:r>
        <w:t xml:space="preserve"> defines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t xml:space="preserve"> variable</w:t>
      </w:r>
      <w:ins w:id="952" w:author="Zabet" w:date="2012-05-02T00:44:00Z">
        <w:r w:rsidR="00490AAA">
          <w:t xml:space="preserve"> upon each pair tasks performed by a QC</w:t>
        </w:r>
      </w:ins>
      <w:r>
        <w:t xml:space="preserve"> and prevent crane interference. Constraint </w:t>
      </w:r>
      <w:ins w:id="953" w:author="Iman Zabet" w:date="2012-05-01T23:53:00Z">
        <w:r w:rsidR="007D4D9A">
          <w:fldChar w:fldCharType="begin"/>
        </w:r>
        <w:r w:rsidR="007D4D9A">
          <w:instrText xml:space="preserve"> REF _Ref323679718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25</w:t>
      </w:r>
      <w:r w:rsidR="00981F58" w:rsidRPr="00A64CD4">
        <w:rPr>
          <w:rFonts w:asciiTheme="majorBidi" w:hAnsiTheme="majorBidi" w:cstheme="majorBidi"/>
        </w:rPr>
        <w:t>)</w:t>
      </w:r>
      <w:ins w:id="954" w:author="Iman Zabet" w:date="2012-05-01T23:53:00Z">
        <w:r w:rsidR="007D4D9A">
          <w:fldChar w:fldCharType="end"/>
        </w:r>
      </w:ins>
      <w:r>
        <w:t xml:space="preserve"> states that tasks </w:t>
      </w:r>
      <m:oMath>
        <m:r>
          <w:rPr>
            <w:rFonts w:ascii="Cambria Math" w:hAnsi="Cambria Math"/>
          </w:rPr>
          <m:t>i</m:t>
        </m:r>
      </m:oMath>
      <w:r>
        <w:t xml:space="preserve"> and </w:t>
      </w:r>
      <m:oMath>
        <m:r>
          <w:rPr>
            <w:rFonts w:ascii="Cambria Math" w:hAnsi="Cambria Math"/>
          </w:rPr>
          <m:t>j</m:t>
        </m:r>
      </m:oMath>
      <w:r>
        <w:t xml:space="preserve"> cannot be handled at the same time if</w:t>
      </w:r>
      <m:oMath>
        <m:r>
          <w:rPr>
            <w:rFonts w:ascii="Cambria Math" w:hAnsi="Cambria Math"/>
          </w:rPr>
          <m:t xml:space="preserve"> </m:t>
        </m:r>
        <m:d>
          <m:dPr>
            <m:ctrlPr>
              <w:rPr>
                <w:rFonts w:ascii="Cambria Math" w:hAnsi="Cambria Math"/>
                <w:i/>
              </w:rPr>
            </m:ctrlPr>
          </m:dPr>
          <m:e>
            <m:r>
              <w:rPr>
                <w:rFonts w:ascii="Cambria Math" w:hAnsi="Cambria Math"/>
              </w:rPr>
              <m:t>i,j</m:t>
            </m:r>
          </m:e>
        </m:d>
        <m:r>
          <w:rPr>
            <w:rFonts w:ascii="Cambria Math" w:hAnsi="Cambria Math"/>
          </w:rPr>
          <m:t>∈</m:t>
        </m:r>
        <m:r>
          <m:rPr>
            <m:sty m:val="p"/>
          </m:rPr>
          <w:rPr>
            <w:rFonts w:ascii="Cambria Math" w:hAnsi="Cambria Math"/>
          </w:rPr>
          <m:t>Ψ</m:t>
        </m:r>
      </m:oMath>
      <w:r>
        <w:t xml:space="preserve">. Constraint </w:t>
      </w:r>
      <w:ins w:id="955" w:author="Iman Zabet" w:date="2012-05-01T23:53:00Z">
        <w:r w:rsidR="007D4D9A">
          <w:fldChar w:fldCharType="begin"/>
        </w:r>
        <w:r w:rsidR="007D4D9A">
          <w:instrText xml:space="preserve"> REF _Ref323679725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26</w:t>
      </w:r>
      <w:r w:rsidR="00981F58" w:rsidRPr="00A64CD4">
        <w:rPr>
          <w:rFonts w:asciiTheme="majorBidi" w:hAnsiTheme="majorBidi" w:cstheme="majorBidi"/>
        </w:rPr>
        <w:t>)</w:t>
      </w:r>
      <w:ins w:id="956" w:author="Iman Zabet" w:date="2012-05-01T23:53:00Z">
        <w:r w:rsidR="007D4D9A">
          <w:fldChar w:fldCharType="end"/>
        </w:r>
      </w:ins>
      <w:r>
        <w:t xml:space="preserve"> avoids interferences cranes jobs and the overtaking between</w:t>
      </w:r>
      <w:ins w:id="957" w:author="Zabet" w:date="2012-05-02T00:46:00Z">
        <w:r w:rsidR="00490AAA">
          <w:t xml:space="preserve"> two adjacent</w:t>
        </w:r>
      </w:ins>
      <w:r>
        <w:t xml:space="preserve"> cranes. </w:t>
      </w:r>
      <w:ins w:id="958" w:author="Zabet" w:date="2012-05-02T01:49:00Z">
        <w:r w:rsidR="00CB0E65">
          <w:t>Suppose that different tasks</w:t>
        </w:r>
        <m:oMath>
          <m:r>
            <w:rPr>
              <w:rFonts w:ascii="Cambria Math" w:hAnsi="Cambria Math"/>
            </w:rPr>
            <m:t xml:space="preserve">  i,j∈</m:t>
          </m:r>
          <m:d>
            <m:dPr>
              <m:begChr m:val="{"/>
              <m:endChr m:val="}"/>
              <m:ctrlPr>
                <w:rPr>
                  <w:rFonts w:ascii="Cambria Math" w:hAnsi="Cambria Math"/>
                  <w:i/>
                  <w:iCs/>
                </w:rPr>
              </m:ctrlPr>
            </m:dPr>
            <m:e>
              <m:sSub>
                <m:sSubPr>
                  <m:ctrlPr>
                    <w:rPr>
                      <w:rFonts w:ascii="Cambria Math" w:hAnsi="Cambria Math"/>
                      <w:iCs/>
                    </w:rPr>
                  </m:ctrlPr>
                </m:sSubPr>
                <m:e>
                  <m:r>
                    <m:rPr>
                      <m:sty m:val="p"/>
                    </m:rPr>
                    <w:rPr>
                      <w:rFonts w:ascii="Cambria Math" w:hAnsi="Cambria Math" w:hint="eastAsia"/>
                    </w:rPr>
                    <m:t>Δ</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Cs/>
                    </w:rPr>
                  </m:ctrlPr>
                </m:sSubPr>
                <m:e>
                  <m:r>
                    <m:rPr>
                      <m:sty m:val="p"/>
                    </m:rPr>
                    <w:rPr>
                      <w:rFonts w:ascii="Cambria Math" w:hAnsi="Cambria Math" w:hint="eastAsia"/>
                    </w:rPr>
                    <m:t>Δ</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e>
          </m:d>
        </m:oMath>
        <w:r w:rsidR="00CB0E65">
          <w:t xml:space="preserve"> which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j</m:t>
              </m:r>
            </m:sub>
          </m:sSub>
        </m:oMath>
        <w:r w:rsidR="00CB0E65">
          <w:t xml:space="preserve"> are performed simultaneously. This means that</w:t>
        </w:r>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ji</m:t>
              </m:r>
            </m:sub>
          </m:sSub>
          <m:r>
            <w:rPr>
              <w:rFonts w:ascii="Cambria Math" w:hAnsi="Cambria Math"/>
            </w:rPr>
            <m:t>=0</m:t>
          </m:r>
        </m:oMath>
        <w:r w:rsidR="00CB0E65">
          <w:t>. Note that both QCs and tasks are ordered in an increasing order of their relative locations in the direction of increasing ship-bay number. Now imagine, QC</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B0E65">
          <w:t xml:space="preserve"> performs task</w:t>
        </w:r>
        <m:oMath>
          <m:r>
            <w:rPr>
              <w:rFonts w:ascii="Cambria Math" w:hAnsi="Cambria Math"/>
            </w:rPr>
            <m:t xml:space="preserve"> j</m:t>
          </m:r>
        </m:oMath>
        <w:r w:rsidR="00CB0E65">
          <w:t xml:space="preserve"> and QC</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B0E65">
          <w:t xml:space="preserve"> performs task</w:t>
        </w:r>
        <m:oMath>
          <m:r>
            <w:rPr>
              <w:rFonts w:ascii="Cambria Math" w:hAnsi="Cambria Math"/>
            </w:rPr>
            <m:t xml:space="preserve"> i</m:t>
          </m:r>
        </m:oMath>
        <w:r w:rsidR="00CB0E65">
          <w:t>, where</w:t>
        </w:r>
        <m:oMath>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k</m:t>
              </m:r>
            </m:e>
            <m:sub>
              <m:r>
                <w:rPr>
                  <w:rFonts w:ascii="Cambria Math" w:hAnsi="Cambria Math"/>
                </w:rPr>
                <m:t>2</m:t>
              </m:r>
            </m:sub>
          </m:sSub>
        </m:oMath>
        <w:r w:rsidR="00CB0E65">
          <w:t xml:space="preserve">. However, in such a case for </w:t>
        </w:r>
        <m:oMath>
          <m:r>
            <w:rPr>
              <w:rFonts w:ascii="Cambria Math" w:hAnsi="Cambria Math"/>
            </w:rPr>
            <m:t>k=</m:t>
          </m:r>
          <m:sSub>
            <m:sSubPr>
              <m:ctrlPr>
                <w:rPr>
                  <w:rFonts w:ascii="Cambria Math" w:hAnsi="Cambria Math"/>
                  <w:i/>
                  <w:iCs/>
                </w:rPr>
              </m:ctrlPr>
            </m:sSubPr>
            <m:e>
              <m:r>
                <w:rPr>
                  <w:rFonts w:ascii="Cambria Math" w:hAnsi="Cambria Math"/>
                </w:rPr>
                <m:t>k</m:t>
              </m:r>
            </m:e>
            <m:sub>
              <m:r>
                <w:rPr>
                  <w:rFonts w:ascii="Cambria Math" w:hAnsi="Cambria Math"/>
                </w:rPr>
                <m:t>1</m:t>
              </m:r>
            </m:sub>
          </m:sSub>
        </m:oMath>
      </w:ins>
      <w:ins w:id="959" w:author="Zabet" w:date="2012-05-02T01:50:00Z">
        <w:r w:rsidR="008F72A4">
          <w:rPr>
            <w:iCs/>
          </w:rPr>
          <w:t>and</w:t>
        </w:r>
        <m:oMath>
          <m:r>
            <w:rPr>
              <w:rFonts w:ascii="Cambria Math" w:hAnsi="Cambria Math"/>
            </w:rPr>
            <m:t xml:space="preserve"> </m:t>
          </m:r>
        </m:oMath>
      </w:ins>
      <m:oMath>
        <m:sSub>
          <m:sSubPr>
            <m:ctrlPr>
              <w:ins w:id="960" w:author="Zabet" w:date="2012-05-02T01:49:00Z">
                <w:rPr>
                  <w:rFonts w:ascii="Cambria Math" w:hAnsi="Cambria Math"/>
                  <w:i/>
                  <w:iCs/>
                </w:rPr>
              </w:ins>
            </m:ctrlPr>
          </m:sSubPr>
          <m:e>
            <w:ins w:id="961" w:author="Zabet" w:date="2012-05-02T01:49:00Z">
              <m:r>
                <w:rPr>
                  <w:rFonts w:ascii="Cambria Math" w:hAnsi="Cambria Math"/>
                </w:rPr>
                <m:t>Δ</m:t>
              </m:r>
            </w:ins>
          </m:e>
          <m:sub>
            <w:ins w:id="962" w:author="Zabet" w:date="2012-05-02T01:49:00Z">
              <m:r>
                <w:rPr>
                  <w:rFonts w:ascii="Cambria Math" w:hAnsi="Cambria Math"/>
                </w:rPr>
                <m:t>n</m:t>
              </m:r>
            </w:ins>
          </m:sub>
        </m:sSub>
        <w:ins w:id="963" w:author="Zabet" w:date="2012-05-02T01:49:00Z">
          <m:r>
            <w:rPr>
              <w:rFonts w:ascii="Cambria Math" w:hAnsi="Cambria Math"/>
            </w:rPr>
            <m:t>=</m:t>
          </m:r>
        </w:ins>
        <m:sSub>
          <m:sSubPr>
            <m:ctrlPr>
              <w:ins w:id="964" w:author="Zabet" w:date="2012-05-02T01:49:00Z">
                <w:rPr>
                  <w:rFonts w:ascii="Cambria Math" w:hAnsi="Cambria Math"/>
                  <w:i/>
                  <w:iCs/>
                </w:rPr>
              </w:ins>
            </m:ctrlPr>
          </m:sSubPr>
          <m:e>
            <w:ins w:id="965" w:author="Zabet" w:date="2012-05-02T01:49:00Z">
              <m:r>
                <w:rPr>
                  <w:rFonts w:ascii="Cambria Math" w:hAnsi="Cambria Math"/>
                </w:rPr>
                <m:t>Δ</m:t>
              </m:r>
            </w:ins>
          </m:e>
          <m:sub>
            <m:sSub>
              <m:sSubPr>
                <m:ctrlPr>
                  <w:ins w:id="966" w:author="Zabet" w:date="2012-05-02T01:49:00Z">
                    <w:rPr>
                      <w:rFonts w:ascii="Cambria Math" w:hAnsi="Cambria Math"/>
                      <w:i/>
                      <w:iCs/>
                    </w:rPr>
                  </w:ins>
                </m:ctrlPr>
              </m:sSubPr>
              <m:e>
                <w:ins w:id="967" w:author="Zabet" w:date="2012-05-02T01:49:00Z">
                  <m:r>
                    <w:rPr>
                      <w:rFonts w:ascii="Cambria Math" w:hAnsi="Cambria Math"/>
                    </w:rPr>
                    <m:t>k</m:t>
                  </m:r>
                </w:ins>
              </m:e>
              <m:sub>
                <w:ins w:id="968" w:author="Zabet" w:date="2012-05-02T01:49:00Z">
                  <m:r>
                    <w:rPr>
                      <w:rFonts w:ascii="Cambria Math" w:hAnsi="Cambria Math"/>
                    </w:rPr>
                    <m:t>1</m:t>
                  </m:r>
                </w:ins>
              </m:sub>
            </m:sSub>
          </m:sub>
        </m:sSub>
        <w:ins w:id="969" w:author="Zabet" w:date="2012-05-02T01:49:00Z">
          <m:r>
            <w:rPr>
              <w:rFonts w:ascii="Cambria Math" w:hAnsi="Cambria Math"/>
            </w:rPr>
            <m:t xml:space="preserve">or </m:t>
          </m:r>
        </w:ins>
        <m:sSub>
          <m:sSubPr>
            <m:ctrlPr>
              <w:ins w:id="970" w:author="Zabet" w:date="2012-05-02T01:49:00Z">
                <w:rPr>
                  <w:rFonts w:ascii="Cambria Math" w:hAnsi="Cambria Math"/>
                  <w:i/>
                  <w:iCs/>
                </w:rPr>
              </w:ins>
            </m:ctrlPr>
          </m:sSubPr>
          <m:e>
            <w:ins w:id="971" w:author="Zabet" w:date="2012-05-02T01:49:00Z">
              <m:r>
                <w:rPr>
                  <w:rFonts w:ascii="Cambria Math" w:hAnsi="Cambria Math"/>
                </w:rPr>
                <m:t>Δ</m:t>
              </m:r>
            </w:ins>
          </m:e>
          <m:sub>
            <m:sSub>
              <m:sSubPr>
                <m:ctrlPr>
                  <w:ins w:id="972" w:author="Zabet" w:date="2012-05-02T01:49:00Z">
                    <w:rPr>
                      <w:rFonts w:ascii="Cambria Math" w:hAnsi="Cambria Math"/>
                      <w:i/>
                      <w:iCs/>
                    </w:rPr>
                  </w:ins>
                </m:ctrlPr>
              </m:sSubPr>
              <m:e>
                <w:ins w:id="973" w:author="Zabet" w:date="2012-05-02T01:49:00Z">
                  <m:r>
                    <w:rPr>
                      <w:rFonts w:ascii="Cambria Math" w:hAnsi="Cambria Math"/>
                    </w:rPr>
                    <m:t>k</m:t>
                  </m:r>
                </w:ins>
              </m:e>
              <m:sub>
                <w:ins w:id="974" w:author="Zabet" w:date="2012-05-02T01:49:00Z">
                  <m:r>
                    <w:rPr>
                      <w:rFonts w:ascii="Cambria Math" w:hAnsi="Cambria Math"/>
                    </w:rPr>
                    <m:t>2</m:t>
                  </m:r>
                </w:ins>
              </m:sub>
            </m:sSub>
          </m:sub>
        </m:sSub>
      </m:oMath>
      <w:ins w:id="975" w:author="Iman Zabet" w:date="2012-05-06T19:13:00Z">
        <w:r w:rsidR="00501666">
          <w:t>,</w:t>
        </w:r>
        <m:oMath>
          <m:r>
            <w:rPr>
              <w:rFonts w:ascii="Cambria Math" w:hAnsi="Cambria Math"/>
            </w:rPr>
            <m:t xml:space="preserve"> </m:t>
          </m:r>
        </m:oMath>
      </w:ins>
      <m:oMath>
        <m:nary>
          <m:naryPr>
            <m:chr m:val="∑"/>
            <m:limLoc m:val="undOvr"/>
            <m:ctrlPr>
              <w:ins w:id="976" w:author="Zabet" w:date="2012-05-02T01:49:00Z">
                <w:rPr>
                  <w:rFonts w:ascii="Cambria Math" w:hAnsi="Cambria Math"/>
                </w:rPr>
              </w:ins>
            </m:ctrlPr>
          </m:naryPr>
          <m:sub>
            <w:ins w:id="977" w:author="Zabet" w:date="2012-05-02T01:49:00Z">
              <m:r>
                <w:rPr>
                  <w:rFonts w:ascii="Cambria Math" w:hAnsi="Cambria Math"/>
                </w:rPr>
                <m:t>v</m:t>
              </m:r>
              <m:r>
                <m:rPr>
                  <m:sty m:val="p"/>
                </m:rPr>
                <w:rPr>
                  <w:rFonts w:ascii="Cambria Math" w:hAnsi="Cambria Math"/>
                </w:rPr>
                <m:t>=1</m:t>
              </m:r>
            </w:ins>
          </m:sub>
          <m:sup>
            <m:sSub>
              <m:sSubPr>
                <m:ctrlPr>
                  <w:ins w:id="978" w:author="Zabet" w:date="2012-05-02T01:49:00Z">
                    <w:rPr>
                      <w:rFonts w:ascii="Cambria Math" w:hAnsi="Cambria Math"/>
                      <w:i/>
                      <w:iCs/>
                    </w:rPr>
                  </w:ins>
                </m:ctrlPr>
              </m:sSubPr>
              <m:e>
                <w:ins w:id="979" w:author="Zabet" w:date="2012-05-02T01:49:00Z">
                  <m:r>
                    <w:rPr>
                      <w:rFonts w:ascii="Cambria Math" w:hAnsi="Cambria Math"/>
                    </w:rPr>
                    <m:t>k</m:t>
                  </m:r>
                </w:ins>
              </m:e>
              <m:sub>
                <w:ins w:id="980" w:author="Zabet" w:date="2012-05-02T01:49:00Z">
                  <m:r>
                    <w:rPr>
                      <w:rFonts w:ascii="Cambria Math" w:hAnsi="Cambria Math"/>
                    </w:rPr>
                    <m:t>1</m:t>
                  </m:r>
                </w:ins>
              </m:sub>
            </m:sSub>
          </m:sup>
          <m:e>
            <m:nary>
              <m:naryPr>
                <m:chr m:val="∑"/>
                <m:limLoc m:val="undOvr"/>
                <m:supHide m:val="1"/>
                <m:ctrlPr>
                  <w:ins w:id="981" w:author="Zabet" w:date="2012-05-02T01:49:00Z">
                    <w:rPr>
                      <w:rFonts w:ascii="Cambria Math" w:hAnsi="Cambria Math"/>
                    </w:rPr>
                  </w:ins>
                </m:ctrlPr>
              </m:naryPr>
              <m:sub>
                <w:ins w:id="982" w:author="Zabet" w:date="2012-05-02T01:49:00Z">
                  <m:r>
                    <w:rPr>
                      <w:rFonts w:ascii="Cambria Math" w:hAnsi="Cambria Math"/>
                    </w:rPr>
                    <m:t>u</m:t>
                  </m:r>
                  <m:r>
                    <m:rPr>
                      <m:sty m:val="p"/>
                    </m:rPr>
                    <w:rPr>
                      <w:rFonts w:ascii="Cambria Math" w:hAnsi="Cambria Math"/>
                    </w:rPr>
                    <m:t>∈</m:t>
                  </m:r>
                </w:ins>
                <m:sSub>
                  <m:sSubPr>
                    <m:ctrlPr>
                      <w:ins w:id="983" w:author="Zabet" w:date="2012-05-02T01:49:00Z">
                        <w:rPr>
                          <w:rFonts w:ascii="Cambria Math" w:hAnsi="Cambria Math"/>
                        </w:rPr>
                      </w:ins>
                    </m:ctrlPr>
                  </m:sSubPr>
                  <m:e>
                    <w:ins w:id="984" w:author="Zabet" w:date="2012-05-02T01:49:00Z">
                      <m:r>
                        <w:rPr>
                          <w:rFonts w:ascii="Cambria Math" w:hAnsi="Cambria Math"/>
                        </w:rPr>
                        <m:t>Δ</m:t>
                      </m:r>
                    </w:ins>
                  </m:e>
                  <m:sub>
                    <m:sSub>
                      <m:sSubPr>
                        <m:ctrlPr>
                          <w:ins w:id="985" w:author="Zabet" w:date="2012-05-02T01:49:00Z">
                            <w:rPr>
                              <w:rFonts w:ascii="Cambria Math" w:hAnsi="Cambria Math"/>
                              <w:i/>
                              <w:iCs/>
                            </w:rPr>
                          </w:ins>
                        </m:ctrlPr>
                      </m:sSubPr>
                      <m:e>
                        <w:ins w:id="986" w:author="Zabet" w:date="2012-05-02T01:49:00Z">
                          <m:r>
                            <w:rPr>
                              <w:rFonts w:ascii="Cambria Math" w:hAnsi="Cambria Math"/>
                            </w:rPr>
                            <m:t>k</m:t>
                          </m:r>
                        </w:ins>
                      </m:e>
                      <m:sub>
                        <w:ins w:id="987" w:author="Zabet" w:date="2012-05-02T01:49:00Z">
                          <m:r>
                            <w:rPr>
                              <w:rFonts w:ascii="Cambria Math" w:hAnsi="Cambria Math"/>
                            </w:rPr>
                            <m:t>1</m:t>
                          </m:r>
                        </w:ins>
                      </m:sub>
                    </m:sSub>
                  </m:sub>
                </m:sSub>
              </m:sub>
              <m:sup/>
              <m:e>
                <m:sSubSup>
                  <m:sSubSupPr>
                    <m:ctrlPr>
                      <w:ins w:id="988" w:author="Zabet" w:date="2012-05-02T01:49:00Z">
                        <w:rPr>
                          <w:rFonts w:ascii="Cambria Math" w:hAnsi="Cambria Math"/>
                        </w:rPr>
                      </w:ins>
                    </m:ctrlPr>
                  </m:sSubSupPr>
                  <m:e>
                    <w:ins w:id="989" w:author="Zabet" w:date="2012-05-02T01:49:00Z">
                      <m:r>
                        <w:rPr>
                          <w:rFonts w:ascii="Cambria Math" w:hAnsi="Cambria Math"/>
                        </w:rPr>
                        <m:t>X</m:t>
                      </m:r>
                    </w:ins>
                  </m:e>
                  <m:sub>
                    <w:ins w:id="990" w:author="Zabet" w:date="2012-05-02T01:49:00Z">
                      <m:r>
                        <w:rPr>
                          <w:rFonts w:ascii="Cambria Math" w:hAnsi="Cambria Math"/>
                        </w:rPr>
                        <m:t>uj</m:t>
                      </m:r>
                    </w:ins>
                  </m:sub>
                  <m:sup>
                    <w:ins w:id="991" w:author="Zabet" w:date="2012-05-02T01:49:00Z">
                      <m:r>
                        <w:rPr>
                          <w:rFonts w:ascii="Cambria Math" w:hAnsi="Cambria Math"/>
                        </w:rPr>
                        <m:t>v</m:t>
                      </m:r>
                    </w:ins>
                  </m:sup>
                </m:sSubSup>
              </m:e>
            </m:nary>
          </m:e>
        </m:nary>
        <w:ins w:id="992" w:author="Zabet" w:date="2012-05-02T01:49:00Z">
          <m:r>
            <m:rPr>
              <m:sty m:val="p"/>
            </m:rPr>
            <w:rPr>
              <w:rFonts w:ascii="Cambria Math" w:hAnsi="Cambria Math"/>
            </w:rPr>
            <m:t>-</m:t>
          </m:r>
        </w:ins>
        <m:nary>
          <m:naryPr>
            <m:chr m:val="∑"/>
            <m:limLoc m:val="undOvr"/>
            <m:ctrlPr>
              <w:ins w:id="993" w:author="Zabet" w:date="2012-05-02T01:49:00Z">
                <w:rPr>
                  <w:rFonts w:ascii="Cambria Math" w:hAnsi="Cambria Math"/>
                </w:rPr>
              </w:ins>
            </m:ctrlPr>
          </m:naryPr>
          <m:sub>
            <w:ins w:id="994" w:author="Zabet" w:date="2012-05-02T01:49:00Z">
              <m:r>
                <w:rPr>
                  <w:rFonts w:ascii="Cambria Math" w:hAnsi="Cambria Math"/>
                </w:rPr>
                <m:t>v</m:t>
              </m:r>
              <m:r>
                <m:rPr>
                  <m:sty m:val="p"/>
                </m:rPr>
                <w:rPr>
                  <w:rFonts w:ascii="Cambria Math" w:hAnsi="Cambria Math"/>
                </w:rPr>
                <m:t>=1</m:t>
              </m:r>
            </w:ins>
          </m:sub>
          <m:sup>
            <m:sSub>
              <m:sSubPr>
                <m:ctrlPr>
                  <w:ins w:id="995" w:author="Zabet" w:date="2012-05-02T01:49:00Z">
                    <w:rPr>
                      <w:rFonts w:ascii="Cambria Math" w:hAnsi="Cambria Math"/>
                      <w:i/>
                      <w:iCs/>
                    </w:rPr>
                  </w:ins>
                </m:ctrlPr>
              </m:sSubPr>
              <m:e>
                <w:ins w:id="996" w:author="Zabet" w:date="2012-05-02T01:49:00Z">
                  <m:r>
                    <w:rPr>
                      <w:rFonts w:ascii="Cambria Math" w:hAnsi="Cambria Math"/>
                    </w:rPr>
                    <m:t>k</m:t>
                  </m:r>
                </w:ins>
              </m:e>
              <m:sub>
                <w:ins w:id="997" w:author="Zabet" w:date="2012-05-02T01:49:00Z">
                  <m:r>
                    <w:rPr>
                      <w:rFonts w:ascii="Cambria Math" w:hAnsi="Cambria Math"/>
                    </w:rPr>
                    <m:t>1</m:t>
                  </m:r>
                </w:ins>
              </m:sub>
            </m:sSub>
          </m:sup>
          <m:e>
            <m:nary>
              <m:naryPr>
                <m:chr m:val="∑"/>
                <m:limLoc m:val="undOvr"/>
                <m:supHide m:val="1"/>
                <m:ctrlPr>
                  <w:ins w:id="998" w:author="Zabet" w:date="2012-05-02T01:49:00Z">
                    <w:rPr>
                      <w:rFonts w:ascii="Cambria Math" w:hAnsi="Cambria Math"/>
                    </w:rPr>
                  </w:ins>
                </m:ctrlPr>
              </m:naryPr>
              <m:sub>
                <w:ins w:id="999" w:author="Zabet" w:date="2012-05-02T01:49:00Z">
                  <m:r>
                    <w:rPr>
                      <w:rFonts w:ascii="Cambria Math" w:hAnsi="Cambria Math"/>
                    </w:rPr>
                    <m:t>u</m:t>
                  </m:r>
                  <m:r>
                    <m:rPr>
                      <m:sty m:val="p"/>
                    </m:rPr>
                    <w:rPr>
                      <w:rFonts w:ascii="Cambria Math" w:hAnsi="Cambria Math"/>
                    </w:rPr>
                    <m:t>∈</m:t>
                  </m:r>
                </w:ins>
                <m:sSub>
                  <m:sSubPr>
                    <m:ctrlPr>
                      <w:ins w:id="1000" w:author="Zabet" w:date="2012-05-02T01:49:00Z">
                        <w:rPr>
                          <w:rFonts w:ascii="Cambria Math" w:hAnsi="Cambria Math"/>
                        </w:rPr>
                      </w:ins>
                    </m:ctrlPr>
                  </m:sSubPr>
                  <m:e>
                    <w:ins w:id="1001" w:author="Zabet" w:date="2012-05-02T01:49:00Z">
                      <m:r>
                        <w:rPr>
                          <w:rFonts w:ascii="Cambria Math" w:hAnsi="Cambria Math"/>
                        </w:rPr>
                        <m:t>Δ</m:t>
                      </m:r>
                    </w:ins>
                  </m:e>
                  <m:sub>
                    <m:sSub>
                      <m:sSubPr>
                        <m:ctrlPr>
                          <w:ins w:id="1002" w:author="Zabet" w:date="2012-05-02T01:49:00Z">
                            <w:rPr>
                              <w:rFonts w:ascii="Cambria Math" w:hAnsi="Cambria Math"/>
                              <w:i/>
                              <w:iCs/>
                            </w:rPr>
                          </w:ins>
                        </m:ctrlPr>
                      </m:sSubPr>
                      <m:e>
                        <w:ins w:id="1003" w:author="Zabet" w:date="2012-05-02T01:49:00Z">
                          <m:r>
                            <w:rPr>
                              <w:rFonts w:ascii="Cambria Math" w:hAnsi="Cambria Math"/>
                            </w:rPr>
                            <m:t>k</m:t>
                          </m:r>
                        </w:ins>
                      </m:e>
                      <m:sub>
                        <w:ins w:id="1004" w:author="Zabet" w:date="2012-05-02T01:49:00Z">
                          <m:r>
                            <w:rPr>
                              <w:rFonts w:ascii="Cambria Math" w:hAnsi="Cambria Math"/>
                            </w:rPr>
                            <m:t>1</m:t>
                          </m:r>
                        </w:ins>
                      </m:sub>
                    </m:sSub>
                  </m:sub>
                </m:sSub>
              </m:sub>
              <m:sup/>
              <m:e>
                <m:sSubSup>
                  <m:sSubSupPr>
                    <m:ctrlPr>
                      <w:ins w:id="1005" w:author="Zabet" w:date="2012-05-02T01:49:00Z">
                        <w:rPr>
                          <w:rFonts w:ascii="Cambria Math" w:hAnsi="Cambria Math"/>
                        </w:rPr>
                      </w:ins>
                    </m:ctrlPr>
                  </m:sSubSupPr>
                  <m:e>
                    <w:ins w:id="1006" w:author="Zabet" w:date="2012-05-02T01:49:00Z">
                      <m:r>
                        <w:rPr>
                          <w:rFonts w:ascii="Cambria Math" w:hAnsi="Cambria Math"/>
                        </w:rPr>
                        <m:t>X</m:t>
                      </m:r>
                    </w:ins>
                  </m:e>
                  <m:sub>
                    <w:ins w:id="1007" w:author="Zabet" w:date="2012-05-02T01:49:00Z">
                      <m:r>
                        <w:rPr>
                          <w:rFonts w:ascii="Cambria Math" w:hAnsi="Cambria Math"/>
                        </w:rPr>
                        <m:t>ui</m:t>
                      </m:r>
                    </w:ins>
                  </m:sub>
                  <m:sup>
                    <w:ins w:id="1008" w:author="Zabet" w:date="2012-05-02T01:49:00Z">
                      <m:r>
                        <w:rPr>
                          <w:rFonts w:ascii="Cambria Math" w:hAnsi="Cambria Math"/>
                        </w:rPr>
                        <m:t>v</m:t>
                      </m:r>
                    </w:ins>
                  </m:sup>
                </m:sSubSup>
              </m:e>
            </m:nary>
          </m:e>
        </m:nary>
        <w:ins w:id="1009" w:author="Zabet" w:date="2012-05-02T01:49:00Z">
          <m:r>
            <m:rPr>
              <m:sty m:val="p"/>
            </m:rPr>
            <w:rPr>
              <w:rFonts w:ascii="Cambria Math" w:hAnsi="Cambria Math"/>
            </w:rPr>
            <m:t>≤</m:t>
          </m:r>
          <m:r>
            <w:rPr>
              <w:rFonts w:ascii="Cambria Math" w:hAnsi="Cambria Math"/>
            </w:rPr>
            <m:t>M</m:t>
          </m:r>
        </w:ins>
        <m:d>
          <m:dPr>
            <m:ctrlPr>
              <w:ins w:id="1010" w:author="Zabet" w:date="2012-05-02T01:49:00Z">
                <w:rPr>
                  <w:rFonts w:ascii="Cambria Math" w:hAnsi="Cambria Math"/>
                </w:rPr>
              </w:ins>
            </m:ctrlPr>
          </m:dPr>
          <m:e>
            <m:sSub>
              <m:sSubPr>
                <m:ctrlPr>
                  <w:ins w:id="1011" w:author="Zabet" w:date="2012-05-02T01:49:00Z">
                    <w:rPr>
                      <w:rFonts w:ascii="Cambria Math" w:hAnsi="Cambria Math"/>
                    </w:rPr>
                  </w:ins>
                </m:ctrlPr>
              </m:sSubPr>
              <m:e>
                <w:ins w:id="1012" w:author="Zabet" w:date="2012-05-02T01:49:00Z">
                  <m:r>
                    <w:rPr>
                      <w:rFonts w:ascii="Cambria Math" w:hAnsi="Cambria Math"/>
                    </w:rPr>
                    <m:t>Z</m:t>
                  </m:r>
                </w:ins>
              </m:e>
              <m:sub>
                <w:ins w:id="1013" w:author="Zabet" w:date="2012-05-02T01:49:00Z">
                  <m:r>
                    <w:rPr>
                      <w:rFonts w:ascii="Cambria Math" w:hAnsi="Cambria Math"/>
                    </w:rPr>
                    <m:t>ij</m:t>
                  </m:r>
                </w:ins>
              </m:sub>
            </m:sSub>
            <w:ins w:id="1014" w:author="Zabet" w:date="2012-05-02T01:49:00Z">
              <m:r>
                <m:rPr>
                  <m:sty m:val="p"/>
                </m:rPr>
                <w:rPr>
                  <w:rFonts w:ascii="Cambria Math" w:hAnsi="Cambria Math"/>
                </w:rPr>
                <m:t>+</m:t>
              </m:r>
            </w:ins>
            <m:sSub>
              <m:sSubPr>
                <m:ctrlPr>
                  <w:ins w:id="1015" w:author="Zabet" w:date="2012-05-02T01:49:00Z">
                    <w:rPr>
                      <w:rFonts w:ascii="Cambria Math" w:hAnsi="Cambria Math"/>
                    </w:rPr>
                  </w:ins>
                </m:ctrlPr>
              </m:sSubPr>
              <m:e>
                <w:ins w:id="1016" w:author="Zabet" w:date="2012-05-02T01:49:00Z">
                  <m:r>
                    <w:rPr>
                      <w:rFonts w:ascii="Cambria Math" w:hAnsi="Cambria Math"/>
                    </w:rPr>
                    <m:t>Z</m:t>
                  </m:r>
                </w:ins>
              </m:e>
              <m:sub>
                <w:ins w:id="1017" w:author="Zabet" w:date="2012-05-02T01:49:00Z">
                  <m:r>
                    <w:rPr>
                      <w:rFonts w:ascii="Cambria Math" w:hAnsi="Cambria Math"/>
                    </w:rPr>
                    <m:t>ji</m:t>
                  </m:r>
                </w:ins>
              </m:sub>
            </m:sSub>
          </m:e>
        </m:d>
      </m:oMath>
      <w:proofErr w:type="gramStart"/>
      <w:ins w:id="1018" w:author="Zabet" w:date="2012-05-02T01:49:00Z">
        <w:r w:rsidR="00CB0E65">
          <w:t>,</w:t>
        </w:r>
        <w:proofErr w:type="gramEnd"/>
        <w:r w:rsidR="00CB0E65">
          <w:t xml:space="preserve"> which cannot be allowed by this constraint.</w:t>
        </w:r>
        <w:r w:rsidR="00E81C16">
          <w:t xml:space="preserve"> </w:t>
        </w:r>
      </w:ins>
      <w:r>
        <w:t xml:space="preserve">The correct completion times for the last and the first task on each crane are computed through </w:t>
      </w:r>
      <w:ins w:id="1019" w:author="Iman Zabet" w:date="2012-05-01T23:53:00Z">
        <w:r w:rsidR="007D4D9A">
          <w:fldChar w:fldCharType="begin"/>
        </w:r>
        <w:r w:rsidR="007D4D9A">
          <w:instrText xml:space="preserve"> REF _Ref323679731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27</w:t>
      </w:r>
      <w:r w:rsidR="00981F58" w:rsidRPr="00A64CD4">
        <w:rPr>
          <w:rFonts w:asciiTheme="majorBidi" w:hAnsiTheme="majorBidi" w:cstheme="majorBidi"/>
        </w:rPr>
        <w:t>)</w:t>
      </w:r>
      <w:ins w:id="1020" w:author="Iman Zabet" w:date="2012-05-01T23:53:00Z">
        <w:r w:rsidR="007D4D9A">
          <w:fldChar w:fldCharType="end"/>
        </w:r>
      </w:ins>
      <w:r>
        <w:t xml:space="preserve"> and </w:t>
      </w:r>
      <w:ins w:id="1021" w:author="Iman Zabet" w:date="2012-05-01T23:53:00Z">
        <w:r w:rsidR="007D4D9A">
          <w:fldChar w:fldCharType="begin"/>
        </w:r>
        <w:r w:rsidR="007D4D9A">
          <w:instrText xml:space="preserve"> REF _Ref323679741 \h </w:instrText>
        </w:r>
      </w:ins>
      <w:r w:rsidR="007D4D9A">
        <w:fldChar w:fldCharType="separate"/>
      </w:r>
      <w:r w:rsidR="00981F58" w:rsidRPr="00A64CD4">
        <w:rPr>
          <w:rFonts w:cstheme="majorBidi"/>
        </w:rPr>
        <w:t>(</w:t>
      </w:r>
      <w:r w:rsidR="00981F58">
        <w:rPr>
          <w:rFonts w:cstheme="majorBidi"/>
          <w:noProof/>
        </w:rPr>
        <w:t>28</w:t>
      </w:r>
      <w:r w:rsidR="00981F58" w:rsidRPr="00A64CD4">
        <w:rPr>
          <w:rFonts w:cstheme="majorBidi"/>
        </w:rPr>
        <w:t>)</w:t>
      </w:r>
      <w:ins w:id="1022" w:author="Iman Zabet" w:date="2012-05-01T23:53:00Z">
        <w:r w:rsidR="007D4D9A">
          <w:fldChar w:fldCharType="end"/>
        </w:r>
      </w:ins>
      <w:r>
        <w:t xml:space="preserve">. Finally, constraints </w:t>
      </w:r>
      <w:ins w:id="1023" w:author="Iman Zabet" w:date="2012-05-01T23:53:00Z">
        <w:r w:rsidR="007D4D9A">
          <w:fldChar w:fldCharType="begin"/>
        </w:r>
        <w:r w:rsidR="007D4D9A">
          <w:instrText xml:space="preserve"> REF _Ref323679758 \h </w:instrText>
        </w:r>
      </w:ins>
      <w:r w:rsidR="007D4D9A">
        <w:fldChar w:fldCharType="separate"/>
      </w:r>
      <w:r w:rsidR="00981F58" w:rsidRPr="00A64CD4">
        <w:rPr>
          <w:rFonts w:asciiTheme="majorBidi" w:hAnsiTheme="majorBidi" w:cstheme="majorBidi"/>
        </w:rPr>
        <w:t>(</w:t>
      </w:r>
      <w:r w:rsidR="00981F58">
        <w:rPr>
          <w:rFonts w:asciiTheme="majorBidi" w:hAnsiTheme="majorBidi" w:cstheme="majorBidi"/>
          <w:noProof/>
        </w:rPr>
        <w:t>29</w:t>
      </w:r>
      <w:r w:rsidR="00981F58" w:rsidRPr="00A64CD4">
        <w:rPr>
          <w:rFonts w:asciiTheme="majorBidi" w:hAnsiTheme="majorBidi" w:cstheme="majorBidi"/>
        </w:rPr>
        <w:t>)</w:t>
      </w:r>
      <w:ins w:id="1024" w:author="Iman Zabet" w:date="2012-05-01T23:53:00Z">
        <w:r w:rsidR="007D4D9A">
          <w:fldChar w:fldCharType="end"/>
        </w:r>
      </w:ins>
      <w:r>
        <w:t xml:space="preserve"> and </w:t>
      </w:r>
      <w:ins w:id="1025" w:author="Iman Zabet" w:date="2012-05-01T23:53:00Z">
        <w:r w:rsidR="007D4D9A">
          <w:fldChar w:fldCharType="begin"/>
        </w:r>
        <w:r w:rsidR="007D4D9A">
          <w:instrText xml:space="preserve"> REF _Ref323679765 \h </w:instrText>
        </w:r>
      </w:ins>
      <w:r w:rsidR="007D4D9A">
        <w:fldChar w:fldCharType="separate"/>
      </w:r>
      <w:r w:rsidR="00981F58" w:rsidRPr="00A64CD4">
        <w:rPr>
          <w:rFonts w:cstheme="majorBidi"/>
        </w:rPr>
        <w:t>(</w:t>
      </w:r>
      <w:r w:rsidR="00981F58">
        <w:rPr>
          <w:rFonts w:cstheme="majorBidi"/>
          <w:noProof/>
        </w:rPr>
        <w:t>30</w:t>
      </w:r>
      <w:r w:rsidR="00981F58" w:rsidRPr="00A64CD4">
        <w:rPr>
          <w:rFonts w:cstheme="majorBidi"/>
        </w:rPr>
        <w:t>)</w:t>
      </w:r>
      <w:ins w:id="1026" w:author="Iman Zabet" w:date="2012-05-01T23:53:00Z">
        <w:r w:rsidR="007D4D9A">
          <w:fldChar w:fldCharType="end"/>
        </w:r>
      </w:ins>
      <w:r>
        <w:t xml:space="preserve"> indicate natural numbers that variables have to be taken.</w:t>
      </w:r>
    </w:p>
    <w:p w:rsidR="00BD69C1" w:rsidRPr="00175A28" w:rsidRDefault="00BD69C1" w:rsidP="00BD69C1"/>
    <w:p w:rsidR="00BD69C1" w:rsidRDefault="00BD69C1" w:rsidP="00BD69C1">
      <w:pPr>
        <w:pBdr>
          <w:top w:val="single" w:sz="12" w:space="1" w:color="auto"/>
          <w:bottom w:val="single" w:sz="12" w:space="1" w:color="auto"/>
        </w:pBdr>
      </w:pPr>
    </w:p>
    <w:p w:rsidR="00BD69C1" w:rsidRDefault="00BD69C1" w:rsidP="00413D86"/>
    <w:p w:rsidR="00CF77B8" w:rsidRDefault="00CF77B8" w:rsidP="009905E1">
      <w:pPr>
        <w:pStyle w:val="Heading2"/>
        <w:numPr>
          <w:ilvl w:val="1"/>
          <w:numId w:val="10"/>
        </w:numPr>
      </w:pPr>
      <w:r>
        <w:t>Model Transformation Description</w:t>
      </w:r>
      <w:bookmarkEnd w:id="10"/>
    </w:p>
    <w:p w:rsidR="00CF77B8" w:rsidRDefault="00CF77B8" w:rsidP="00CF77B8">
      <w:r>
        <w:t xml:space="preserve">We can use the MIP model properties like as "Decision variables", "Objective function", "Constraints", and some other useful data for transforming the problem into the CPLEX solver. </w:t>
      </w:r>
      <w:r w:rsidRPr="00647009">
        <w:t xml:space="preserve">CPLEX CP Optimizer is a Constraint Programming (CP) system designed for an easy-to-use “model and run” approach. To solve QCSP, a model transformation is needed in order to use CPLEX as </w:t>
      </w:r>
      <w:r>
        <w:t xml:space="preserve">a </w:t>
      </w:r>
      <w:r w:rsidRPr="00647009">
        <w:t>scheduling problem solver by using CP optimizer. A major beneﬁt of the CPLEX CP Optimizer approach to scheduling is that no enumeration of time is required.</w:t>
      </w:r>
      <w:r>
        <w:t xml:space="preserve"> That means we just use </w:t>
      </w:r>
      <w:r w:rsidRPr="008E76B5">
        <w:rPr>
          <w:i/>
          <w:iCs/>
        </w:rPr>
        <w:t>intervals</w:t>
      </w:r>
      <w:ins w:id="1027" w:author="Iman Zabet" w:date="2012-05-06T00:14:00Z">
        <w:r w:rsidR="00F858A4">
          <w:t>,</w:t>
        </w:r>
      </w:ins>
      <w:r>
        <w:t xml:space="preserve"> which have duration in general, defining start and end time is not mandatory, so by using particular constraints and defining general relationships between them, we can optimize the overall problem regarding to objectives.</w:t>
      </w:r>
      <w:r w:rsidRPr="00647009">
        <w:t xml:space="preserve"> This means that relatively few decision variables are needed </w:t>
      </w:r>
      <w:r>
        <w:t xml:space="preserve">for using an OPL scheduler model in </w:t>
      </w:r>
      <w:r w:rsidRPr="00647009">
        <w:t>compar</w:t>
      </w:r>
      <w:r>
        <w:t xml:space="preserve">ison with </w:t>
      </w:r>
      <w:r w:rsidRPr="00647009">
        <w:t xml:space="preserve">a Mathematical Programming (MP) approach that would require variables for each time </w:t>
      </w:r>
      <w:r>
        <w:t>interval</w:t>
      </w:r>
      <w:r w:rsidRPr="00647009">
        <w:t xml:space="preserve"> of a discretized model. Therefore, models can be formulated and solved efficiently, regardless of the relevant unit of time to describe a scheduling problem </w:t>
      </w:r>
      <w:sdt>
        <w:sdtPr>
          <w:id w:val="2338094"/>
          <w:citation/>
        </w:sdtPr>
        <w:sdtEndPr/>
        <w:sdtContent>
          <w:r>
            <w:fldChar w:fldCharType="begin"/>
          </w:r>
          <w:r>
            <w:instrText xml:space="preserve"> CITATION Mod1 \l 1033  </w:instrText>
          </w:r>
          <w:r>
            <w:fldChar w:fldCharType="separate"/>
          </w:r>
          <w:r w:rsidR="00981F58" w:rsidRPr="00981F58">
            <w:rPr>
              <w:noProof/>
            </w:rPr>
            <w:t>[23]</w:t>
          </w:r>
          <w:r>
            <w:fldChar w:fldCharType="end"/>
          </w:r>
        </w:sdtContent>
      </w:sdt>
      <w:r w:rsidRPr="00647009">
        <w:t xml:space="preserve">. CPLEX </w:t>
      </w:r>
      <w:r w:rsidRPr="0002188B">
        <w:t xml:space="preserve">CP Optimizer addresses scheduling problems by assigning start and end times to intervals during which, for example, a task occurs, while effectively managing resource constraints over time and alternative modes to perform a task. </w:t>
      </w:r>
    </w:p>
    <w:p w:rsidR="007B0F3A" w:rsidRDefault="00CF77B8" w:rsidP="007B0F3A">
      <w:r w:rsidRPr="002C4BE3">
        <w:t>The QCSP problem is depicted in</w:t>
      </w:r>
      <w:r>
        <w:t xml:space="preserve"> </w:t>
      </w:r>
      <w:r>
        <w:fldChar w:fldCharType="begin"/>
      </w:r>
      <w:r>
        <w:instrText xml:space="preserve"> REF _Ref316044324 \h </w:instrText>
      </w:r>
      <w:r>
        <w:fldChar w:fldCharType="separate"/>
      </w:r>
      <w:r w:rsidR="00981F58">
        <w:t xml:space="preserve">Fig. </w:t>
      </w:r>
      <w:r w:rsidR="00981F58">
        <w:rPr>
          <w:noProof/>
        </w:rPr>
        <w:t>5</w:t>
      </w:r>
      <w:r>
        <w:fldChar w:fldCharType="end"/>
      </w:r>
      <w:r w:rsidRPr="002C4BE3">
        <w:t xml:space="preserve">. There is a containership </w:t>
      </w:r>
      <w:r>
        <w:t>on</w:t>
      </w:r>
      <w:r w:rsidRPr="002C4BE3">
        <w:t xml:space="preserve"> one side which should load/unload with containers and the container carrier tracks i.e. AGV tracks on the other side when an unloaded container place on them in a specific place. In this paper, we assume each crane has overlap</w:t>
      </w:r>
      <w:r>
        <w:t>ped</w:t>
      </w:r>
      <w:r w:rsidRPr="002C4BE3">
        <w:t xml:space="preserve"> area with its adjacent crane.</w:t>
      </w:r>
      <w:r>
        <w:t xml:space="preserve"> The overlapped area</w:t>
      </w:r>
      <w:r w:rsidRPr="002C4BE3">
        <w:t xml:space="preserve"> consists of </w:t>
      </w:r>
      <w:r>
        <w:lastRenderedPageBreak/>
        <w:t>several container columns (holds) which the</w:t>
      </w:r>
      <w:r w:rsidRPr="002C4BE3">
        <w:t xml:space="preserve"> near</w:t>
      </w:r>
      <w:r>
        <w:t>by</w:t>
      </w:r>
      <w:r w:rsidRPr="002C4BE3">
        <w:t xml:space="preserve"> crane</w:t>
      </w:r>
      <w:r>
        <w:t>s</w:t>
      </w:r>
      <w:r w:rsidRPr="002C4BE3">
        <w:t xml:space="preserve"> can handle</w:t>
      </w:r>
      <w:r>
        <w:t xml:space="preserve"> them without preemption</w:t>
      </w:r>
      <w:r w:rsidRPr="002C4BE3">
        <w:t>. Handling the overlap</w:t>
      </w:r>
      <w:r>
        <w:t>ping</w:t>
      </w:r>
      <w:r w:rsidRPr="002C4BE3">
        <w:t xml:space="preserve"> </w:t>
      </w:r>
      <w:r>
        <w:t>tasks</w:t>
      </w:r>
      <w:r w:rsidRPr="002C4BE3">
        <w:t xml:space="preserve"> depend</w:t>
      </w:r>
      <w:r>
        <w:t>s</w:t>
      </w:r>
      <w:r w:rsidRPr="002C4BE3">
        <w:t xml:space="preserve"> on each crane duty</w:t>
      </w:r>
      <w:r w:rsidR="007B0F3A">
        <w:t xml:space="preserve"> </w:t>
      </w:r>
      <w:r w:rsidRPr="002C4BE3">
        <w:t xml:space="preserve">and amount of tasks. </w:t>
      </w:r>
      <w:r>
        <w:t xml:space="preserve">We can </w:t>
      </w:r>
      <w:r w:rsidR="007B0F3A">
        <w:t xml:space="preserve">define an index </w:t>
      </w:r>
      <m:oMath>
        <m:r>
          <w:rPr>
            <w:rFonts w:ascii="Cambria Math" w:hAnsi="Cambria Math"/>
          </w:rPr>
          <m:t>R</m:t>
        </m:r>
      </m:oMath>
      <w:r w:rsidR="007B0F3A">
        <w:t xml:space="preserve"> which shows the ratio between overlapped tasks and all tasks as follows: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0"/>
        <w:gridCol w:w="900"/>
      </w:tblGrid>
      <w:tr w:rsidR="002E14C6" w:rsidTr="0042530E">
        <w:tc>
          <w:tcPr>
            <w:tcW w:w="6390" w:type="dxa"/>
          </w:tcPr>
          <w:commentRangeStart w:id="1028"/>
          <w:p w:rsidR="002E14C6" w:rsidRPr="007F6ACE" w:rsidRDefault="002C5E12" w:rsidP="009F13B1">
            <w:pPr>
              <w:pStyle w:val="StyleBodyTextLatinCambriaMathComplexBodyCSArial"/>
            </w:pPr>
            <m:oMathPara>
              <m:oMathParaPr>
                <m:jc m:val="left"/>
              </m:oMathParaPr>
              <m:oMath>
                <m:sSub>
                  <m:sSubPr>
                    <m:ctrlPr>
                      <w:ins w:id="1029" w:author="Zabet" w:date="2012-04-29T21:38:00Z">
                        <w:rPr>
                          <w:rFonts w:cstheme="majorBidi"/>
                        </w:rPr>
                      </w:ins>
                    </m:ctrlPr>
                  </m:sSubPr>
                  <m:e>
                    <m:r>
                      <w:rPr>
                        <w:rFonts w:cstheme="majorBidi"/>
                      </w:rPr>
                      <m:t>R</m:t>
                    </m:r>
                  </m:e>
                  <m:sub>
                    <w:ins w:id="1030" w:author="Zabet" w:date="2012-04-29T21:38:00Z">
                      <m:r>
                        <w:rPr>
                          <w:rFonts w:cstheme="majorBidi"/>
                        </w:rPr>
                        <m:t>i</m:t>
                      </m:r>
                    </w:ins>
                    <w:ins w:id="1031" w:author="Zabet" w:date="2012-04-29T21:41:00Z">
                      <m:r>
                        <w:rPr>
                          <w:rFonts w:cstheme="majorBidi"/>
                        </w:rPr>
                        <m:t>,j</m:t>
                      </m:r>
                    </w:ins>
                  </m:sub>
                </m:sSub>
                <m:r>
                  <w:rPr>
                    <w:rFonts w:cstheme="majorBidi"/>
                  </w:rPr>
                  <m:t xml:space="preserve">= </m:t>
                </m:r>
                <m:f>
                  <m:fPr>
                    <m:ctrlPr>
                      <w:rPr>
                        <w:rFonts w:cstheme="majorBidi"/>
                        <w:iCs/>
                      </w:rPr>
                    </m:ctrlPr>
                  </m:fPr>
                  <m:num>
                    <m:r>
                      <w:rPr>
                        <w:rFonts w:cstheme="majorBidi"/>
                      </w:rPr>
                      <m:t>overlapping tasks for a given QCi and QCj</m:t>
                    </m:r>
                  </m:num>
                  <m:den>
                    <m:r>
                      <w:rPr>
                        <w:rFonts w:cstheme="majorBidi"/>
                      </w:rPr>
                      <m:t>all tasks for a given QCi</m:t>
                    </m:r>
                  </m:den>
                </m:f>
              </m:oMath>
            </m:oMathPara>
          </w:p>
        </w:tc>
        <w:tc>
          <w:tcPr>
            <w:tcW w:w="900" w:type="dxa"/>
            <w:vAlign w:val="center"/>
          </w:tcPr>
          <w:p w:rsidR="002E14C6" w:rsidRPr="009905E1" w:rsidRDefault="000E4326" w:rsidP="0042530E">
            <w:pPr>
              <w:pStyle w:val="Caption"/>
              <w:jc w:val="right"/>
              <w:rPr>
                <w:sz w:val="20"/>
                <w:szCs w:val="20"/>
              </w:rPr>
            </w:pPr>
            <w:bookmarkStart w:id="1032" w:name="_Ref323696884"/>
            <w:r w:rsidRPr="009905E1">
              <w:rPr>
                <w:sz w:val="20"/>
                <w:szCs w:val="20"/>
              </w:rPr>
              <w:t>(</w:t>
            </w:r>
            <w:r w:rsidR="0038016B" w:rsidRPr="009905E1">
              <w:rPr>
                <w:sz w:val="20"/>
                <w:szCs w:val="20"/>
              </w:rPr>
              <w:fldChar w:fldCharType="begin"/>
            </w:r>
            <w:r w:rsidR="0038016B" w:rsidRPr="009905E1">
              <w:rPr>
                <w:sz w:val="20"/>
                <w:szCs w:val="20"/>
              </w:rPr>
              <w:instrText xml:space="preserve"> SEQ ( \* ARABIC </w:instrText>
            </w:r>
            <w:r w:rsidR="0038016B" w:rsidRPr="009905E1">
              <w:rPr>
                <w:rFonts w:eastAsia="SimSun"/>
                <w:sz w:val="20"/>
                <w:szCs w:val="20"/>
              </w:rPr>
              <w:fldChar w:fldCharType="separate"/>
            </w:r>
            <w:r w:rsidR="00981F58">
              <w:rPr>
                <w:noProof/>
                <w:sz w:val="20"/>
                <w:szCs w:val="20"/>
              </w:rPr>
              <w:t>31</w:t>
            </w:r>
            <w:r w:rsidR="0038016B" w:rsidRPr="009905E1">
              <w:rPr>
                <w:noProof/>
                <w:sz w:val="20"/>
                <w:szCs w:val="20"/>
              </w:rPr>
              <w:fldChar w:fldCharType="end"/>
            </w:r>
            <w:r w:rsidRPr="009905E1">
              <w:rPr>
                <w:sz w:val="20"/>
                <w:szCs w:val="20"/>
              </w:rPr>
              <w:t>)</w:t>
            </w:r>
            <w:bookmarkEnd w:id="1032"/>
          </w:p>
        </w:tc>
      </w:tr>
    </w:tbl>
    <w:p w:rsidR="007B0F3A" w:rsidRDefault="00C616AD" w:rsidP="004555FF">
      <w:ins w:id="1033" w:author="Zabet" w:date="2012-04-29T21:58:00Z">
        <w:r>
          <w:t xml:space="preserve">Overlapping index </w:t>
        </w:r>
      </w:ins>
      <m:oMath>
        <m:sSub>
          <m:sSubPr>
            <m:ctrlPr>
              <w:ins w:id="1034" w:author="Zabet" w:date="2012-04-29T21:42:00Z">
                <w:rPr>
                  <w:rFonts w:ascii="Cambria Math" w:hAnsi="Cambria Math"/>
                  <w:i/>
                </w:rPr>
              </w:ins>
            </m:ctrlPr>
          </m:sSubPr>
          <m:e>
            <m:r>
              <w:rPr>
                <w:rFonts w:ascii="Cambria Math" w:hAnsi="Cambria Math"/>
              </w:rPr>
              <m:t>R</m:t>
            </m:r>
          </m:e>
          <m:sub>
            <w:ins w:id="1035" w:author="Zabet" w:date="2012-04-29T21:42:00Z">
              <m:r>
                <w:rPr>
                  <w:rFonts w:ascii="Cambria Math" w:hAnsi="Cambria Math"/>
                </w:rPr>
                <m:t>i,j</m:t>
              </m:r>
            </w:ins>
          </m:sub>
        </m:sSub>
      </m:oMath>
      <w:r w:rsidR="007B0F3A">
        <w:t xml:space="preserve"> indicates how much</w:t>
      </w:r>
      <w:ins w:id="1036" w:author="Zabet" w:date="2012-04-29T21:43:00Z">
        <w:r w:rsidR="000F3931">
          <w:t xml:space="preserve"> the neighbor </w:t>
        </w:r>
      </w:ins>
      <w:r w:rsidR="00BD7BA2">
        <w:t>QC</w:t>
      </w:r>
      <w:ins w:id="1037" w:author="Zabet" w:date="2012-04-29T21:42:00Z">
        <w:r w:rsidR="006D0452">
          <w:t xml:space="preserve">s </w:t>
        </w:r>
        <m:oMath>
          <m:r>
            <w:rPr>
              <w:rFonts w:ascii="Cambria Math" w:hAnsi="Cambria Math"/>
            </w:rPr>
            <m:t>i</m:t>
          </m:r>
        </m:oMath>
      </w:ins>
      <w:ins w:id="1038" w:author="Zabet" w:date="2012-04-29T21:43:00Z">
        <w:r w:rsidR="006D0452">
          <w:t xml:space="preserve"> and </w:t>
        </w:r>
        <m:oMath>
          <m:r>
            <w:rPr>
              <w:rFonts w:ascii="Cambria Math" w:hAnsi="Cambria Math"/>
            </w:rPr>
            <m:t>j</m:t>
          </m:r>
        </m:oMath>
      </w:ins>
      <w:r w:rsidR="007B0F3A">
        <w:t xml:space="preserve"> </w:t>
      </w:r>
      <w:ins w:id="1039" w:author="Zabet" w:date="2012-04-29T21:43:00Z">
        <w:r w:rsidR="000F3931">
          <w:t xml:space="preserve">have </w:t>
        </w:r>
      </w:ins>
      <w:proofErr w:type="gramStart"/>
      <w:r w:rsidR="007B0F3A">
        <w:t>interact</w:t>
      </w:r>
      <w:proofErr w:type="gramEnd"/>
      <w:r w:rsidR="007B0F3A">
        <w:t xml:space="preserve"> with </w:t>
      </w:r>
      <w:ins w:id="1040" w:author="Zabet" w:date="2012-04-29T21:43:00Z">
        <w:r w:rsidR="000F3931">
          <w:t>each other</w:t>
        </w:r>
      </w:ins>
      <w:r w:rsidR="007B0F3A">
        <w:t xml:space="preserve">. </w:t>
      </w:r>
      <w:ins w:id="1041" w:author="Zabet" w:date="2012-04-29T21:45:00Z">
        <w:r w:rsidR="00E16D06">
          <w:t xml:space="preserve">Note that, </w:t>
        </w:r>
        <m:oMath>
          <m:sSub>
            <m:sSubPr>
              <m:ctrlPr>
                <w:rPr>
                  <w:rFonts w:ascii="Cambria Math" w:hAnsi="Cambria Math"/>
                  <w:i/>
                </w:rPr>
              </m:ctrlPr>
            </m:sSubPr>
            <m:e>
              <m:r>
                <w:rPr>
                  <w:rFonts w:ascii="Cambria Math" w:hAnsi="Cambria Math"/>
                </w:rPr>
                <m:t>R</m:t>
              </m:r>
            </m:e>
            <m:sub>
              <m:r>
                <w:rPr>
                  <w:rFonts w:ascii="Cambria Math" w:hAnsi="Cambria Math"/>
                </w:rPr>
                <m:t>i,j</m:t>
              </m:r>
            </m:sub>
          </m:sSub>
        </m:oMath>
      </w:ins>
      <w:ins w:id="1042" w:author="Zabet" w:date="2012-04-29T21:46:00Z">
        <m:oMath>
          <m:r>
            <w:rPr>
              <w:rFonts w:ascii="Cambria Math" w:hAnsi="Cambria Math"/>
            </w:rPr>
            <m:t>≠</m:t>
          </m:r>
        </m:oMath>
      </w:ins>
      <w:ins w:id="1043" w:author="Zabet" w:date="2012-04-29T21:45:00Z">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j.i</m:t>
              </m:r>
            </m:sub>
          </m:sSub>
        </m:oMath>
      </w:ins>
      <w:ins w:id="1044" w:author="Zabet" w:date="2012-04-29T21:46:00Z">
        <w:r w:rsidR="00C251DB">
          <w:t>, since the former indicate</w:t>
        </w:r>
      </w:ins>
      <w:proofErr w:type="spellStart"/>
      <w:ins w:id="1045" w:author="Zabet" w:date="2012-04-29T21:47:00Z">
        <w:r w:rsidR="00C251DB">
          <w:t>s</w:t>
        </w:r>
      </w:ins>
      <w:proofErr w:type="spellEnd"/>
      <w:ins w:id="1046" w:author="Zabet" w:date="2012-04-29T21:46:00Z">
        <w:r w:rsidR="00C251DB">
          <w:t xml:space="preserve"> the </w:t>
        </w:r>
      </w:ins>
      <w:ins w:id="1047" w:author="Zabet" w:date="2012-04-29T21:47:00Z">
        <w:r w:rsidR="00C251DB">
          <w:t xml:space="preserve">ratio of the overlapping tasks between </w:t>
        </w:r>
      </w:ins>
      <w:ins w:id="1048" w:author="Zabet" w:date="2012-04-29T21:48:00Z">
        <w:r w:rsidR="00C251DB">
          <w:t xml:space="preserve">cranes </w:t>
        </w:r>
        <m:oMath>
          <m:r>
            <w:rPr>
              <w:rFonts w:ascii="Cambria Math" w:hAnsi="Cambria Math"/>
            </w:rPr>
            <m:t>i</m:t>
          </m:r>
        </m:oMath>
        <w:r w:rsidR="00C251DB">
          <w:t xml:space="preserve"> and </w:t>
        </w:r>
        <m:oMath>
          <m:r>
            <w:rPr>
              <w:rFonts w:ascii="Cambria Math" w:hAnsi="Cambria Math"/>
            </w:rPr>
            <m:t>j</m:t>
          </m:r>
        </m:oMath>
        <w:r w:rsidR="00C251DB">
          <w:t xml:space="preserve"> to</w:t>
        </w:r>
      </w:ins>
      <w:ins w:id="1049" w:author="Zabet" w:date="2012-04-29T21:51:00Z">
        <w:r w:rsidR="000124BA">
          <w:t xml:space="preserve"> all tasks of</w:t>
        </w:r>
      </w:ins>
      <w:ins w:id="1050" w:author="Zabet" w:date="2012-04-29T21:48:00Z">
        <w:r w:rsidR="00C251DB">
          <w:t xml:space="preserve"> crane </w:t>
        </w:r>
        <m:oMath>
          <m:r>
            <w:rPr>
              <w:rFonts w:ascii="Cambria Math" w:hAnsi="Cambria Math"/>
            </w:rPr>
            <m:t>i</m:t>
          </m:r>
        </m:oMath>
        <w:r w:rsidR="00C251DB">
          <w:t xml:space="preserve">, and the latter one indicates the ratio of the overlapping tasks between </w:t>
        </w:r>
      </w:ins>
      <w:ins w:id="1051" w:author="Zabet" w:date="2012-04-29T21:49:00Z">
        <w:r w:rsidR="00C251DB">
          <w:t xml:space="preserve">cranes </w:t>
        </w:r>
        <m:oMath>
          <m:r>
            <w:rPr>
              <w:rFonts w:ascii="Cambria Math" w:hAnsi="Cambria Math"/>
            </w:rPr>
            <m:t>i</m:t>
          </m:r>
        </m:oMath>
        <w:r w:rsidR="00C251DB">
          <w:t xml:space="preserve"> and </w:t>
        </w:r>
        <m:oMath>
          <m:r>
            <w:rPr>
              <w:rFonts w:ascii="Cambria Math" w:hAnsi="Cambria Math"/>
            </w:rPr>
            <m:t>j</m:t>
          </m:r>
        </m:oMath>
        <w:r w:rsidR="00C251DB">
          <w:t xml:space="preserve"> to</w:t>
        </w:r>
      </w:ins>
      <w:ins w:id="1052" w:author="Zabet" w:date="2012-04-29T21:51:00Z">
        <w:r w:rsidR="000124BA">
          <w:t xml:space="preserve"> all tasks of</w:t>
        </w:r>
      </w:ins>
      <w:ins w:id="1053" w:author="Zabet" w:date="2012-04-29T21:49:00Z">
        <w:r w:rsidR="00C251DB">
          <w:t xml:space="preserve"> crane </w:t>
        </w:r>
        <m:oMath>
          <m:r>
            <w:rPr>
              <w:rFonts w:ascii="Cambria Math" w:hAnsi="Cambria Math"/>
            </w:rPr>
            <m:t>j</m:t>
          </m:r>
        </m:oMath>
      </w:ins>
      <w:ins w:id="1054" w:author="Zabet" w:date="2012-04-29T21:45:00Z">
        <w:r w:rsidR="00E16D06">
          <w:t>.</w:t>
        </w:r>
      </w:ins>
      <w:ins w:id="1055" w:author="Zabet" w:date="2012-04-29T21:50:00Z">
        <w:r w:rsidR="007925C5">
          <w:t xml:space="preserve"> Moreover</w:t>
        </w:r>
        <w:r w:rsidR="005D263D">
          <w:t xml:space="preserve">, </w:t>
        </w:r>
      </w:ins>
      <w:ins w:id="1056" w:author="Zabet" w:date="2012-04-29T21:52:00Z">
        <w:r w:rsidR="001A3CEA">
          <w:t xml:space="preserve">each crane regarding to the number of its neighbors may have one or two </w:t>
        </w:r>
      </w:ins>
      <w:ins w:id="1057" w:author="Zabet" w:date="2012-04-29T21:53:00Z">
        <w:r w:rsidR="00E04DCF">
          <w:t xml:space="preserve">overlapping </w:t>
        </w:r>
      </w:ins>
      <w:ins w:id="1058" w:author="Zabet" w:date="2012-04-29T21:58:00Z">
        <w:r w:rsidR="004555FF">
          <w:t>index</w:t>
        </w:r>
      </w:ins>
      <w:ins w:id="1059" w:author="Zabet" w:date="2012-04-29T21:53:00Z">
        <w:r w:rsidR="00E04DCF">
          <w:t xml:space="preserve"> (</w:t>
        </w:r>
        <m:oMath>
          <m:r>
            <w:rPr>
              <w:rFonts w:ascii="Cambria Math" w:hAnsi="Cambria Math"/>
            </w:rPr>
            <m:t>R</m:t>
          </m:r>
        </m:oMath>
        <w:r w:rsidR="00E04DCF">
          <w:t>)</w:t>
        </w:r>
      </w:ins>
      <w:ins w:id="1060" w:author="Zabet" w:date="2012-04-29T21:50:00Z">
        <w:r w:rsidR="007925C5">
          <w:t>.</w:t>
        </w:r>
      </w:ins>
      <w:commentRangeEnd w:id="1028"/>
      <w:ins w:id="1061" w:author="Zabet" w:date="2012-04-29T21:57:00Z">
        <w:r w:rsidR="00977588">
          <w:rPr>
            <w:rStyle w:val="CommentReference"/>
            <w:rFonts w:ascii="Tahoma" w:hAnsi="Tahoma"/>
          </w:rPr>
          <w:commentReference w:id="1028"/>
        </w:r>
      </w:ins>
      <w:ins w:id="1062" w:author="Zabet" w:date="2012-04-29T21:50:00Z">
        <w:r w:rsidR="005D263D">
          <w:t xml:space="preserve"> </w:t>
        </w:r>
      </w:ins>
      <w:ins w:id="1063" w:author="Zabet" w:date="2012-04-29T21:54:00Z">
        <w:r w:rsidR="00EA4756">
          <w:t xml:space="preserve">This parameter </w:t>
        </w:r>
      </w:ins>
      <w:r w:rsidR="007B0F3A">
        <w:t xml:space="preserve">varies between 0 and 1, so bigger </w:t>
      </w:r>
      <m:oMath>
        <m:r>
          <w:rPr>
            <w:rFonts w:ascii="Cambria Math" w:hAnsi="Cambria Math"/>
          </w:rPr>
          <m:t>R</m:t>
        </m:r>
      </m:oMath>
      <w:r w:rsidR="007B0F3A" w:rsidRPr="002C4BE3">
        <w:t xml:space="preserve"> </w:t>
      </w:r>
      <w:del w:id="1064" w:author="Zabet" w:date="2012-04-29T21:54:00Z">
        <w:r w:rsidR="007B0F3A" w:rsidDel="00977588">
          <w:delText xml:space="preserve"> </w:delText>
        </w:r>
      </w:del>
      <w:r w:rsidR="007B0F3A">
        <w:t xml:space="preserve">shows higher interactions between two adjacent </w:t>
      </w:r>
      <w:r w:rsidR="00BD7BA2">
        <w:t>QC</w:t>
      </w:r>
      <w:r w:rsidR="007B0F3A">
        <w:t xml:space="preserve">s. </w:t>
      </w:r>
      <w:r w:rsidR="007B0F3A" w:rsidRPr="002C4BE3">
        <w:t xml:space="preserve">We will study how varying </w:t>
      </w:r>
      <m:oMath>
        <m:r>
          <w:rPr>
            <w:rFonts w:ascii="Cambria Math" w:hAnsi="Cambria Math"/>
          </w:rPr>
          <m:t>R</m:t>
        </m:r>
      </m:oMath>
      <w:r w:rsidR="007B0F3A" w:rsidRPr="002C4BE3">
        <w:t xml:space="preserve"> could </w:t>
      </w:r>
      <w:r w:rsidR="007B0F3A">
        <w:t>a</w:t>
      </w:r>
      <w:r w:rsidR="007B0F3A" w:rsidRPr="002C4BE3">
        <w:t>ffect optimizing the problem as a distributed scheduling problem co-operatively among cranes.</w:t>
      </w:r>
      <w:r w:rsidR="007B0F3A">
        <w:t xml:space="preserve"> The distributed QCSP optimization is performed via CPLEX CP Optimizer, which provides access to Optimization Programming Language (OPL) IDE to build scheduling problem model. OPL provides an efficient combinatorial optimization that simplifies the formulation of model and produce substantially simpler and shorter code </w:t>
      </w:r>
      <w:sdt>
        <w:sdtPr>
          <w:id w:val="30812344"/>
          <w:citation/>
        </w:sdtPr>
        <w:sdtEndPr/>
        <w:sdtContent>
          <w:r w:rsidR="007B0F3A">
            <w:fldChar w:fldCharType="begin"/>
          </w:r>
          <w:r w:rsidR="007B0F3A">
            <w:instrText xml:space="preserve"> CITATION htt \l 1033 </w:instrText>
          </w:r>
          <w:r w:rsidR="007B0F3A">
            <w:fldChar w:fldCharType="separate"/>
          </w:r>
          <w:r w:rsidR="00981F58" w:rsidRPr="00981F58">
            <w:rPr>
              <w:noProof/>
            </w:rPr>
            <w:t>[24]</w:t>
          </w:r>
          <w:r w:rsidR="007B0F3A">
            <w:fldChar w:fldCharType="end"/>
          </w:r>
        </w:sdtContent>
      </w:sdt>
      <w:r w:rsidR="007B0F3A">
        <w:t>.</w:t>
      </w:r>
    </w:p>
    <w:p w:rsidR="007B0F3A" w:rsidRDefault="007B0F3A" w:rsidP="007B0F3A"/>
    <w:p w:rsidR="007B0F3A" w:rsidRDefault="00CF77B8" w:rsidP="00CF77B8">
      <w:r>
        <w:rPr>
          <w:noProof/>
        </w:rPr>
        <mc:AlternateContent>
          <mc:Choice Requires="wps">
            <w:drawing>
              <wp:inline distT="0" distB="0" distL="0" distR="0" wp14:anchorId="3EB80171" wp14:editId="341C346D">
                <wp:extent cx="3168015" cy="2305050"/>
                <wp:effectExtent l="0" t="0" r="0" b="0"/>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15" cy="2305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134EBD" w:rsidP="0097689D">
                            <w:pPr>
                              <w:pStyle w:val="FootnoteText"/>
                              <w:keepNext/>
                              <w:ind w:firstLine="0"/>
                              <w:jc w:val="center"/>
                            </w:pPr>
                            <w:r>
                              <w:rPr>
                                <w:noProof/>
                              </w:rPr>
                              <w:drawing>
                                <wp:inline distT="0" distB="0" distL="0" distR="0" wp14:anchorId="3E3E8A6E" wp14:editId="005176C1">
                                  <wp:extent cx="3168015" cy="1965960"/>
                                  <wp:effectExtent l="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3168015" cy="1965960"/>
                                          </a:xfrm>
                                          <a:prstGeom prst="rect">
                                            <a:avLst/>
                                          </a:prstGeom>
                                          <a:noFill/>
                                          <a:ln w="9525">
                                            <a:noFill/>
                                            <a:miter lim="800000"/>
                                            <a:headEnd/>
                                            <a:tailEnd/>
                                          </a:ln>
                                        </pic:spPr>
                                      </pic:pic>
                                    </a:graphicData>
                                  </a:graphic>
                                </wp:inline>
                              </w:drawing>
                            </w:r>
                          </w:p>
                          <w:p w:rsidR="00AF4B0A" w:rsidRDefault="00AF4B0A" w:rsidP="00134EBD">
                            <w:pPr>
                              <w:pStyle w:val="Caption"/>
                            </w:pPr>
                            <w:bookmarkStart w:id="1065" w:name="_Ref316044324"/>
                            <w:proofErr w:type="gramStart"/>
                            <w:r>
                              <w:t>Fig.</w:t>
                            </w:r>
                            <w:proofErr w:type="gramEnd"/>
                            <w:r>
                              <w:t xml:space="preserve"> </w:t>
                            </w:r>
                            <w:fldSimple w:instr=" SEQ Fig. \* ARABIC ">
                              <w:r>
                                <w:rPr>
                                  <w:noProof/>
                                </w:rPr>
                                <w:t>5</w:t>
                              </w:r>
                            </w:fldSimple>
                            <w:bookmarkEnd w:id="1065"/>
                            <w:r>
                              <w:t xml:space="preserve"> – Terminal layout shows ship, quay cranes, and overlapped area of </w:t>
                            </w:r>
                            <w:r w:rsidRPr="00134EBD">
                              <w:t>containers</w:t>
                            </w:r>
                            <w:r>
                              <w:t xml:space="preserve"> </w:t>
                            </w:r>
                          </w:p>
                        </w:txbxContent>
                      </wps:txbx>
                      <wps:bodyPr rot="0" vert="horz" wrap="square" lIns="0" tIns="0" rIns="0" bIns="0" anchor="t" anchorCtr="0" upright="1">
                        <a:noAutofit/>
                      </wps:bodyPr>
                    </wps:wsp>
                  </a:graphicData>
                </a:graphic>
              </wp:inline>
            </w:drawing>
          </mc:Choice>
          <mc:Fallback>
            <w:pict>
              <v:shape id="Text Box 4" o:spid="_x0000_s1030" type="#_x0000_t202" style="width:249.45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" stroked="f">
                <v:textbox inset="0,0,0,0">
                  <w:txbxContent>
                    <w:p w:rsidR="00AF4B0A" w:rsidRDefault="00134EBD" w:rsidP="0097689D">
                      <w:pPr>
                        <w:pStyle w:val="FootnoteText"/>
                        <w:keepNext/>
                        <w:ind w:firstLine="0"/>
                        <w:jc w:val="center"/>
                      </w:pPr>
                      <w:r>
                        <w:rPr>
                          <w:noProof/>
                        </w:rPr>
                        <w:drawing>
                          <wp:inline distT="0" distB="0" distL="0" distR="0" wp14:anchorId="3E3E8A6E" wp14:editId="005176C1">
                            <wp:extent cx="3168015" cy="1965960"/>
                            <wp:effectExtent l="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3168015" cy="1965960"/>
                                    </a:xfrm>
                                    <a:prstGeom prst="rect">
                                      <a:avLst/>
                                    </a:prstGeom>
                                    <a:noFill/>
                                    <a:ln w="9525">
                                      <a:noFill/>
                                      <a:miter lim="800000"/>
                                      <a:headEnd/>
                                      <a:tailEnd/>
                                    </a:ln>
                                  </pic:spPr>
                                </pic:pic>
                              </a:graphicData>
                            </a:graphic>
                          </wp:inline>
                        </w:drawing>
                      </w:r>
                    </w:p>
                    <w:p w:rsidR="00AF4B0A" w:rsidRDefault="00AF4B0A" w:rsidP="00134EBD">
                      <w:pPr>
                        <w:pStyle w:val="Caption"/>
                      </w:pPr>
                      <w:bookmarkStart w:id="1066" w:name="_Ref316044324"/>
                      <w:proofErr w:type="gramStart"/>
                      <w:r>
                        <w:t>Fig.</w:t>
                      </w:r>
                      <w:proofErr w:type="gramEnd"/>
                      <w:r>
                        <w:t xml:space="preserve"> </w:t>
                      </w:r>
                      <w:fldSimple w:instr=" SEQ Fig. \* ARABIC ">
                        <w:r>
                          <w:rPr>
                            <w:noProof/>
                          </w:rPr>
                          <w:t>5</w:t>
                        </w:r>
                      </w:fldSimple>
                      <w:bookmarkEnd w:id="1066"/>
                      <w:r>
                        <w:t xml:space="preserve"> – Terminal layout shows ship, quay cranes, and overlapped area of </w:t>
                      </w:r>
                      <w:r w:rsidRPr="00134EBD">
                        <w:t>containers</w:t>
                      </w:r>
                      <w:r>
                        <w:t xml:space="preserve"> </w:t>
                      </w:r>
                    </w:p>
                  </w:txbxContent>
                </v:textbox>
                <w10:anchorlock/>
              </v:shape>
            </w:pict>
          </mc:Fallback>
        </mc:AlternateContent>
      </w:r>
    </w:p>
    <w:p w:rsidR="00462A26" w:rsidRDefault="007A7AF0" w:rsidP="007A7AF0">
      <w:pPr>
        <w:pStyle w:val="Heading2"/>
      </w:pPr>
      <w:commentRangeStart w:id="1067"/>
      <w:r>
        <w:t>Problem Solving Description</w:t>
      </w:r>
      <w:commentRangeEnd w:id="1067"/>
      <w:r>
        <w:rPr>
          <w:rStyle w:val="CommentReference"/>
          <w:rFonts w:ascii="Tahoma" w:hAnsi="Tahoma"/>
          <w:i w:val="0"/>
          <w:iCs w:val="0"/>
          <w:noProof w:val="0"/>
        </w:rPr>
        <w:commentReference w:id="1067"/>
      </w:r>
    </w:p>
    <w:p w:rsidR="00462A26" w:rsidRPr="002D5A00" w:rsidRDefault="00462A26" w:rsidP="005B010B">
      <w:pPr>
        <w:pStyle w:val="Heading3"/>
      </w:pPr>
      <w:r w:rsidRPr="002D5A00">
        <w:t xml:space="preserve">Step 1: Transforming the mathematical crane scheduling problem model into a </w:t>
      </w:r>
      <w:ins w:id="1068" w:author="Iman Zabet" w:date="2012-05-02T04:34:00Z">
        <w:r w:rsidR="00C52C66">
          <w:t>OPL</w:t>
        </w:r>
        <w:r w:rsidR="00C52C66" w:rsidRPr="002D5A00">
          <w:t xml:space="preserve"> </w:t>
        </w:r>
      </w:ins>
      <w:r w:rsidRPr="002D5A00">
        <w:t>model</w:t>
      </w:r>
      <w:ins w:id="1069" w:author="Iman Zabet" w:date="2012-05-02T04:35:00Z">
        <w:r w:rsidR="00C52C66">
          <w:t xml:space="preserve"> solving by CPLEX </w:t>
        </w:r>
      </w:ins>
      <w:ins w:id="1070" w:author="Iman Zabet" w:date="2012-05-02T04:36:00Z">
        <w:r w:rsidR="005B010B">
          <w:t>S</w:t>
        </w:r>
      </w:ins>
      <w:ins w:id="1071" w:author="Iman Zabet" w:date="2012-05-02T04:35:00Z">
        <w:r w:rsidR="00C52C66">
          <w:t>cheduler</w:t>
        </w:r>
      </w:ins>
    </w:p>
    <w:p w:rsidR="00462A26" w:rsidRDefault="00462A26" w:rsidP="00462A26">
      <w:r>
        <w:t>Usually in constraint programming (CP) and specially in scheduling programming (SP) we are dealing with mathematical formulation. On the other hand, when we want to use IBM ILOG we are facing with different types of programming language referred to LP, MP, CP or C</w:t>
      </w:r>
      <w:r w:rsidR="001D0313">
        <w:t>L</w:t>
      </w:r>
      <w:r>
        <w:t>P in Scheduler. In this case we should transform our mathematical model to an optimization concept and then convert it to syntax and codes where defined for the specific environment of optimization as the "optimization programming language". Regarding to this brief introduction, we proposed the mathematical model of crane scheduling problem for unloading containers from ships to port as follows:</w:t>
      </w:r>
    </w:p>
    <w:p w:rsidR="00462A26" w:rsidRDefault="00462A26" w:rsidP="00450657">
      <w:r>
        <w:t xml:space="preserve">We can assume each crane has its own </w:t>
      </w:r>
      <w:commentRangeStart w:id="1072"/>
      <w:r>
        <w:t xml:space="preserve">task window </w:t>
      </w:r>
      <w:commentRangeEnd w:id="1072"/>
      <w:r w:rsidR="00E76E2E">
        <w:rPr>
          <w:rStyle w:val="CommentReference"/>
          <w:rFonts w:ascii="Tahoma" w:hAnsi="Tahoma"/>
        </w:rPr>
        <w:commentReference w:id="1072"/>
      </w:r>
      <w:r>
        <w:t>which can do its assigned particular job (See</w:t>
      </w:r>
      <w:ins w:id="1073" w:author="Iman Zabet" w:date="2012-05-02T04:37:00Z">
        <w:r w:rsidR="0063329B">
          <w:t xml:space="preserve"> </w:t>
        </w:r>
      </w:ins>
      <w:ins w:id="1074" w:author="Iman Zabet" w:date="2012-05-02T04:38:00Z">
        <w:r w:rsidR="0063329B">
          <w:fldChar w:fldCharType="begin"/>
        </w:r>
        <w:r w:rsidR="0063329B">
          <w:instrText xml:space="preserve"> REF _Ref304851066 \h </w:instrText>
        </w:r>
      </w:ins>
      <w:r w:rsidR="0063329B">
        <w:fldChar w:fldCharType="separate"/>
      </w:r>
      <w:r w:rsidR="00981F58">
        <w:t xml:space="preserve">Fig. </w:t>
      </w:r>
      <w:r w:rsidR="00981F58">
        <w:rPr>
          <w:noProof/>
        </w:rPr>
        <w:t>6</w:t>
      </w:r>
      <w:ins w:id="1075" w:author="Iman Zabet" w:date="2012-05-02T04:38:00Z">
        <w:r w:rsidR="0063329B">
          <w:fldChar w:fldCharType="end"/>
        </w:r>
      </w:ins>
      <w:r>
        <w:t>). Each adjacent crane task window could have disjunctive (non-overlapping) or overlapping. In the case of overlapping win</w:t>
      </w:r>
      <w:r w:rsidR="00BD004E">
        <w:t xml:space="preserve">dows, we can define a variable </w:t>
      </w:r>
      <m:oMath>
        <m:sSub>
          <m:sSubPr>
            <m:ctrlPr>
              <w:ins w:id="1076" w:author="Iman Zabet" w:date="2012-05-02T04:38:00Z">
                <w:rPr>
                  <w:rFonts w:ascii="Cambria Math" w:hAnsi="Cambria Math"/>
                  <w:i/>
                </w:rPr>
              </w:ins>
            </m:ctrlPr>
          </m:sSubPr>
          <m:e>
            <m:r>
              <w:rPr>
                <w:rFonts w:ascii="Cambria Math" w:hAnsi="Cambria Math"/>
              </w:rPr>
              <m:t>R</m:t>
            </m:r>
          </m:e>
          <m:sub>
            <w:ins w:id="1077" w:author="Iman Zabet" w:date="2012-05-02T04:38:00Z">
              <m:r>
                <w:rPr>
                  <w:rFonts w:ascii="Cambria Math" w:hAnsi="Cambria Math"/>
                </w:rPr>
                <m:t>i,j</m:t>
              </m:r>
            </w:ins>
          </m:sub>
        </m:sSub>
      </m:oMath>
      <w:r w:rsidR="00BD004E">
        <w:t xml:space="preserve"> as in </w:t>
      </w:r>
      <w:ins w:id="1078" w:author="Iman Zabet" w:date="2012-05-02T04:39:00Z">
        <w:r w:rsidR="00442B04">
          <w:fldChar w:fldCharType="begin"/>
        </w:r>
        <w:r w:rsidR="00442B04">
          <w:instrText xml:space="preserve"> REF _Ref323696884 \h </w:instrText>
        </w:r>
      </w:ins>
      <w:r w:rsidR="00442B04">
        <w:fldChar w:fldCharType="separate"/>
      </w:r>
      <w:r w:rsidR="00981F58" w:rsidRPr="009905E1">
        <w:t>(</w:t>
      </w:r>
      <w:r w:rsidR="00981F58">
        <w:rPr>
          <w:noProof/>
        </w:rPr>
        <w:t>31</w:t>
      </w:r>
      <w:r w:rsidR="00981F58" w:rsidRPr="009905E1">
        <w:t>)</w:t>
      </w:r>
      <w:ins w:id="1079" w:author="Iman Zabet" w:date="2012-05-02T04:39:00Z">
        <w:r w:rsidR="00442B04">
          <w:fldChar w:fldCharType="end"/>
        </w:r>
      </w:ins>
      <w:r w:rsidR="00844C6A">
        <w:t xml:space="preserve"> which</w:t>
      </w:r>
      <w:r>
        <w:t xml:space="preserve"> indicates ratio of overlapping task</w:t>
      </w:r>
      <w:r w:rsidR="0080319E">
        <w:t>s</w:t>
      </w:r>
      <w:ins w:id="1080" w:author="Iman Zabet" w:date="2012-05-02T04:39:00Z">
        <w:r w:rsidR="00450657">
          <w:t xml:space="preserve"> between QC</w:t>
        </w:r>
      </w:ins>
      <w:ins w:id="1081" w:author="Iman Zabet" w:date="2012-05-02T04:40:00Z">
        <m:oMath>
          <m:r>
            <w:rPr>
              <w:rFonts w:ascii="Cambria Math" w:hAnsi="Cambria Math"/>
            </w:rPr>
            <m:t>i</m:t>
          </m:r>
        </m:oMath>
        <w:r w:rsidR="00450657">
          <w:t xml:space="preserve"> and QC</w:t>
        </w:r>
        <m:oMath>
          <m:r>
            <w:rPr>
              <w:rFonts w:ascii="Cambria Math" w:hAnsi="Cambria Math"/>
            </w:rPr>
            <m:t>j</m:t>
          </m:r>
        </m:oMath>
      </w:ins>
      <w:ins w:id="1082" w:author="Iman Zabet" w:date="2012-05-02T04:39:00Z">
        <w:r w:rsidR="00450657">
          <w:t xml:space="preserve"> </w:t>
        </w:r>
      </w:ins>
      <w:r>
        <w:t xml:space="preserve"> to all task</w:t>
      </w:r>
      <w:r w:rsidR="0080319E">
        <w:t>s</w:t>
      </w:r>
      <w:ins w:id="1083" w:author="Iman Zabet" w:date="2012-05-02T04:40:00Z">
        <w:r w:rsidR="00450657">
          <w:t xml:space="preserve"> of QC</w:t>
        </w:r>
        <m:oMath>
          <m:r>
            <w:rPr>
              <w:rFonts w:ascii="Cambria Math" w:hAnsi="Cambria Math"/>
            </w:rPr>
            <m:t>i</m:t>
          </m:r>
        </m:oMath>
      </w:ins>
      <w:r>
        <w:t xml:space="preserve"> (width of overlapped columns).</w:t>
      </w:r>
    </w:p>
    <w:p w:rsidR="00462A26" w:rsidRDefault="00462A26" w:rsidP="00462A26"/>
    <w:p w:rsidR="0097689D" w:rsidRDefault="00462A26" w:rsidP="0097689D">
      <w:pPr>
        <w:keepNext/>
      </w:pPr>
      <w:r>
        <w:rPr>
          <w:noProof/>
        </w:rPr>
        <w:lastRenderedPageBreak/>
        <w:drawing>
          <wp:inline distT="0" distB="0" distL="0" distR="0" wp14:anchorId="39141469" wp14:editId="525FDFAD">
            <wp:extent cx="3609975" cy="2900722"/>
            <wp:effectExtent l="19050" t="0" r="9525" b="0"/>
            <wp:docPr id="37" name="Picture 3" descr="model 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1-2.tif"/>
                    <pic:cNvPicPr/>
                  </pic:nvPicPr>
                  <pic:blipFill>
                    <a:blip r:embed="rId16" cstate="print"/>
                    <a:srcRect l="8708" t="6064" r="18512" b="23548"/>
                    <a:stretch>
                      <a:fillRect/>
                    </a:stretch>
                  </pic:blipFill>
                  <pic:spPr>
                    <a:xfrm>
                      <a:off x="0" y="0"/>
                      <a:ext cx="3614213" cy="2904127"/>
                    </a:xfrm>
                    <a:prstGeom prst="rect">
                      <a:avLst/>
                    </a:prstGeom>
                  </pic:spPr>
                </pic:pic>
              </a:graphicData>
            </a:graphic>
          </wp:inline>
        </w:drawing>
      </w:r>
    </w:p>
    <w:p w:rsidR="00462A26" w:rsidRPr="004727AF" w:rsidRDefault="00C8484C" w:rsidP="004727AF">
      <w:pPr>
        <w:pStyle w:val="Caption"/>
      </w:pPr>
      <w:bookmarkStart w:id="1084" w:name="_Ref304851066"/>
      <w:proofErr w:type="gramStart"/>
      <w:r>
        <w:t>Fig.</w:t>
      </w:r>
      <w:proofErr w:type="gramEnd"/>
      <w:r>
        <w:t xml:space="preserve"> </w:t>
      </w:r>
      <w:fldSimple w:instr=" SEQ Fig. \* ARABIC ">
        <w:r w:rsidR="00981F58">
          <w:rPr>
            <w:noProof/>
          </w:rPr>
          <w:t>6</w:t>
        </w:r>
      </w:fldSimple>
      <w:bookmarkEnd w:id="1084"/>
      <w:r w:rsidR="00462A26">
        <w:t xml:space="preserve"> – Cranes situation and their task windows</w:t>
      </w:r>
    </w:p>
    <w:p w:rsidR="00462A26" w:rsidRPr="0072621F" w:rsidRDefault="00462A26" w:rsidP="002C51D6">
      <w:pPr>
        <w:pStyle w:val="Heading3"/>
      </w:pPr>
      <w:r w:rsidRPr="0072621F">
        <w:t>Step 2: Descri</w:t>
      </w:r>
      <w:r>
        <w:t>bing scheduling problem model</w:t>
      </w:r>
      <w:r w:rsidRPr="0072621F">
        <w:t xml:space="preserve"> with </w:t>
      </w:r>
      <w:r w:rsidR="002C51D6">
        <w:t>S</w:t>
      </w:r>
      <w:r w:rsidR="002C51D6" w:rsidRPr="0072621F">
        <w:t>cheduler</w:t>
      </w:r>
    </w:p>
    <w:p w:rsidR="00462A26" w:rsidRDefault="00462A26" w:rsidP="004857AC">
      <w:pPr>
        <w:pStyle w:val="Heading4"/>
      </w:pPr>
      <w:commentRangeStart w:id="1085"/>
      <w:r>
        <w:t>1</w:t>
      </w:r>
      <w:r w:rsidRPr="003616F5">
        <w:rPr>
          <w:vertAlign w:val="superscript"/>
        </w:rPr>
        <w:t>st</w:t>
      </w:r>
      <w:r w:rsidR="004857AC">
        <w:t xml:space="preserve"> scenario</w:t>
      </w:r>
      <w:commentRangeEnd w:id="1085"/>
      <w:r w:rsidR="00D81FE9">
        <w:rPr>
          <w:rStyle w:val="CommentReference"/>
          <w:rFonts w:ascii="Tahoma" w:hAnsi="Tahoma"/>
          <w:i w:val="0"/>
          <w:iCs w:val="0"/>
          <w:noProof w:val="0"/>
        </w:rPr>
        <w:commentReference w:id="1085"/>
      </w:r>
    </w:p>
    <w:p w:rsidR="00462A26" w:rsidRDefault="00462A26" w:rsidP="001738AA">
      <w:r>
        <w:t xml:space="preserve">First of all, we consider a crane with a window which has several container places. Each container place has its own </w:t>
      </w:r>
      <w:proofErr w:type="spellStart"/>
      <w:ins w:id="1086" w:author="Iman Zabet" w:date="2012-05-02T04:53:00Z">
        <w:r w:rsidR="001738AA">
          <w:rPr>
            <w:i/>
            <w:iCs/>
          </w:rPr>
          <w:t>LocationID</w:t>
        </w:r>
      </w:ins>
      <w:proofErr w:type="spellEnd"/>
      <w:r>
        <w:t xml:space="preserve"> number</w:t>
      </w:r>
      <w:ins w:id="1087" w:author="Iman Zabet" w:date="2012-05-02T04:45:00Z">
        <w:r w:rsidR="00A4449F">
          <w:t xml:space="preserve"> (same as</w:t>
        </w:r>
      </w:ins>
      <w:ins w:id="1088" w:author="Iman Zabet" w:date="2012-05-02T04:46:00Z">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i</m:t>
              </m:r>
            </m:sub>
          </m:sSub>
        </m:oMath>
      </w:ins>
      <w:ins w:id="1089" w:author="Iman Zabet" w:date="2012-05-02T04:45:00Z">
        <w:r w:rsidR="00A4449F">
          <w:t xml:space="preserve"> </w:t>
        </w:r>
      </w:ins>
      <w:ins w:id="1090" w:author="Iman Zabet" w:date="2012-05-02T04:46:00Z">
        <w:r w:rsidR="00A4449F">
          <w:t>which expressed by ship bay number</w:t>
        </w:r>
      </w:ins>
      <w:ins w:id="1091" w:author="Iman Zabet" w:date="2012-05-02T04:45:00Z">
        <w:r w:rsidR="00A4449F">
          <w:t>)</w:t>
        </w:r>
      </w:ins>
      <w:r>
        <w:t xml:space="preserve">. Each task related to two arbitrary </w:t>
      </w:r>
      <w:proofErr w:type="spellStart"/>
      <w:ins w:id="1092" w:author="Iman Zabet" w:date="2012-05-02T04:52:00Z">
        <w:r w:rsidR="001738AA">
          <w:rPr>
            <w:i/>
            <w:iCs/>
          </w:rPr>
          <w:t>LocationID</w:t>
        </w:r>
      </w:ins>
      <w:proofErr w:type="spellEnd"/>
      <w:r>
        <w:t xml:space="preserve"> </w:t>
      </w:r>
      <w:ins w:id="1093" w:author="Zabet" w:date="2012-04-30T11:44:00Z">
        <w:r w:rsidR="00270A3E">
          <w:t>(</w:t>
        </w:r>
        <m:oMath>
          <m:sSub>
            <m:sSubPr>
              <m:ctrlPr>
                <w:rPr>
                  <w:rFonts w:ascii="Cambria Math" w:hAnsi="Cambria Math"/>
                  <w:i/>
                </w:rPr>
              </m:ctrlPr>
            </m:sSubPr>
            <m:e>
              <m:r>
                <w:rPr>
                  <w:rFonts w:ascii="Cambria Math" w:hAnsi="Cambria Math"/>
                </w:rPr>
                <m:t>l</m:t>
              </m:r>
            </m:e>
            <m:sub>
              <m:r>
                <w:rPr>
                  <w:rFonts w:ascii="Cambria Math" w:hAnsi="Cambria Math"/>
                </w:rPr>
                <m:t>i</m:t>
              </m:r>
            </m:sub>
          </m:sSub>
        </m:oMath>
      </w:ins>
      <w:ins w:id="1094" w:author="Iman Zabet" w:date="2012-05-02T04:47:00Z">
        <w:r w:rsidR="008E04BD">
          <w:t xml:space="preserve"> </w:t>
        </w:r>
        <w:proofErr w:type="gramStart"/>
        <w:r w:rsidR="008E04BD">
          <w:t xml:space="preserve">and </w:t>
        </w:r>
      </w:ins>
      <w:proofErr w:type="gramEnd"/>
      <m:oMath>
        <m:acc>
          <m:accPr>
            <m:chr m:val="́"/>
            <m:ctrlPr>
              <w:ins w:id="1095" w:author="Iman Zabet" w:date="2012-05-02T04:48:00Z">
                <w:rPr>
                  <w:rFonts w:ascii="Cambria Math" w:hAnsi="Cambria Math"/>
                  <w:i/>
                </w:rPr>
              </w:ins>
            </m:ctrlPr>
          </m:accPr>
          <m:e>
            <m:sSub>
              <m:sSubPr>
                <m:ctrlPr>
                  <w:ins w:id="1096" w:author="Iman Zabet" w:date="2012-05-02T04:48:00Z">
                    <w:rPr>
                      <w:rFonts w:ascii="Cambria Math" w:hAnsi="Cambria Math"/>
                      <w:i/>
                    </w:rPr>
                  </w:ins>
                </m:ctrlPr>
              </m:sSubPr>
              <m:e>
                <w:ins w:id="1097" w:author="Iman Zabet" w:date="2012-05-02T04:48:00Z">
                  <m:r>
                    <w:rPr>
                      <w:rFonts w:ascii="Cambria Math" w:hAnsi="Cambria Math"/>
                    </w:rPr>
                    <m:t>l</m:t>
                  </m:r>
                </w:ins>
              </m:e>
              <m:sub>
                <w:ins w:id="1098" w:author="Iman Zabet" w:date="2012-05-02T04:48:00Z">
                  <m:r>
                    <w:rPr>
                      <w:rFonts w:ascii="Cambria Math" w:hAnsi="Cambria Math"/>
                    </w:rPr>
                    <m:t>i</m:t>
                  </m:r>
                </w:ins>
              </m:sub>
            </m:sSub>
          </m:e>
        </m:acc>
      </m:oMath>
      <w:ins w:id="1099" w:author="Zabet" w:date="2012-04-30T11:44:00Z">
        <w:r w:rsidR="00270A3E">
          <w:t xml:space="preserve">) </w:t>
        </w:r>
      </w:ins>
      <w:r>
        <w:t xml:space="preserve">(See </w:t>
      </w:r>
      <w:r>
        <w:fldChar w:fldCharType="begin"/>
      </w:r>
      <w:r>
        <w:instrText xml:space="preserve"> REF _Ref304851085 \h </w:instrText>
      </w:r>
      <w:r>
        <w:fldChar w:fldCharType="separate"/>
      </w:r>
      <w:r w:rsidR="00981F58">
        <w:t xml:space="preserve">Fig. </w:t>
      </w:r>
      <w:r w:rsidR="00981F58">
        <w:rPr>
          <w:noProof/>
        </w:rPr>
        <w:t>7</w:t>
      </w:r>
      <w:r>
        <w:fldChar w:fldCharType="end"/>
      </w:r>
      <w:r>
        <w:t xml:space="preserve">). For example we know task 1 is connecting to carry container from </w:t>
      </w:r>
      <w:proofErr w:type="gramStart"/>
      <w:r>
        <w:t>place3</w:t>
      </w:r>
      <w:ins w:id="1100" w:author="Iman Zabet" w:date="2012-05-02T04:48:00Z">
        <w:r w:rsidR="001738AA">
          <w:t>(</w:t>
        </w:r>
        <w:proofErr w:type="gramEnd"/>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1738AA">
          <w:t>)</w:t>
        </w:r>
      </w:ins>
      <w:r>
        <w:t xml:space="preserve"> to place75</w:t>
      </w:r>
      <w:ins w:id="1101" w:author="Iman Zabet" w:date="2012-05-02T04:48:00Z">
        <w:r w:rsidR="001738AA">
          <w:t>(</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i</m:t>
                  </m:r>
                </m:sub>
              </m:sSub>
            </m:e>
          </m:acc>
        </m:oMath>
        <w:r w:rsidR="001738AA">
          <w:t>)</w:t>
        </w:r>
      </w:ins>
      <w:r>
        <w:t>.</w:t>
      </w:r>
      <w:ins w:id="1102" w:author="Iman Zabet" w:date="2012-05-02T04:49:00Z">
        <w:r w:rsidR="001738AA">
          <w:t xml:space="preserve"> The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i</m:t>
                  </m:r>
                </m:sub>
              </m:sSub>
            </m:e>
          </m:acc>
        </m:oMath>
        <w:r w:rsidR="001738AA">
          <w:t xml:space="preserve"> is </w:t>
        </w:r>
      </w:ins>
      <w:ins w:id="1103" w:author="Iman Zabet" w:date="2012-05-02T04:51:00Z">
        <w:r w:rsidR="001738AA" w:rsidRPr="001738AA">
          <w:t xml:space="preserve">pseudo </w:t>
        </w:r>
      </w:ins>
      <w:ins w:id="1104" w:author="Iman Zabet" w:date="2012-05-02T04:49:00Z">
        <w:r w:rsidR="001738AA">
          <w:t xml:space="preserve">position for </w:t>
        </w:r>
      </w:ins>
      <w:ins w:id="1105" w:author="Iman Zabet" w:date="2012-05-04T00:37:00Z">
        <w:r w:rsidR="00177535">
          <w:t>task</w:t>
        </w:r>
        <m:oMath>
          <m:r>
            <w:rPr>
              <w:rFonts w:ascii="Cambria Math" w:hAnsi="Cambria Math"/>
            </w:rPr>
            <m:t xml:space="preserve"> </m:t>
          </m:r>
        </m:oMath>
      </w:ins>
      <w:ins w:id="1106" w:author="Iman Zabet" w:date="2012-05-02T04:49:00Z">
        <m:oMath>
          <m:r>
            <w:rPr>
              <w:rFonts w:ascii="Cambria Math" w:hAnsi="Cambria Math"/>
            </w:rPr>
            <m:t>i</m:t>
          </m:r>
        </m:oMath>
        <w:r w:rsidR="001738AA">
          <w:t xml:space="preserve">, indicates the </w:t>
        </w:r>
      </w:ins>
      <w:ins w:id="1107" w:author="Iman Zabet" w:date="2012-05-02T04:52:00Z">
        <w:r w:rsidR="001738AA">
          <w:t xml:space="preserve">destination position of </w:t>
        </w:r>
        <w:proofErr w:type="gramStart"/>
        <w:r w:rsidR="001738AA">
          <w:t xml:space="preserve">task </w:t>
        </w:r>
        <w:proofErr w:type="gramEnd"/>
        <m:oMath>
          <m:r>
            <w:rPr>
              <w:rFonts w:ascii="Cambria Math" w:hAnsi="Cambria Math"/>
            </w:rPr>
            <m:t>i</m:t>
          </m:r>
        </m:oMath>
        <w:r w:rsidR="001738AA">
          <w:t>.</w:t>
        </w:r>
      </w:ins>
    </w:p>
    <w:p w:rsidR="0097689D" w:rsidRDefault="00462A26" w:rsidP="0097689D">
      <w:pPr>
        <w:keepNext/>
      </w:pPr>
      <w:r>
        <w:rPr>
          <w:noProof/>
        </w:rPr>
        <w:drawing>
          <wp:inline distT="0" distB="0" distL="0" distR="0" wp14:anchorId="4314E064" wp14:editId="12F12F6D">
            <wp:extent cx="2209800" cy="2990026"/>
            <wp:effectExtent l="19050" t="0" r="0" b="0"/>
            <wp:docPr id="38" name="Picture 1" descr="F:\DL\@ Book\# EDU\@Reports\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L\@ Book\# EDU\@Reports\model 1.jpg"/>
                    <pic:cNvPicPr>
                      <a:picLocks noChangeAspect="1" noChangeArrowheads="1"/>
                    </pic:cNvPicPr>
                  </pic:nvPicPr>
                  <pic:blipFill>
                    <a:blip r:embed="rId17" cstate="print"/>
                    <a:srcRect l="18795" t="4900" r="30149" b="11911"/>
                    <a:stretch>
                      <a:fillRect/>
                    </a:stretch>
                  </pic:blipFill>
                  <pic:spPr bwMode="auto">
                    <a:xfrm>
                      <a:off x="0" y="0"/>
                      <a:ext cx="2216296" cy="2998816"/>
                    </a:xfrm>
                    <a:prstGeom prst="rect">
                      <a:avLst/>
                    </a:prstGeom>
                    <a:noFill/>
                    <a:ln w="9525">
                      <a:noFill/>
                      <a:miter lim="800000"/>
                      <a:headEnd/>
                      <a:tailEnd/>
                    </a:ln>
                  </pic:spPr>
                </pic:pic>
              </a:graphicData>
            </a:graphic>
          </wp:inline>
        </w:drawing>
      </w:r>
    </w:p>
    <w:p w:rsidR="00462A26" w:rsidRPr="00462A26" w:rsidRDefault="00C8484C" w:rsidP="00540B80">
      <w:pPr>
        <w:pStyle w:val="Caption"/>
      </w:pPr>
      <w:bookmarkStart w:id="1108" w:name="_Ref304851085"/>
      <w:proofErr w:type="gramStart"/>
      <w:r>
        <w:t>Fig.</w:t>
      </w:r>
      <w:proofErr w:type="gramEnd"/>
      <w:r>
        <w:t xml:space="preserve"> </w:t>
      </w:r>
      <w:fldSimple w:instr=" SEQ Fig. \* ARABIC ">
        <w:r w:rsidR="00981F58">
          <w:rPr>
            <w:noProof/>
          </w:rPr>
          <w:t>7</w:t>
        </w:r>
      </w:fldSimple>
      <w:bookmarkEnd w:id="1108"/>
      <w:r w:rsidR="00462A26" w:rsidRPr="00462A26">
        <w:t xml:space="preserve"> – Depicting a typical </w:t>
      </w:r>
      <w:ins w:id="1109" w:author="Iman Zabet" w:date="2012-05-02T04:54:00Z">
        <w:r w:rsidR="00540B80">
          <w:t xml:space="preserve">quay </w:t>
        </w:r>
      </w:ins>
      <w:r w:rsidR="00462A26" w:rsidRPr="00462A26">
        <w:t>crane with its task window</w:t>
      </w:r>
      <w:ins w:id="1110" w:author="Iman Zabet" w:date="2012-05-02T04:54:00Z">
        <w:r w:rsidR="00540B80">
          <w:t xml:space="preserve"> (consists of its </w:t>
        </w:r>
      </w:ins>
      <w:ins w:id="1111" w:author="Iman Zabet" w:date="2012-05-02T04:55:00Z">
        <w:r w:rsidR="00540B80">
          <w:t>o</w:t>
        </w:r>
      </w:ins>
      <w:ins w:id="1112" w:author="Iman Zabet" w:date="2012-05-02T04:54:00Z">
        <w:r w:rsidR="00540B80">
          <w:t>verlapping and non</w:t>
        </w:r>
      </w:ins>
      <w:ins w:id="1113" w:author="Iman Zabet" w:date="2012-05-02T04:55:00Z">
        <w:r w:rsidR="00811D40">
          <w:t>-</w:t>
        </w:r>
      </w:ins>
      <w:ins w:id="1114" w:author="Iman Zabet" w:date="2012-05-02T04:54:00Z">
        <w:r w:rsidR="00540B80">
          <w:t>overlapping</w:t>
        </w:r>
      </w:ins>
      <w:ins w:id="1115" w:author="Iman Zabet" w:date="2012-05-02T04:55:00Z">
        <w:r w:rsidR="00540B80">
          <w:t xml:space="preserve"> tasks</w:t>
        </w:r>
      </w:ins>
      <w:ins w:id="1116" w:author="Iman Zabet" w:date="2012-05-02T04:54:00Z">
        <w:r w:rsidR="00540B80">
          <w:t>)</w:t>
        </w:r>
      </w:ins>
      <w:r w:rsidR="00462A26" w:rsidRPr="00462A26">
        <w:t xml:space="preserve"> and </w:t>
      </w:r>
      <w:proofErr w:type="spellStart"/>
      <w:r w:rsidR="004B34BE">
        <w:t>Location</w:t>
      </w:r>
      <w:r w:rsidR="004B34BE" w:rsidRPr="00462A26">
        <w:t>ID</w:t>
      </w:r>
      <w:proofErr w:type="spellEnd"/>
      <w:ins w:id="1117" w:author="Iman Zabet" w:date="2012-05-02T04:55:00Z">
        <w:r w:rsidR="00811D40">
          <w:t xml:space="preserve"> defined by ship bay number</w:t>
        </w:r>
      </w:ins>
    </w:p>
    <w:p w:rsidR="00462A26" w:rsidRDefault="00462A26" w:rsidP="00462A26">
      <w:r>
        <w:t>We know the distance between each place and its traveling time to do it before. For simplicity task for each crane is defined: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708"/>
      </w:tblGrid>
      <w:tr w:rsidR="002E14C6" w:rsidTr="007F0873">
        <w:tc>
          <w:tcPr>
            <w:tcW w:w="6663" w:type="dxa"/>
          </w:tcPr>
          <w:p w:rsidR="002E14C6" w:rsidRPr="007F6ACE" w:rsidRDefault="007F0873" w:rsidP="0067436D">
            <w:pPr>
              <w:pStyle w:val="StyleBodyTextLatinCambriaMathComplexBodyCSArial"/>
            </w:pPr>
            <w:ins w:id="1118" w:author="Iman Zabet" w:date="2012-05-06T00:14:00Z">
              <w:r>
                <w:rPr>
                  <w:rFonts w:ascii="Times New Roman" w:eastAsia="SimSun" w:hAnsi="Times New Roman" w:cs="Times New Roman"/>
                  <w:i w:val="0"/>
                </w:rPr>
                <w:t>task</w:t>
              </w:r>
            </w:ins>
            <w:ins w:id="1119" w:author="Zabet" w:date="2012-04-30T11:47:00Z">
              <m:oMath>
                <m:r>
                  <m:t xml:space="preserve"> </m:t>
                </m:r>
                <w:commentRangeStart w:id="1120"/>
                <m:r>
                  <m:t>i</m:t>
                </m:r>
              </m:oMath>
            </w:ins>
            <m:oMath>
              <m:r>
                <m:t xml:space="preserve">= </m:t>
              </m:r>
              <w:commentRangeStart w:id="1121"/>
              <m:r>
                <m:t>&lt;</m:t>
              </m:r>
              <w:ins w:id="1122" w:author="Iman Zabet" w:date="2012-05-06T00:15:00Z">
                <m:r>
                  <m:t xml:space="preserve">location </m:t>
                </m:r>
              </w:ins>
              <w:ins w:id="1123" w:author="Zabet" w:date="2012-04-30T11:46:00Z">
                <m:r>
                  <w:rPr>
                    <w:rFonts w:eastAsia="SimSun" w:cs="Times New Roman"/>
                    <w:lang w:bidi="ar-SA"/>
                  </w:rPr>
                  <m:t>i</m:t>
                </m:r>
              </w:ins>
              <m:r>
                <m:t xml:space="preserve"> </m:t>
              </m:r>
              <w:ins w:id="1124" w:author="Iman Zabet" w:date="2012-05-02T05:01:00Z">
                <m:r>
                  <m:t>(</m:t>
                </m:r>
              </w:ins>
              <m:sSub>
                <m:sSubPr>
                  <m:ctrlPr>
                    <w:ins w:id="1125" w:author="Iman Zabet" w:date="2012-05-02T05:01:00Z">
                      <w:rPr/>
                    </w:ins>
                  </m:ctrlPr>
                </m:sSubPr>
                <m:e>
                  <w:ins w:id="1126" w:author="Iman Zabet" w:date="2012-05-02T05:01:00Z">
                    <m:r>
                      <m:t>l</m:t>
                    </m:r>
                  </w:ins>
                </m:e>
                <m:sub>
                  <w:ins w:id="1127" w:author="Iman Zabet" w:date="2012-05-02T05:01:00Z">
                    <m:r>
                      <m:t>i</m:t>
                    </m:r>
                  </w:ins>
                </m:sub>
              </m:sSub>
              <w:ins w:id="1128" w:author="Iman Zabet" w:date="2012-05-02T05:01:00Z">
                <m:r>
                  <m:t>)</m:t>
                </m:r>
              </w:ins>
              <m:r>
                <m:t>,</m:t>
              </m:r>
              <w:ins w:id="1129" w:author="Iman Zabet" w:date="2012-05-02T05:01:00Z">
                <m:r>
                  <m:t>l</m:t>
                </m:r>
              </w:ins>
              <w:ins w:id="1130" w:author="Iman Zabet" w:date="2012-05-02T05:00:00Z">
                <m:r>
                  <m:t>ocation</m:t>
                </m:r>
              </w:ins>
              <w:ins w:id="1131" w:author="Zabet" w:date="2012-04-30T11:47:00Z">
                <m:r>
                  <m:t xml:space="preserve"> </m:t>
                </m:r>
              </w:ins>
              <m:sSup>
                <m:sSupPr>
                  <m:ctrlPr>
                    <w:ins w:id="1132" w:author="Zabet" w:date="2012-04-30T11:47:00Z">
                      <w:rPr/>
                    </w:ins>
                  </m:ctrlPr>
                </m:sSupPr>
                <m:e>
                  <w:ins w:id="1133" w:author="Zabet" w:date="2012-04-30T11:47:00Z">
                    <m:r>
                      <m:t>i</m:t>
                    </m:r>
                  </w:ins>
                </m:e>
                <m:sup>
                  <w:ins w:id="1134" w:author="Zabet" w:date="2012-04-30T11:47:00Z">
                    <m:r>
                      <m:t>'</m:t>
                    </m:r>
                  </w:ins>
                </m:sup>
              </m:sSup>
              <w:ins w:id="1135" w:author="Iman Zabet" w:date="2012-05-02T05:01:00Z">
                <m:r>
                  <m:t>(</m:t>
                </m:r>
              </w:ins>
              <m:acc>
                <m:accPr>
                  <m:chr m:val="́"/>
                  <m:ctrlPr>
                    <w:ins w:id="1136" w:author="Iman Zabet" w:date="2012-05-02T05:01:00Z">
                      <w:rPr>
                        <w:rFonts w:eastAsia="SimSun" w:cs="Times New Roman"/>
                        <w:spacing w:val="0"/>
                        <w:sz w:val="20"/>
                        <w:szCs w:val="20"/>
                        <w:lang w:bidi="ar-SA"/>
                      </w:rPr>
                    </w:ins>
                  </m:ctrlPr>
                </m:accPr>
                <m:e>
                  <m:sSub>
                    <m:sSubPr>
                      <m:ctrlPr>
                        <w:ins w:id="1137" w:author="Iman Zabet" w:date="2012-05-02T05:01:00Z">
                          <w:rPr/>
                        </w:ins>
                      </m:ctrlPr>
                    </m:sSubPr>
                    <m:e>
                      <w:ins w:id="1138" w:author="Iman Zabet" w:date="2012-05-02T05:01:00Z">
                        <m:r>
                          <m:t>l</m:t>
                        </m:r>
                      </w:ins>
                    </m:e>
                    <m:sub>
                      <w:ins w:id="1139" w:author="Iman Zabet" w:date="2012-05-02T05:01:00Z">
                        <m:r>
                          <m:t>i</m:t>
                        </m:r>
                      </w:ins>
                    </m:sub>
                  </m:sSub>
                </m:e>
              </m:acc>
              <w:ins w:id="1140" w:author="Iman Zabet" w:date="2012-05-02T05:01:00Z">
                <m:r>
                  <m:t>)</m:t>
                </m:r>
              </w:ins>
              <m:r>
                <m:t>&gt;</m:t>
              </m:r>
              <w:commentRangeEnd w:id="1121"/>
              <m:r>
                <m:rPr>
                  <m:sty m:val="p"/>
                </m:rPr>
                <w:rPr>
                  <w:rStyle w:val="CommentReference"/>
                  <w:rFonts w:eastAsia="SimSun"/>
                  <w:i w:val="0"/>
                  <w:spacing w:val="0"/>
                  <w:sz w:val="22"/>
                  <w:szCs w:val="22"/>
                  <w:lang w:bidi="ar-SA"/>
                </w:rPr>
                <w:commentReference w:id="1121"/>
              </m:r>
            </m:oMath>
          </w:p>
        </w:tc>
        <w:tc>
          <w:tcPr>
            <w:tcW w:w="708" w:type="dxa"/>
            <w:vAlign w:val="center"/>
          </w:tcPr>
          <w:p w:rsidR="002E14C6" w:rsidRPr="00450BC8" w:rsidRDefault="000E4326" w:rsidP="007379AE">
            <w:pPr>
              <w:pStyle w:val="Caption"/>
              <w:jc w:val="right"/>
              <w:rPr>
                <w:sz w:val="20"/>
                <w:szCs w:val="20"/>
              </w:rPr>
            </w:pPr>
            <w:r>
              <w:rPr>
                <w:sz w:val="20"/>
                <w:szCs w:val="20"/>
              </w:rPr>
              <w:t>(</w:t>
            </w:r>
            <w:r w:rsidR="00450BC8" w:rsidRPr="00450BC8">
              <w:rPr>
                <w:sz w:val="20"/>
                <w:szCs w:val="20"/>
              </w:rPr>
              <w:fldChar w:fldCharType="begin"/>
            </w:r>
            <w:r w:rsidR="00450BC8" w:rsidRPr="00450BC8">
              <w:rPr>
                <w:sz w:val="20"/>
                <w:szCs w:val="20"/>
              </w:rPr>
              <w:instrText xml:space="preserve"> SEQ ( \* ARABIC </w:instrText>
            </w:r>
            <w:r w:rsidR="00450BC8" w:rsidRPr="00450BC8">
              <w:rPr>
                <w:sz w:val="20"/>
                <w:szCs w:val="20"/>
              </w:rPr>
              <w:fldChar w:fldCharType="separate"/>
            </w:r>
            <w:r w:rsidR="00981F58">
              <w:rPr>
                <w:noProof/>
                <w:sz w:val="20"/>
                <w:szCs w:val="20"/>
              </w:rPr>
              <w:t>32</w:t>
            </w:r>
            <w:r w:rsidR="00450BC8" w:rsidRPr="00450BC8">
              <w:rPr>
                <w:sz w:val="20"/>
                <w:szCs w:val="20"/>
              </w:rPr>
              <w:fldChar w:fldCharType="end"/>
            </w:r>
            <w:r>
              <w:rPr>
                <w:sz w:val="20"/>
                <w:szCs w:val="20"/>
              </w:rPr>
              <w:t>)</w:t>
            </w:r>
          </w:p>
        </w:tc>
      </w:tr>
    </w:tbl>
    <w:p w:rsidR="00462A26" w:rsidRDefault="00462A26" w:rsidP="00327E51">
      <w:pPr>
        <w:rPr>
          <w:ins w:id="1141" w:author="Iman Zabet" w:date="2012-05-02T05:07:00Z"/>
        </w:rPr>
      </w:pPr>
      <w:r>
        <w:t xml:space="preserve">Where, </w:t>
      </w:r>
      <w:ins w:id="1142" w:author="Iman Zabet" w:date="2012-05-04T01:02:00Z">
        <w:r w:rsidR="001A477D">
          <w:t>location</w:t>
        </w:r>
      </w:ins>
      <w:ins w:id="1143" w:author="Iman Zabet" w:date="2012-05-04T01:03:00Z">
        <m:oMath>
          <m:r>
            <w:rPr>
              <w:rFonts w:ascii="Cambria Math" w:hAnsi="Cambria Math"/>
            </w:rPr>
            <m:t xml:space="preserve"> i</m:t>
          </m:r>
        </m:oMath>
      </w:ins>
      <w:r w:rsidR="000C7263">
        <w:t xml:space="preserve"> </w:t>
      </w:r>
      <w:r>
        <w:t xml:space="preserve">refers to source of container and </w:t>
      </w:r>
      <w:ins w:id="1144" w:author="Iman Zabet" w:date="2012-05-04T01:03:00Z">
        <w:r w:rsidR="004F5DC2">
          <w:t>location</w:t>
        </w:r>
        <m:oMath>
          <m:r>
            <w:rPr>
              <w:rFonts w:ascii="Cambria Math" w:hAnsi="Cambria Math"/>
            </w:rPr>
            <m:t xml:space="preserve"> </m:t>
          </m:r>
          <m:sSup>
            <m:sSupPr>
              <m:ctrlPr>
                <w:rPr>
                  <w:rFonts w:ascii="Cambria Math" w:hAnsi="Cambria Math"/>
                  <w:i/>
                </w:rPr>
              </m:ctrlPr>
            </m:sSupPr>
            <m:e>
              <m:r>
                <w:rPr>
                  <w:rFonts w:ascii="Cambria Math" w:hAnsi="Cambria Math"/>
                </w:rPr>
                <m:t>i</m:t>
              </m:r>
            </m:e>
            <m:sup>
              <m:r>
                <w:rPr>
                  <w:rFonts w:ascii="Cambria Math" w:hAnsi="Cambria Math"/>
                </w:rPr>
                <m:t>'</m:t>
              </m:r>
            </m:sup>
          </m:sSup>
        </m:oMath>
      </w:ins>
      <w:r>
        <w:t xml:space="preserve"> refers to destination of container</w:t>
      </w:r>
      <w:ins w:id="1145" w:author="Zabet" w:date="2012-04-05T12:46:00Z">
        <w:r w:rsidR="0092562E">
          <w:t xml:space="preserve"> which to be handled</w:t>
        </w:r>
      </w:ins>
      <w:r>
        <w:t>.</w:t>
      </w:r>
      <w:ins w:id="1146" w:author="Zabet" w:date="2012-04-05T12:46:00Z">
        <w:r w:rsidR="00DB2081">
          <w:t xml:space="preserve"> For example, a container hold in place 6 should be handled to place 71, </w:t>
        </w:r>
        <w:proofErr w:type="gramStart"/>
        <w:r w:rsidR="00DB2081">
          <w:t>then</w:t>
        </w:r>
        <w:proofErr w:type="gramEnd"/>
        <w:r w:rsidR="00DB2081">
          <w:t xml:space="preserve"> containers in hold 4 should be handled to place 68 and so on.</w:t>
        </w:r>
      </w:ins>
      <w:r w:rsidR="002E14C6">
        <w:t xml:space="preserve"> </w:t>
      </w:r>
      <w:r>
        <w:t xml:space="preserve">We can </w:t>
      </w:r>
      <w:r w:rsidRPr="004857AC">
        <w:t>formulate</w:t>
      </w:r>
      <w:r>
        <w:t xml:space="preserve"> the traveling time (</w:t>
      </w:r>
      <m:oMath>
        <m:sSub>
          <m:sSubPr>
            <m:ctrlPr>
              <w:rPr>
                <w:rFonts w:ascii="Cambria Math" w:hAnsi="Cambria Math"/>
                <w:i/>
              </w:rPr>
            </m:ctrlPr>
          </m:sSubPr>
          <m:e>
            <w:ins w:id="1147" w:author="Iman Zabet" w:date="2012-05-06T00:18:00Z">
              <m:r>
                <w:rPr>
                  <w:rFonts w:ascii="Cambria Math" w:hAnsi="Cambria Math"/>
                </w:rPr>
                <m:t>t</m:t>
              </m:r>
            </w:ins>
          </m:e>
          <m:sub>
            <m:r>
              <w:rPr>
                <w:rFonts w:ascii="Cambria Math" w:hAnsi="Cambria Math"/>
              </w:rPr>
              <m:t>ij</m:t>
            </m:r>
          </m:sub>
        </m:sSub>
      </m:oMath>
      <w:r>
        <w:t>) between adjacent</w:t>
      </w:r>
      <w:ins w:id="1148" w:author="Iman Zabet" w:date="2012-05-04T01:04:00Z">
        <w:r w:rsidR="00B03F27">
          <w:t xml:space="preserve"> task </w:t>
        </w:r>
        <m:oMath>
          <m:r>
            <w:rPr>
              <w:rFonts w:ascii="Cambria Math" w:hAnsi="Cambria Math"/>
            </w:rPr>
            <m:t>i</m:t>
          </m:r>
        </m:oMath>
      </w:ins>
      <w:del w:id="1149" w:author="Iman Zabet" w:date="2012-05-04T01:04:00Z">
        <m:oMath>
          <m:r>
            <m:rPr>
              <m:sty m:val="p"/>
            </m:rPr>
            <w:rPr>
              <w:rFonts w:ascii="Cambria Math" w:hAnsi="Cambria Math"/>
            </w:rPr>
            <m:t xml:space="preserve"> </m:t>
          </m:r>
        </m:oMath>
      </w:del>
      <w:r w:rsidR="00170937">
        <w:t xml:space="preserve"> </w:t>
      </w:r>
      <w:r>
        <w:t xml:space="preserve">and </w:t>
      </w:r>
      <w:ins w:id="1150" w:author="Iman Zabet" w:date="2012-05-02T05:06:00Z">
        <m:oMath>
          <m:r>
            <m:rPr>
              <m:sty m:val="p"/>
            </m:rPr>
            <w:rPr>
              <w:rFonts w:ascii="Cambria Math" w:hAnsi="Cambria Math"/>
            </w:rPr>
            <m:t xml:space="preserve">task </m:t>
          </m:r>
          <m:r>
            <w:rPr>
              <w:rFonts w:ascii="Cambria Math" w:hAnsi="Cambria Math"/>
            </w:rPr>
            <m:t>j</m:t>
          </m:r>
        </m:oMath>
      </w:ins>
      <w:ins w:id="1151" w:author="Iman Zabet" w:date="2012-05-04T01:05:00Z">
        <w:r w:rsidR="00D95849">
          <w:t xml:space="preserve"> </w:t>
        </w:r>
      </w:ins>
      <w:r>
        <w:t>as follows:</w:t>
      </w:r>
    </w:p>
    <w:p w:rsidR="009E05C9" w:rsidDel="00B914BD" w:rsidRDefault="009E05C9" w:rsidP="00866DED">
      <w:pPr>
        <w:rPr>
          <w:del w:id="1152" w:author="Iman Zabet" w:date="2012-05-05T16:37:00Z"/>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27"/>
        <w:gridCol w:w="567"/>
      </w:tblGrid>
      <w:tr w:rsidR="000E2DB4" w:rsidTr="00D8366D">
        <w:trPr>
          <w:trHeight w:val="1953"/>
        </w:trPr>
        <w:tc>
          <w:tcPr>
            <w:tcW w:w="7127" w:type="dxa"/>
            <w:vAlign w:val="center"/>
          </w:tcPr>
          <w:p w:rsidR="000E2DB4" w:rsidRPr="000E2DB4" w:rsidRDefault="002C5E12" w:rsidP="00D8366D">
            <w:pPr>
              <w:ind w:firstLine="0"/>
              <w:jc w:val="left"/>
              <w:rPr>
                <w:rFonts w:ascii="Times New Roman" w:eastAsia="SimSun" w:hAnsi="Times New Roman" w:cs="Times New Roman"/>
                <w:sz w:val="20"/>
                <w:szCs w:val="20"/>
                <w:lang w:bidi="ar-SA"/>
              </w:rPr>
            </w:pPr>
            <m:oMathPara>
              <m:oMath>
                <m:sSub>
                  <m:sSubPr>
                    <m:ctrlPr>
                      <w:rPr>
                        <w:rFonts w:ascii="Cambria Math" w:hAnsi="Cambria Math"/>
                      </w:rPr>
                    </m:ctrlPr>
                  </m:sSubPr>
                  <m:e>
                    <w:ins w:id="1153" w:author="Iman Zabet" w:date="2012-05-06T00:18:00Z">
                      <m:r>
                        <w:rPr>
                          <w:rFonts w:ascii="Cambria Math" w:hAnsi="Cambria Math"/>
                        </w:rPr>
                        <m:t>t</m:t>
                      </m:r>
                    </w:ins>
                  </m:e>
                  <m:sub>
                    <m:r>
                      <w:rPr>
                        <w:rFonts w:ascii="Cambria Math" w:hAnsi="Cambria Math"/>
                      </w:rPr>
                      <m:t>ij</m:t>
                    </m:r>
                  </m:sub>
                </m:sSub>
                <m:r>
                  <w:rPr>
                    <w:rFonts w:ascii="Cambria Math" w:hAnsi="Cambria Math"/>
                  </w:rPr>
                  <m:t>=</m:t>
                </m:r>
                <m:d>
                  <m:dPr>
                    <m:begChr m:val="{"/>
                    <m:endChr m:val=""/>
                    <m:ctrlPr>
                      <w:rPr>
                        <w:rFonts w:ascii="Cambria Math" w:eastAsia="SimSun" w:hAnsi="Cambria Math" w:cs="Times New Roman"/>
                        <w:i/>
                        <w:sz w:val="20"/>
                        <w:szCs w:val="20"/>
                        <w:lang w:bidi="ar-SA"/>
                      </w:rPr>
                    </m:ctrlPr>
                  </m:dPr>
                  <m:e>
                    <m:m>
                      <m:mPr>
                        <m:plcHide m:val="1"/>
                        <m:mcs>
                          <m:mc>
                            <m:mcPr>
                              <m:count m:val="1"/>
                              <m:mcJc m:val="left"/>
                            </m:mcPr>
                          </m:mc>
                          <m:mc>
                            <m:mcPr>
                              <m:count m:val="1"/>
                              <m:mcJc m:val="center"/>
                            </m:mcPr>
                          </m:mc>
                          <m:mc>
                            <m:mcPr>
                              <m:count m:val="1"/>
                              <m:mcJc m:val="right"/>
                            </m:mcPr>
                          </m:mc>
                        </m:mcs>
                        <m:ctrlPr>
                          <w:ins w:id="1154" w:author="Iman Zabet" w:date="2012-05-07T00:52:00Z">
                            <w:rPr>
                              <w:rFonts w:ascii="Cambria Math" w:eastAsia="SimSun" w:hAnsi="Cambria Math" w:cs="Times New Roman"/>
                              <w:i/>
                              <w:sz w:val="20"/>
                              <w:szCs w:val="20"/>
                              <w:lang w:bidi="ar-SA"/>
                            </w:rPr>
                          </w:ins>
                        </m:ctrlPr>
                      </m:mPr>
                      <m:mr>
                        <m:e>
                          <w:ins w:id="1155" w:author="Iman Zabet" w:date="2012-05-07T00:52:00Z">
                            <m:r>
                              <m:rPr>
                                <m:sty m:val="p"/>
                              </m:rPr>
                              <w:rPr>
                                <w:rFonts w:ascii="Cambria Math" w:hAnsi="Cambria Math"/>
                              </w:rPr>
                              <m:t>traveling time of empty crane from</m:t>
                            </m:r>
                            <m:r>
                              <w:rPr>
                                <w:rFonts w:ascii="Cambria Math" w:hAnsi="Cambria Math"/>
                              </w:rPr>
                              <m:t xml:space="preserve"> </m:t>
                            </m:r>
                          </w:ins>
                          <m:acc>
                            <m:accPr>
                              <m:chr m:val="́"/>
                              <m:ctrlPr>
                                <w:ins w:id="1156" w:author="Iman Zabet" w:date="2012-05-07T00:52:00Z">
                                  <w:rPr>
                                    <w:rFonts w:ascii="Cambria Math" w:eastAsia="SimSun" w:hAnsi="Cambria Math" w:cs="Times New Roman"/>
                                    <w:i/>
                                    <w:sz w:val="20"/>
                                    <w:szCs w:val="20"/>
                                    <w:lang w:bidi="ar-SA"/>
                                  </w:rPr>
                                </w:ins>
                              </m:ctrlPr>
                            </m:accPr>
                            <m:e>
                              <m:sSub>
                                <m:sSubPr>
                                  <m:ctrlPr>
                                    <w:ins w:id="1157" w:author="Iman Zabet" w:date="2012-05-07T00:52:00Z">
                                      <w:rPr>
                                        <w:rFonts w:ascii="Cambria Math" w:hAnsi="Cambria Math"/>
                                        <w:i/>
                                      </w:rPr>
                                    </w:ins>
                                  </m:ctrlPr>
                                </m:sSubPr>
                                <m:e>
                                  <w:ins w:id="1158" w:author="Iman Zabet" w:date="2012-05-07T00:52:00Z">
                                    <m:r>
                                      <w:rPr>
                                        <w:rFonts w:ascii="Cambria Math" w:hAnsi="Cambria Math"/>
                                      </w:rPr>
                                      <m:t>l</m:t>
                                    </m:r>
                                  </w:ins>
                                </m:e>
                                <m:sub>
                                  <w:ins w:id="1159" w:author="Iman Zabet" w:date="2012-05-07T00:52:00Z">
                                    <m:r>
                                      <w:rPr>
                                        <w:rFonts w:ascii="Cambria Math" w:hAnsi="Cambria Math"/>
                                      </w:rPr>
                                      <m:t>i</m:t>
                                    </m:r>
                                  </w:ins>
                                </m:sub>
                              </m:sSub>
                            </m:e>
                          </m:acc>
                          <w:ins w:id="1160" w:author="Iman Zabet" w:date="2012-05-07T00:52:00Z">
                            <m:r>
                              <m:rPr>
                                <m:sty m:val="p"/>
                              </m:rPr>
                              <w:rPr>
                                <w:rFonts w:ascii="Cambria Math" w:hAnsi="Cambria Math"/>
                              </w:rPr>
                              <m:t xml:space="preserve"> to </m:t>
                            </m:r>
                          </w:ins>
                          <m:sSub>
                            <m:sSubPr>
                              <m:ctrlPr>
                                <w:ins w:id="1161" w:author="Iman Zabet" w:date="2012-05-07T00:52:00Z">
                                  <w:rPr>
                                    <w:rFonts w:ascii="Cambria Math" w:hAnsi="Cambria Math"/>
                                    <w:i/>
                                  </w:rPr>
                                </w:ins>
                              </m:ctrlPr>
                            </m:sSubPr>
                            <m:e>
                              <w:ins w:id="1162" w:author="Iman Zabet" w:date="2012-05-07T00:52:00Z">
                                <m:r>
                                  <w:rPr>
                                    <w:rFonts w:ascii="Cambria Math" w:hAnsi="Cambria Math"/>
                                  </w:rPr>
                                  <m:t>l</m:t>
                                </m:r>
                              </w:ins>
                            </m:e>
                            <m:sub>
                              <w:ins w:id="1163" w:author="Iman Zabet" w:date="2012-05-07T00:52:00Z">
                                <m:r>
                                  <w:rPr>
                                    <w:rFonts w:ascii="Cambria Math" w:hAnsi="Cambria Math"/>
                                  </w:rPr>
                                  <m:t>j</m:t>
                                </m:r>
                              </w:ins>
                            </m:sub>
                          </m:sSub>
                        </m:e>
                        <m:e>
                          <m:ctrlPr>
                            <w:ins w:id="1164" w:author="Iman Zabet" w:date="2012-05-07T00:52:00Z">
                              <w:rPr>
                                <w:rFonts w:ascii="Cambria Math" w:eastAsia="Cambria Math" w:hAnsi="Cambria Math" w:cs="Cambria Math"/>
                              </w:rPr>
                            </w:ins>
                          </m:ctrlPr>
                        </m:e>
                        <m:e>
                          <w:ins w:id="1165" w:author="Iman Zabet" w:date="2012-05-07T00:52:00Z">
                            <m:r>
                              <m:rPr>
                                <m:sty m:val="p"/>
                              </m:rPr>
                              <w:rPr>
                                <w:rFonts w:ascii="Cambria Math" w:hAnsi="Cambria Math"/>
                              </w:rPr>
                              <m:t xml:space="preserve">if </m:t>
                            </m:r>
                            <m:r>
                              <w:rPr>
                                <w:rFonts w:ascii="Cambria Math" w:hAnsi="Cambria Math"/>
                              </w:rPr>
                              <m:t>i</m:t>
                            </m:r>
                            <m:r>
                              <m:rPr>
                                <m:sty m:val="p"/>
                              </m:rPr>
                              <w:rPr>
                                <w:rFonts w:ascii="Cambria Math" w:hAnsi="Cambria Math"/>
                              </w:rPr>
                              <m:t>≠</m:t>
                            </m:r>
                            <m:r>
                              <w:rPr>
                                <w:rFonts w:ascii="Cambria Math" w:hAnsi="Cambria Math"/>
                              </w:rPr>
                              <m:t>j</m:t>
                            </m:r>
                          </w:ins>
                          <m:ctrlPr>
                            <w:ins w:id="1166" w:author="Iman Zabet" w:date="2012-05-07T00:52:00Z">
                              <w:rPr>
                                <w:rFonts w:ascii="Cambria Math" w:eastAsia="Cambria Math" w:hAnsi="Cambria Math" w:cs="Cambria Math"/>
                                <w:i/>
                                <w:sz w:val="20"/>
                                <w:szCs w:val="20"/>
                              </w:rPr>
                            </w:ins>
                          </m:ctrlPr>
                        </m:e>
                      </m:mr>
                      <m:mr>
                        <m:e>
                          <m:ctrlPr>
                            <w:ins w:id="1167" w:author="Iman Zabet" w:date="2012-05-07T00:52:00Z">
                              <w:rPr>
                                <w:rFonts w:ascii="Cambria Math" w:eastAsia="Cambria Math" w:hAnsi="Cambria Math" w:cs="Cambria Math"/>
                                <w:i/>
                                <w:sz w:val="20"/>
                                <w:szCs w:val="20"/>
                              </w:rPr>
                            </w:ins>
                          </m:ctrlPr>
                        </m:e>
                        <m:e>
                          <m:ctrlPr>
                            <w:ins w:id="1168" w:author="Iman Zabet" w:date="2012-05-07T00:52:00Z">
                              <w:rPr>
                                <w:rFonts w:ascii="Cambria Math" w:eastAsia="Cambria Math" w:hAnsi="Cambria Math" w:cs="Cambria Math"/>
                                <w:i/>
                                <w:sz w:val="20"/>
                                <w:szCs w:val="20"/>
                              </w:rPr>
                            </w:ins>
                          </m:ctrlPr>
                        </m:e>
                        <m:e>
                          <m:ctrlPr>
                            <w:ins w:id="1169" w:author="Iman Zabet" w:date="2012-05-07T00:52:00Z">
                              <w:rPr>
                                <w:rFonts w:ascii="Cambria Math" w:eastAsia="Cambria Math" w:hAnsi="Cambria Math" w:cs="Cambria Math"/>
                                <w:i/>
                                <w:sz w:val="20"/>
                                <w:szCs w:val="20"/>
                              </w:rPr>
                            </w:ins>
                          </m:ctrlPr>
                        </m:e>
                      </m:mr>
                      <m:mr>
                        <m:e>
                          <m:m>
                            <m:mPr>
                              <m:mcs>
                                <m:mc>
                                  <m:mcPr>
                                    <m:count m:val="1"/>
                                    <m:mcJc m:val="left"/>
                                  </m:mcPr>
                                </m:mc>
                              </m:mcs>
                              <m:ctrlPr>
                                <w:ins w:id="1170" w:author="Iman Zabet" w:date="2012-05-07T00:52:00Z">
                                  <w:rPr>
                                    <w:rFonts w:ascii="Cambria Math" w:eastAsia="Cambria Math" w:hAnsi="Cambria Math" w:cs="Cambria Math"/>
                                    <w:i/>
                                    <w:sz w:val="20"/>
                                    <w:szCs w:val="20"/>
                                  </w:rPr>
                                </w:ins>
                              </m:ctrlPr>
                            </m:mPr>
                            <m:mr>
                              <m:e>
                                <w:ins w:id="1171" w:author="Iman Zabet" w:date="2012-05-07T00:52:00Z">
                                  <m:r>
                                    <m:rPr>
                                      <m:sty m:val="p"/>
                                    </m:rPr>
                                    <w:rPr>
                                      <w:rFonts w:ascii="Cambria Math" w:hAnsi="Cambria Math"/>
                                    </w:rPr>
                                    <m:t xml:space="preserve">loading time task </m:t>
                                  </m:r>
                                  <m:r>
                                    <w:rPr>
                                      <w:rFonts w:ascii="Cambria Math" w:hAnsi="Cambria Math"/>
                                    </w:rPr>
                                    <m:t>i</m:t>
                                  </m:r>
                                  <m:r>
                                    <m:rPr>
                                      <m:sty m:val="p"/>
                                    </m:rPr>
                                    <w:rPr>
                                      <w:rFonts w:ascii="Cambria Math" w:hAnsi="Cambria Math"/>
                                    </w:rPr>
                                    <m:t xml:space="preserve"> at location </m:t>
                                  </m:r>
                                  <m:r>
                                    <w:rPr>
                                      <w:rFonts w:ascii="Cambria Math" w:hAnsi="Cambria Math"/>
                                    </w:rPr>
                                    <m:t xml:space="preserve">i </m:t>
                                  </m:r>
                                </w:ins>
                                <m:d>
                                  <m:dPr>
                                    <m:ctrlPr>
                                      <w:ins w:id="1172" w:author="Iman Zabet" w:date="2012-05-07T00:52:00Z">
                                        <w:rPr>
                                          <w:rFonts w:ascii="Cambria Math" w:hAnsi="Cambria Math"/>
                                          <w:i/>
                                        </w:rPr>
                                      </w:ins>
                                    </m:ctrlPr>
                                  </m:dPr>
                                  <m:e>
                                    <w:ins w:id="1173" w:author="Iman Zabet" w:date="2012-05-07T00:52:00Z">
                                      <m:r>
                                        <w:rPr>
                                          <w:rFonts w:ascii="Cambria Math" w:hAnsi="Cambria Math"/>
                                        </w:rPr>
                                        <m:t xml:space="preserve"> </m:t>
                                      </m:r>
                                    </w:ins>
                                    <m:sSub>
                                      <m:sSubPr>
                                        <m:ctrlPr>
                                          <w:ins w:id="1174" w:author="Iman Zabet" w:date="2012-05-07T00:52:00Z">
                                            <w:rPr>
                                              <w:rFonts w:ascii="Cambria Math" w:hAnsi="Cambria Math"/>
                                              <w:i/>
                                            </w:rPr>
                                          </w:ins>
                                        </m:ctrlPr>
                                      </m:sSubPr>
                                      <m:e>
                                        <w:ins w:id="1175" w:author="Iman Zabet" w:date="2012-05-07T00:52:00Z">
                                          <m:r>
                                            <w:rPr>
                                              <w:rFonts w:ascii="Cambria Math" w:hAnsi="Cambria Math"/>
                                            </w:rPr>
                                            <m:t>l</m:t>
                                          </m:r>
                                        </w:ins>
                                      </m:e>
                                      <m:sub>
                                        <w:ins w:id="1176" w:author="Iman Zabet" w:date="2012-05-07T00:52:00Z">
                                          <m:r>
                                            <w:rPr>
                                              <w:rFonts w:ascii="Cambria Math" w:hAnsi="Cambria Math"/>
                                            </w:rPr>
                                            <m:t>i</m:t>
                                          </m:r>
                                        </w:ins>
                                      </m:sub>
                                    </m:sSub>
                                  </m:e>
                                </m:d>
                                <w:ins w:id="1177" w:author="Iman Zabet" w:date="2012-05-07T00:52:00Z">
                                  <m:r>
                                    <m:rPr>
                                      <m:sty m:val="p"/>
                                    </m:rPr>
                                    <w:rPr>
                                      <w:rFonts w:ascii="Cambria Math" w:hAnsi="Cambria Math"/>
                                    </w:rPr>
                                    <m:t>+</m:t>
                                  </m:r>
                                </w:ins>
                              </m:e>
                            </m:mr>
                            <m:mr>
                              <m:e>
                                <w:ins w:id="1178" w:author="Iman Zabet" w:date="2012-05-07T00:52:00Z">
                                  <m:r>
                                    <m:rPr>
                                      <m:sty m:val="p"/>
                                    </m:rPr>
                                    <w:rPr>
                                      <w:rFonts w:ascii="Cambria Math" w:hAnsi="Cambria Math"/>
                                    </w:rPr>
                                    <m:t>traveling time of loaded container from</m:t>
                                  </m:r>
                                  <m:r>
                                    <w:rPr>
                                      <w:rFonts w:ascii="Cambria Math" w:hAnsi="Cambria Math"/>
                                    </w:rPr>
                                    <m:t xml:space="preserve"> </m:t>
                                  </m:r>
                                </w:ins>
                                <m:sSub>
                                  <m:sSubPr>
                                    <m:ctrlPr>
                                      <w:ins w:id="1179" w:author="Iman Zabet" w:date="2012-05-07T00:52:00Z">
                                        <w:rPr>
                                          <w:rFonts w:ascii="Cambria Math" w:hAnsi="Cambria Math"/>
                                          <w:i/>
                                        </w:rPr>
                                      </w:ins>
                                    </m:ctrlPr>
                                  </m:sSubPr>
                                  <m:e>
                                    <w:ins w:id="1180" w:author="Iman Zabet" w:date="2012-05-07T00:52:00Z">
                                      <m:r>
                                        <w:rPr>
                                          <w:rFonts w:ascii="Cambria Math" w:hAnsi="Cambria Math"/>
                                        </w:rPr>
                                        <m:t>l</m:t>
                                      </m:r>
                                    </w:ins>
                                  </m:e>
                                  <m:sub>
                                    <w:ins w:id="1181" w:author="Iman Zabet" w:date="2012-05-07T00:52:00Z">
                                      <m:r>
                                        <w:rPr>
                                          <w:rFonts w:ascii="Cambria Math" w:hAnsi="Cambria Math"/>
                                        </w:rPr>
                                        <m:t>i</m:t>
                                      </m:r>
                                    </w:ins>
                                  </m:sub>
                                </m:sSub>
                                <w:ins w:id="1182" w:author="Iman Zabet" w:date="2012-05-07T00:52:00Z">
                                  <m:r>
                                    <w:rPr>
                                      <w:rFonts w:ascii="Cambria Math" w:hAnsi="Cambria Math"/>
                                    </w:rPr>
                                    <m:t xml:space="preserve"> </m:t>
                                  </m:r>
                                  <m:r>
                                    <m:rPr>
                                      <m:sty m:val="p"/>
                                    </m:rPr>
                                    <w:rPr>
                                      <w:rFonts w:ascii="Cambria Math" w:hAnsi="Cambria Math"/>
                                    </w:rPr>
                                    <m:t xml:space="preserve">to </m:t>
                                  </m:r>
                                </w:ins>
                                <m:acc>
                                  <m:accPr>
                                    <m:chr m:val="́"/>
                                    <m:ctrlPr>
                                      <w:ins w:id="1183" w:author="Iman Zabet" w:date="2012-05-07T00:52:00Z">
                                        <w:rPr>
                                          <w:rFonts w:ascii="Cambria Math" w:eastAsia="SimSun" w:hAnsi="Cambria Math" w:cs="Times New Roman"/>
                                          <w:i/>
                                          <w:sz w:val="20"/>
                                          <w:szCs w:val="20"/>
                                          <w:lang w:bidi="ar-SA"/>
                                        </w:rPr>
                                      </w:ins>
                                    </m:ctrlPr>
                                  </m:accPr>
                                  <m:e>
                                    <m:sSub>
                                      <m:sSubPr>
                                        <m:ctrlPr>
                                          <w:ins w:id="1184" w:author="Iman Zabet" w:date="2012-05-07T00:52:00Z">
                                            <w:rPr>
                                              <w:rFonts w:ascii="Cambria Math" w:hAnsi="Cambria Math"/>
                                              <w:i/>
                                            </w:rPr>
                                          </w:ins>
                                        </m:ctrlPr>
                                      </m:sSubPr>
                                      <m:e>
                                        <w:ins w:id="1185" w:author="Iman Zabet" w:date="2012-05-07T00:52:00Z">
                                          <m:r>
                                            <w:rPr>
                                              <w:rFonts w:ascii="Cambria Math" w:hAnsi="Cambria Math"/>
                                            </w:rPr>
                                            <m:t>l</m:t>
                                          </m:r>
                                        </w:ins>
                                      </m:e>
                                      <m:sub>
                                        <w:ins w:id="1186" w:author="Iman Zabet" w:date="2012-05-07T00:52:00Z">
                                          <m:r>
                                            <w:rPr>
                                              <w:rFonts w:ascii="Cambria Math" w:hAnsi="Cambria Math"/>
                                            </w:rPr>
                                            <m:t>i</m:t>
                                          </m:r>
                                        </w:ins>
                                      </m:sub>
                                    </m:sSub>
                                  </m:e>
                                </m:acc>
                                <w:ins w:id="1187" w:author="Iman Zabet" w:date="2012-05-07T00:52:00Z">
                                  <m:r>
                                    <w:rPr>
                                      <w:rFonts w:ascii="Cambria Math" w:hAnsi="Cambria Math"/>
                                    </w:rPr>
                                    <m:t>+</m:t>
                                  </m:r>
                                </w:ins>
                              </m:e>
                            </m:mr>
                            <m:mr>
                              <m:e>
                                <w:ins w:id="1188" w:author="Iman Zabet" w:date="2012-05-07T00:52:00Z">
                                  <m:r>
                                    <m:rPr>
                                      <m:sty m:val="p"/>
                                    </m:rPr>
                                    <w:rPr>
                                      <w:rFonts w:ascii="Cambria Math" w:hAnsi="Cambria Math"/>
                                    </w:rPr>
                                    <m:t>unloading time of container at</m:t>
                                  </m:r>
                                  <m:r>
                                    <w:rPr>
                                      <w:rFonts w:ascii="Cambria Math" w:hAnsi="Cambria Math"/>
                                    </w:rPr>
                                    <m:t xml:space="preserve"> </m:t>
                                  </m:r>
                                </w:ins>
                                <m:acc>
                                  <m:accPr>
                                    <m:chr m:val="́"/>
                                    <m:ctrlPr>
                                      <w:ins w:id="1189" w:author="Iman Zabet" w:date="2012-05-07T00:52:00Z">
                                        <w:rPr>
                                          <w:rFonts w:ascii="Cambria Math" w:eastAsia="SimSun" w:hAnsi="Cambria Math" w:cs="Times New Roman"/>
                                          <w:i/>
                                          <w:sz w:val="20"/>
                                          <w:szCs w:val="20"/>
                                          <w:lang w:bidi="ar-SA"/>
                                        </w:rPr>
                                      </w:ins>
                                    </m:ctrlPr>
                                  </m:accPr>
                                  <m:e>
                                    <m:sSub>
                                      <m:sSubPr>
                                        <m:ctrlPr>
                                          <w:ins w:id="1190" w:author="Iman Zabet" w:date="2012-05-07T00:52:00Z">
                                            <w:rPr>
                                              <w:rFonts w:ascii="Cambria Math" w:hAnsi="Cambria Math"/>
                                              <w:i/>
                                            </w:rPr>
                                          </w:ins>
                                        </m:ctrlPr>
                                      </m:sSubPr>
                                      <m:e>
                                        <w:ins w:id="1191" w:author="Iman Zabet" w:date="2012-05-07T00:52:00Z">
                                          <m:r>
                                            <w:rPr>
                                              <w:rFonts w:ascii="Cambria Math" w:hAnsi="Cambria Math"/>
                                            </w:rPr>
                                            <m:t>l</m:t>
                                          </m:r>
                                        </w:ins>
                                      </m:e>
                                      <m:sub>
                                        <w:ins w:id="1192" w:author="Iman Zabet" w:date="2012-05-07T00:52:00Z">
                                          <m:r>
                                            <w:rPr>
                                              <w:rFonts w:ascii="Cambria Math" w:hAnsi="Cambria Math"/>
                                            </w:rPr>
                                            <m:t>i</m:t>
                                          </m:r>
                                        </w:ins>
                                      </m:sub>
                                    </m:sSub>
                                  </m:e>
                                </m:acc>
                                <w:ins w:id="1193" w:author="Iman Zabet" w:date="2012-05-07T00:52:00Z">
                                  <m:r>
                                    <w:rPr>
                                      <w:rFonts w:ascii="Cambria Math" w:hAnsi="Cambria Math"/>
                                    </w:rPr>
                                    <m:t>+</m:t>
                                  </m:r>
                                </w:ins>
                              </m:e>
                            </m:mr>
                          </m:m>
                          <m:ctrlPr>
                            <w:ins w:id="1194" w:author="Iman Zabet" w:date="2012-05-07T00:52:00Z">
                              <w:rPr>
                                <w:rFonts w:ascii="Cambria Math" w:eastAsia="Cambria Math" w:hAnsi="Cambria Math" w:cs="Cambria Math"/>
                                <w:i/>
                                <w:sz w:val="20"/>
                                <w:szCs w:val="20"/>
                              </w:rPr>
                            </w:ins>
                          </m:ctrlPr>
                        </m:e>
                        <m:e>
                          <m:ctrlPr>
                            <w:ins w:id="1195" w:author="Iman Zabet" w:date="2012-05-07T00:52:00Z">
                              <w:rPr>
                                <w:rFonts w:ascii="Cambria Math" w:eastAsia="Cambria Math" w:hAnsi="Cambria Math" w:cs="Cambria Math"/>
                              </w:rPr>
                            </w:ins>
                          </m:ctrlPr>
                        </m:e>
                        <m:e>
                          <w:ins w:id="1196" w:author="Iman Zabet" w:date="2012-05-07T00:52:00Z">
                            <m:r>
                              <m:rPr>
                                <m:sty m:val="p"/>
                              </m:rPr>
                              <w:rPr>
                                <w:rFonts w:ascii="Cambria Math" w:hAnsi="Cambria Math"/>
                              </w:rPr>
                              <m:t xml:space="preserve">if </m:t>
                            </m:r>
                            <m:r>
                              <w:rPr>
                                <w:rFonts w:ascii="Cambria Math" w:hAnsi="Cambria Math"/>
                              </w:rPr>
                              <m:t>i=j</m:t>
                            </m:r>
                          </w:ins>
                        </m:e>
                      </m:mr>
                    </m:m>
                  </m:e>
                </m:d>
              </m:oMath>
            </m:oMathPara>
          </w:p>
        </w:tc>
        <w:tc>
          <w:tcPr>
            <w:tcW w:w="567" w:type="dxa"/>
            <w:vAlign w:val="center"/>
          </w:tcPr>
          <w:p w:rsidR="000E2DB4" w:rsidRPr="00687477" w:rsidRDefault="000E2DB4" w:rsidP="000E2DB4">
            <w:pPr>
              <w:pStyle w:val="Caption"/>
              <w:spacing w:after="0"/>
              <w:jc w:val="right"/>
              <w:rPr>
                <w:rFonts w:cstheme="majorBidi"/>
                <w:sz w:val="20"/>
                <w:szCs w:val="20"/>
              </w:rPr>
            </w:pPr>
            <w:bookmarkStart w:id="1197" w:name="_Ref324001694"/>
            <w:bookmarkStart w:id="1198" w:name="_Ref324001713"/>
            <w:r w:rsidRPr="00687477">
              <w:rPr>
                <w:rFonts w:cstheme="majorBidi"/>
                <w:sz w:val="20"/>
                <w:szCs w:val="20"/>
              </w:rPr>
              <w:t>(</w:t>
            </w:r>
            <w:r w:rsidRPr="00687477">
              <w:rPr>
                <w:rFonts w:cstheme="majorBidi"/>
                <w:sz w:val="20"/>
                <w:szCs w:val="20"/>
              </w:rPr>
              <w:fldChar w:fldCharType="begin"/>
            </w:r>
            <w:r w:rsidRPr="00687477">
              <w:rPr>
                <w:rFonts w:cstheme="majorBidi"/>
                <w:sz w:val="20"/>
                <w:szCs w:val="20"/>
              </w:rPr>
              <w:instrText xml:space="preserve"> SEQ ( \* ARABIC </w:instrText>
            </w:r>
            <w:r w:rsidRPr="00687477">
              <w:rPr>
                <w:rFonts w:cstheme="majorBidi"/>
                <w:sz w:val="20"/>
                <w:szCs w:val="20"/>
              </w:rPr>
              <w:fldChar w:fldCharType="separate"/>
            </w:r>
            <w:r w:rsidR="00981F58">
              <w:rPr>
                <w:rFonts w:cstheme="majorBidi"/>
                <w:noProof/>
                <w:sz w:val="20"/>
                <w:szCs w:val="20"/>
              </w:rPr>
              <w:t>33</w:t>
            </w:r>
            <w:r w:rsidRPr="00687477">
              <w:rPr>
                <w:rFonts w:cstheme="majorBidi"/>
                <w:sz w:val="20"/>
                <w:szCs w:val="20"/>
              </w:rPr>
              <w:fldChar w:fldCharType="end"/>
            </w:r>
            <w:bookmarkEnd w:id="1197"/>
            <w:r w:rsidRPr="00687477">
              <w:rPr>
                <w:rFonts w:cstheme="majorBidi"/>
                <w:sz w:val="20"/>
                <w:szCs w:val="20"/>
              </w:rPr>
              <w:t>)</w:t>
            </w:r>
            <w:bookmarkEnd w:id="1198"/>
          </w:p>
        </w:tc>
      </w:tr>
    </w:tbl>
    <w:p w:rsidR="00462A26" w:rsidRDefault="00E93B1A" w:rsidP="004B07A9">
      <w:commentRangeStart w:id="1199"/>
      <w:r>
        <w:t>Where</w:t>
      </w:r>
      <w:commentRangeEnd w:id="1199"/>
      <w:r w:rsidR="00C162D4">
        <w:rPr>
          <w:rStyle w:val="CommentReference"/>
          <w:rFonts w:ascii="Tahoma" w:hAnsi="Tahoma"/>
        </w:rPr>
        <w:commentReference w:id="1199"/>
      </w:r>
      <w:r>
        <w:t xml:space="preserve">, </w:t>
      </w:r>
      <w:ins w:id="1200" w:author="Iman Zabet" w:date="2012-05-02T05:16:00Z">
        <w:r w:rsidR="004B07A9">
          <w:t>location</w:t>
        </w:r>
      </w:ins>
      <w:ins w:id="1201" w:author="Iman Zabet" w:date="2012-05-01T02:24:00Z">
        <w:r w:rsidR="00D61C24">
          <w:t xml:space="preserve"> </w:t>
        </w:r>
        <m:oMath>
          <m:r>
            <w:rPr>
              <w:rFonts w:ascii="Cambria Math" w:hAnsi="Cambria Math"/>
            </w:rPr>
            <m:t>j</m:t>
          </m:r>
        </m:oMath>
      </w:ins>
      <w:r>
        <w:t xml:space="preserve"> is referring to the next container place that is to be handled.</w:t>
      </w:r>
      <w:r w:rsidR="002E14C6">
        <w:t xml:space="preserve"> </w:t>
      </w:r>
      <w:r w:rsidR="00462A26">
        <w:t xml:space="preserve">Now for </w:t>
      </w:r>
      <w:r w:rsidR="00462A26" w:rsidRPr="00462A26">
        <w:t>our</w:t>
      </w:r>
      <w:r w:rsidR="00462A26">
        <w:t xml:space="preserve"> model which has </w:t>
      </w:r>
      <m:oMath>
        <m:r>
          <w:rPr>
            <w:rFonts w:ascii="Cambria Math" w:hAnsi="Cambria Math"/>
          </w:rPr>
          <m:t>n</m:t>
        </m:r>
      </m:oMath>
      <w:r w:rsidR="004677AA">
        <w:t xml:space="preserve"> </w:t>
      </w:r>
      <w:r w:rsidR="00462A26">
        <w:t xml:space="preserve">tasks, we can define a </w:t>
      </w:r>
      <m:oMath>
        <m:r>
          <w:rPr>
            <w:rFonts w:ascii="Cambria Math" w:hAnsi="Cambria Math"/>
          </w:rPr>
          <m:t>n×n</m:t>
        </m:r>
      </m:oMath>
      <w:r w:rsidR="00462A26">
        <w:t xml:space="preserve"> transition time </w:t>
      </w:r>
      <w:proofErr w:type="gramStart"/>
      <w:r w:rsidR="00654A2B">
        <w:t xml:space="preserve">matrix </w:t>
      </w:r>
      <w:proofErr w:type="gramEnd"/>
      <m:oMath>
        <m:sSub>
          <m:sSubPr>
            <m:ctrlPr>
              <w:rPr>
                <w:rFonts w:ascii="Cambria Math" w:hAnsi="Cambria Math"/>
                <w:i/>
              </w:rPr>
            </m:ctrlPr>
          </m:sSubPr>
          <m:e>
            <m:r>
              <w:rPr>
                <w:rFonts w:ascii="Cambria Math" w:hAnsi="Cambria Math"/>
              </w:rPr>
              <m:t>T</m:t>
            </m:r>
          </m:e>
          <m:sub>
            <m:r>
              <w:rPr>
                <w:rFonts w:ascii="Cambria Math" w:hAnsi="Cambria Math"/>
              </w:rPr>
              <m:t>n×n</m:t>
            </m:r>
          </m:sub>
        </m:sSub>
      </m:oMath>
      <w:r w:rsidR="00462A26">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27"/>
        <w:gridCol w:w="567"/>
      </w:tblGrid>
      <w:tr w:rsidR="002E14C6" w:rsidTr="00327467">
        <w:tc>
          <w:tcPr>
            <w:tcW w:w="7127" w:type="dxa"/>
          </w:tcPr>
          <w:p w:rsidR="002E14C6" w:rsidRPr="007F6ACE" w:rsidRDefault="007D4C2E" w:rsidP="00BB4660">
            <w:pPr>
              <w:pStyle w:val="StyleBodyTextLatinCambriaMathComplexBodyCSArial"/>
            </w:pPr>
            <w:ins w:id="1202" w:author="Iman Zabet" w:date="2012-05-06T00:18:00Z">
              <m:oMathPara>
                <m:oMathParaPr>
                  <m:jc m:val="left"/>
                </m:oMathParaPr>
                <m:oMath>
                  <m:r>
                    <m:t>T</m:t>
                  </m:r>
                </m:oMath>
              </m:oMathPara>
            </w:ins>
            <m:oMathPara>
              <m:oMathParaPr>
                <m:jc m:val="left"/>
              </m:oMathParaPr>
              <m:oMath>
                <m:r>
                  <m:t>=</m:t>
                </m:r>
                <m:d>
                  <m:dPr>
                    <m:begChr m:val="["/>
                    <m:endChr m:val="]"/>
                    <m:ctrlPr/>
                  </m:dPr>
                  <m:e>
                    <m:m>
                      <m:mPr>
                        <m:plcHide m:val="1"/>
                        <m:mcs>
                          <m:mc>
                            <m:mcPr>
                              <m:count m:val="1"/>
                              <m:mcJc m:val="left"/>
                            </m:mcPr>
                          </m:mc>
                          <m:mc>
                            <m:mcPr>
                              <m:count m:val="3"/>
                              <m:mcJc m:val="center"/>
                            </m:mcPr>
                          </m:mc>
                        </m:mcs>
                        <m:ctrlPr/>
                      </m:mPr>
                      <m:mr>
                        <m:e>
                          <m:sSub>
                            <m:sSubPr>
                              <m:ctrlPr/>
                            </m:sSubPr>
                            <m:e>
                              <w:ins w:id="1203" w:author="Iman Zabet" w:date="2012-05-06T00:27:00Z">
                                <m:r>
                                  <m:t>t</m:t>
                                </m:r>
                              </w:ins>
                            </m:e>
                            <m:sub>
                              <m:r>
                                <m:t>11</m:t>
                              </m:r>
                            </m:sub>
                          </m:sSub>
                          <m:ctrlPr>
                            <w:rPr>
                              <w:rFonts w:eastAsia="Cambria Math" w:cs="Cambria Math"/>
                              <w:i w:val="0"/>
                            </w:rPr>
                          </m:ctrlPr>
                        </m:e>
                        <m:e>
                          <m:sSub>
                            <m:sSubPr>
                              <m:ctrlPr/>
                            </m:sSubPr>
                            <m:e>
                              <w:ins w:id="1204" w:author="Iman Zabet" w:date="2012-05-05T16:40:00Z">
                                <m:r>
                                  <m:t>t</m:t>
                                </m:r>
                              </w:ins>
                            </m:e>
                            <m:sub>
                              <m:r>
                                <m:t>12</m:t>
                              </m:r>
                            </m:sub>
                          </m:sSub>
                          <m:ctrlPr>
                            <w:rPr>
                              <w:rFonts w:eastAsia="Cambria Math" w:cs="Cambria Math"/>
                              <w:i w:val="0"/>
                            </w:rPr>
                          </m:ctrlPr>
                        </m:e>
                        <m:e>
                          <m:r>
                            <m:t>⋯</m:t>
                          </m:r>
                          <m:ctrlPr>
                            <w:rPr>
                              <w:rFonts w:eastAsia="Cambria Math" w:cs="Cambria Math"/>
                              <w:i w:val="0"/>
                            </w:rPr>
                          </m:ctrlPr>
                        </m:e>
                        <m:e>
                          <m:sSub>
                            <m:sSubPr>
                              <m:ctrlPr/>
                            </m:sSubPr>
                            <m:e>
                              <w:ins w:id="1205" w:author="Iman Zabet" w:date="2012-05-05T16:40:00Z">
                                <m:r>
                                  <m:t>t</m:t>
                                </m:r>
                              </w:ins>
                            </m:e>
                            <m:sub>
                              <m:r>
                                <m:t>1n</m:t>
                              </m:r>
                            </m:sub>
                          </m:sSub>
                          <m:ctrlPr>
                            <w:rPr>
                              <w:rFonts w:eastAsia="Cambria Math" w:cs="Cambria Math"/>
                              <w:i w:val="0"/>
                            </w:rPr>
                          </m:ctrlPr>
                        </m:e>
                      </m:mr>
                      <m:mr>
                        <m:e>
                          <m:sSub>
                            <m:sSubPr>
                              <m:ctrlPr/>
                            </m:sSubPr>
                            <m:e>
                              <w:ins w:id="1206" w:author="Iman Zabet" w:date="2012-05-05T16:40:00Z">
                                <m:r>
                                  <m:t>t</m:t>
                                </m:r>
                              </w:ins>
                            </m:e>
                            <m:sub>
                              <m:r>
                                <m:t>21</m:t>
                              </m:r>
                            </m:sub>
                          </m:sSub>
                          <m:ctrlPr>
                            <w:rPr>
                              <w:rFonts w:eastAsia="Cambria Math" w:cs="Cambria Math"/>
                              <w:i w:val="0"/>
                            </w:rPr>
                          </m:ctrlPr>
                        </m:e>
                        <m:e>
                          <m:sSub>
                            <m:sSubPr>
                              <m:ctrlPr>
                                <w:ins w:id="1207" w:author="Iman Zabet" w:date="2012-05-07T02:12:00Z">
                                  <w:rPr>
                                    <w:rFonts w:eastAsia="Cambria Math" w:cs="Cambria Math"/>
                                  </w:rPr>
                                </w:ins>
                              </m:ctrlPr>
                            </m:sSubPr>
                            <m:e>
                              <w:ins w:id="1208" w:author="Iman Zabet" w:date="2012-05-07T02:12:00Z">
                                <m:r>
                                  <w:rPr>
                                    <w:rFonts w:eastAsia="Cambria Math" w:cs="Cambria Math"/>
                                  </w:rPr>
                                  <m:t>t</m:t>
                                </m:r>
                              </w:ins>
                            </m:e>
                            <m:sub>
                              <w:ins w:id="1209" w:author="Iman Zabet" w:date="2012-05-07T02:12:00Z">
                                <m:r>
                                  <w:rPr>
                                    <w:rFonts w:eastAsia="Cambria Math" w:cs="Cambria Math"/>
                                  </w:rPr>
                                  <m:t>22</m:t>
                                </m:r>
                              </w:ins>
                            </m:sub>
                          </m:sSub>
                          <m:ctrlPr>
                            <w:rPr>
                              <w:rFonts w:eastAsia="Cambria Math" w:cs="Cambria Math"/>
                              <w:i w:val="0"/>
                            </w:rPr>
                          </m:ctrlPr>
                        </m:e>
                        <m:e>
                          <m:ctrlPr>
                            <w:rPr>
                              <w:rFonts w:eastAsia="Cambria Math" w:cs="Cambria Math"/>
                              <w:i w:val="0"/>
                            </w:rPr>
                          </m:ctrlPr>
                        </m:e>
                        <m:e>
                          <m:ctrlPr>
                            <w:rPr>
                              <w:rFonts w:eastAsia="Cambria Math" w:cs="Cambria Math"/>
                              <w:i w:val="0"/>
                            </w:rPr>
                          </m:ctrlPr>
                        </m:e>
                      </m:mr>
                      <m:mr>
                        <m:e>
                          <m:r>
                            <m:t>⋮</m:t>
                          </m:r>
                          <m:ctrlPr>
                            <w:rPr>
                              <w:rFonts w:eastAsia="Cambria Math" w:cs="Cambria Math"/>
                              <w:i w:val="0"/>
                            </w:rPr>
                          </m:ctrlPr>
                        </m:e>
                        <m:e>
                          <m:ctrlPr>
                            <w:rPr>
                              <w:rFonts w:eastAsia="Cambria Math" w:cs="Cambria Math"/>
                              <w:i w:val="0"/>
                            </w:rPr>
                          </m:ctrlPr>
                        </m:e>
                        <m:e>
                          <m:r>
                            <m:t>⋱</m:t>
                          </m:r>
                          <m:ctrlPr>
                            <w:rPr>
                              <w:rFonts w:eastAsia="Cambria Math" w:cs="Cambria Math"/>
                              <w:i w:val="0"/>
                            </w:rPr>
                          </m:ctrlPr>
                        </m:e>
                        <m:e>
                          <m:r>
                            <m:t>⋮</m:t>
                          </m:r>
                          <m:ctrlPr>
                            <w:rPr>
                              <w:rFonts w:eastAsia="Cambria Math" w:cs="Cambria Math"/>
                              <w:i w:val="0"/>
                            </w:rPr>
                          </m:ctrlPr>
                        </m:e>
                      </m:mr>
                      <m:mr>
                        <m:e>
                          <m:sSub>
                            <m:sSubPr>
                              <m:ctrlPr/>
                            </m:sSubPr>
                            <m:e>
                              <w:ins w:id="1210" w:author="Iman Zabet" w:date="2012-05-05T16:40:00Z">
                                <m:r>
                                  <m:t>t</m:t>
                                </m:r>
                              </w:ins>
                            </m:e>
                            <m:sub>
                              <m:r>
                                <m:t>n1</m:t>
                              </m:r>
                            </m:sub>
                          </m:sSub>
                          <m:ctrlPr>
                            <w:rPr>
                              <w:rFonts w:eastAsia="Cambria Math" w:cs="Cambria Math"/>
                              <w:i w:val="0"/>
                            </w:rPr>
                          </m:ctrlPr>
                        </m:e>
                        <m:e>
                          <m:ctrlPr>
                            <w:rPr>
                              <w:rFonts w:eastAsia="Cambria Math" w:cs="Cambria Math"/>
                              <w:i w:val="0"/>
                            </w:rPr>
                          </m:ctrlPr>
                        </m:e>
                        <m:e>
                          <m:r>
                            <m:t>⋯</m:t>
                          </m:r>
                          <m:ctrlPr>
                            <w:rPr>
                              <w:rFonts w:eastAsia="Cambria Math" w:cs="Cambria Math"/>
                              <w:i w:val="0"/>
                            </w:rPr>
                          </m:ctrlPr>
                        </m:e>
                        <m:e>
                          <m:sSub>
                            <m:sSubPr>
                              <m:ctrlPr/>
                            </m:sSubPr>
                            <m:e>
                              <w:ins w:id="1211" w:author="Iman Zabet" w:date="2012-05-05T16:40:00Z">
                                <m:r>
                                  <m:t>t</m:t>
                                </m:r>
                              </w:ins>
                            </m:e>
                            <m:sub>
                              <m:r>
                                <m:t>nn</m:t>
                              </m:r>
                            </m:sub>
                          </m:sSub>
                        </m:e>
                      </m:mr>
                    </m:m>
                  </m:e>
                </m:d>
              </m:oMath>
            </m:oMathPara>
          </w:p>
        </w:tc>
        <w:tc>
          <w:tcPr>
            <w:tcW w:w="567" w:type="dxa"/>
            <w:vAlign w:val="center"/>
          </w:tcPr>
          <w:p w:rsidR="002E14C6" w:rsidRPr="00450BC8" w:rsidRDefault="000E4326" w:rsidP="00C162D4">
            <w:pPr>
              <w:pStyle w:val="Caption"/>
              <w:jc w:val="right"/>
              <w:rPr>
                <w:sz w:val="20"/>
                <w:szCs w:val="20"/>
              </w:rPr>
            </w:pPr>
            <w:bookmarkStart w:id="1212" w:name="_Ref321226809"/>
            <w:bookmarkStart w:id="1213" w:name="_Ref325071826"/>
            <w:r>
              <w:rPr>
                <w:sz w:val="20"/>
                <w:szCs w:val="20"/>
              </w:rPr>
              <w:t>(</w:t>
            </w:r>
            <w:r w:rsidR="00450BC8" w:rsidRPr="00450BC8">
              <w:rPr>
                <w:sz w:val="20"/>
                <w:szCs w:val="20"/>
              </w:rPr>
              <w:fldChar w:fldCharType="begin"/>
            </w:r>
            <w:r w:rsidR="00450BC8" w:rsidRPr="00450BC8">
              <w:rPr>
                <w:sz w:val="20"/>
                <w:szCs w:val="20"/>
              </w:rPr>
              <w:instrText xml:space="preserve"> SEQ ( \* ARABIC </w:instrText>
            </w:r>
            <w:r w:rsidR="00450BC8" w:rsidRPr="00450BC8">
              <w:rPr>
                <w:sz w:val="20"/>
                <w:szCs w:val="20"/>
              </w:rPr>
              <w:fldChar w:fldCharType="separate"/>
            </w:r>
            <w:r w:rsidR="00981F58">
              <w:rPr>
                <w:noProof/>
                <w:sz w:val="20"/>
                <w:szCs w:val="20"/>
              </w:rPr>
              <w:t>34</w:t>
            </w:r>
            <w:r w:rsidR="00450BC8" w:rsidRPr="00450BC8">
              <w:rPr>
                <w:sz w:val="20"/>
                <w:szCs w:val="20"/>
              </w:rPr>
              <w:fldChar w:fldCharType="end"/>
            </w:r>
            <w:bookmarkEnd w:id="1212"/>
            <w:r>
              <w:rPr>
                <w:sz w:val="20"/>
                <w:szCs w:val="20"/>
              </w:rPr>
              <w:t>)</w:t>
            </w:r>
            <w:bookmarkEnd w:id="1213"/>
          </w:p>
        </w:tc>
      </w:tr>
    </w:tbl>
    <w:commentRangeEnd w:id="1120"/>
    <w:p w:rsidR="006A77BB" w:rsidRDefault="00FB19CA" w:rsidP="006A77BB">
      <w:r>
        <w:rPr>
          <w:rStyle w:val="CommentReference"/>
          <w:rFonts w:ascii="Tahoma" w:hAnsi="Tahoma"/>
        </w:rPr>
        <w:commentReference w:id="1120"/>
      </w:r>
      <w:r w:rsidR="00F76ED5">
        <w:t xml:space="preserve">Where, in general </w:t>
      </w:r>
      <m:oMath>
        <m:sSub>
          <m:sSubPr>
            <m:ctrlPr>
              <w:rPr>
                <w:rFonts w:ascii="Cambria Math" w:hAnsi="Cambria Math"/>
                <w:i/>
              </w:rPr>
            </m:ctrlPr>
          </m:sSubPr>
          <m:e>
            <m:r>
              <w:rPr>
                <w:rFonts w:ascii="Cambria Math" w:hAnsi="Cambria Math"/>
              </w:rPr>
              <m:t>T</m:t>
            </m:r>
          </m:e>
          <m:sub>
            <m:r>
              <w:rPr>
                <w:rFonts w:ascii="Cambria Math" w:hAnsi="Cambria Math"/>
              </w:rPr>
              <m:t>n×n</m:t>
            </m:r>
          </m:sub>
        </m:sSub>
      </m:oMath>
      <w:r w:rsidR="00F76ED5">
        <w:t xml:space="preserve"> is </w:t>
      </w:r>
      <w:r w:rsidR="009C53CF">
        <w:t>an</w:t>
      </w:r>
      <w:r w:rsidR="00946B7F">
        <w:t xml:space="preserve"> asymmetric </w:t>
      </w:r>
      <w:r w:rsidR="009C53CF">
        <w:t xml:space="preserve">square </w:t>
      </w:r>
      <w:r w:rsidR="00946B7F">
        <w:t xml:space="preserve">matrix and its diagonal are </w:t>
      </w:r>
      <w:ins w:id="1214" w:author="Iman Zabet" w:date="2012-05-07T01:01:00Z">
        <w:r w:rsidR="00CA3904">
          <w:t>non-</w:t>
        </w:r>
      </w:ins>
      <w:r w:rsidR="00946B7F">
        <w:t>zero</w:t>
      </w:r>
      <w:ins w:id="1215" w:author="Iman Zabet" w:date="2012-05-02T05:29:00Z">
        <w:r w:rsidR="00BB5D2C">
          <w:t>.</w:t>
        </w:r>
      </w:ins>
      <w:r w:rsidR="00AB039B">
        <w:t xml:space="preserve"> </w:t>
      </w:r>
      <w:del w:id="1216" w:author="Iman Zabet" w:date="2012-05-02T05:29:00Z">
        <w:r w:rsidR="00AB039B" w:rsidDel="00BB5D2C">
          <w:delText>(very small number</w:delText>
        </w:r>
        <w:r w:rsidR="00C2054B" w:rsidDel="00BB5D2C">
          <w:delText>s</w:delText>
        </w:r>
        <w:r w:rsidR="005F667C" w:rsidDel="00BB5D2C">
          <w:delText xml:space="preserve"> indicate loading time of their relevant task</w:delText>
        </w:r>
        <w:r w:rsidR="00AB039B" w:rsidDel="00BB5D2C">
          <w:delText>)</w:delText>
        </w:r>
        <w:r w:rsidR="00946B7F" w:rsidDel="00BB5D2C">
          <w:delText>.</w:delText>
        </w:r>
      </w:del>
    </w:p>
    <w:p w:rsidR="00441980" w:rsidRDefault="00C63F1B" w:rsidP="00D1182A">
      <w:ins w:id="1217" w:author="Iman Zabet" w:date="2012-05-06T00:17:00Z">
        <w:r>
          <w:t xml:space="preserve">Note, the loading time of container at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traveling time of loaded container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r>
            <m:rPr>
              <m:sty m:val="p"/>
            </m:rPr>
            <w:rPr>
              <w:rFonts w:ascii="Cambria Math" w:hAnsi="Cambria Math"/>
            </w:rPr>
            <m:t xml:space="preserve">to </m:t>
          </m:r>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i</m:t>
                  </m:r>
                </m:sub>
              </m:sSub>
            </m:e>
          </m:acc>
        </m:oMath>
        <w:r>
          <w:t>, and unloading time of container at</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i</m:t>
                  </m:r>
                </m:sub>
              </m:sSub>
            </m:e>
          </m:acc>
        </m:oMath>
        <w:r>
          <w:t>, all the processing time of task</w:t>
        </w:r>
        <m:oMath>
          <m:r>
            <w:rPr>
              <w:rFonts w:ascii="Cambria Math" w:hAnsi="Cambria Math"/>
            </w:rPr>
            <m:t xml:space="preserve"> i</m:t>
          </m:r>
        </m:oMath>
        <w:r>
          <w:t>, and all can be assumed as actions for tas</w:t>
        </w:r>
      </w:ins>
      <w:ins w:id="1218" w:author="Iman Zabet" w:date="2012-05-07T00:58:00Z">
        <w:r w:rsidR="00D1182A">
          <w:t xml:space="preserve">denoted in section </w:t>
        </w:r>
        <w:r w:rsidR="00D1182A">
          <w:fldChar w:fldCharType="begin"/>
        </w:r>
        <w:r w:rsidR="00D1182A">
          <w:instrText xml:space="preserve"> REF _Ref324001127 \w \h </w:instrText>
        </w:r>
      </w:ins>
      <w:ins w:id="1219" w:author="Iman Zabet" w:date="2012-05-07T00:58:00Z">
        <w:r w:rsidR="00D1182A">
          <w:fldChar w:fldCharType="separate"/>
        </w:r>
      </w:ins>
      <w:r w:rsidR="00981F58">
        <w:rPr>
          <w:cs/>
        </w:rPr>
        <w:t>‎</w:t>
      </w:r>
      <w:proofErr w:type="spellStart"/>
      <w:r w:rsidR="00981F58">
        <w:t>III.B</w:t>
      </w:r>
      <w:ins w:id="1220" w:author="Iman Zabet" w:date="2012-05-07T00:58:00Z">
        <w:r w:rsidR="00D1182A">
          <w:fldChar w:fldCharType="end"/>
        </w:r>
      </w:ins>
      <w:ins w:id="1221" w:author="Iman Zabet" w:date="2012-05-06T00:17:00Z">
        <w:r>
          <w:t>k</w:t>
        </w:r>
        <w:proofErr w:type="spellEnd"/>
        <w:r>
          <w:t xml:space="preserve"> and are identical to the time required to perform task</w:t>
        </w:r>
        <m:oMath>
          <m:r>
            <w:rPr>
              <w:rFonts w:ascii="Cambria Math" w:hAnsi="Cambria Math"/>
            </w:rPr>
            <m:t xml:space="preserve"> i</m:t>
          </m:r>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ins>
      <w:ins w:id="1222" w:author="Iman Zabet" w:date="2012-05-07T00:56:00Z">
        <w:r w:rsidR="007E3D87" w:rsidRPr="007E3D87">
          <w:t xml:space="preserve"> </w:t>
        </w:r>
        <w:r w:rsidR="007E3D87">
          <w:t xml:space="preserve">denoted in section </w:t>
        </w:r>
        <w:r w:rsidR="007E3D87">
          <w:fldChar w:fldCharType="begin"/>
        </w:r>
        <w:r w:rsidR="007E3D87">
          <w:instrText xml:space="preserve"> REF _Ref324001127 \w \h </w:instrText>
        </w:r>
      </w:ins>
      <w:ins w:id="1223" w:author="Iman Zabet" w:date="2012-05-07T00:56:00Z">
        <w:r w:rsidR="007E3D87">
          <w:fldChar w:fldCharType="separate"/>
        </w:r>
      </w:ins>
      <w:r w:rsidR="00981F58">
        <w:rPr>
          <w:cs/>
        </w:rPr>
        <w:t>‎</w:t>
      </w:r>
      <w:r w:rsidR="00981F58">
        <w:t>III.B</w:t>
      </w:r>
      <w:ins w:id="1224" w:author="Iman Zabet" w:date="2012-05-07T00:56:00Z">
        <w:r w:rsidR="007E3D87">
          <w:fldChar w:fldCharType="end"/>
        </w:r>
      </w:ins>
      <w:ins w:id="1225" w:author="Iman Zabet" w:date="2012-05-06T00:17:00Z">
        <w:r>
          <w:t>), defined in section</w:t>
        </w:r>
      </w:ins>
      <w:ins w:id="1226" w:author="Iman Zabet" w:date="2012-05-07T00:54:00Z">
        <w:r w:rsidR="00656A61">
          <w:t xml:space="preserve"> </w:t>
        </w:r>
      </w:ins>
      <w:ins w:id="1227" w:author="Iman Zabet" w:date="2012-05-07T00:55:00Z">
        <w:r w:rsidR="00656A61">
          <w:fldChar w:fldCharType="begin"/>
        </w:r>
        <w:r w:rsidR="00656A61">
          <w:instrText xml:space="preserve"> REF _Ref324001127 \w \h </w:instrText>
        </w:r>
      </w:ins>
      <w:r w:rsidR="00656A61">
        <w:fldChar w:fldCharType="separate"/>
      </w:r>
      <w:r w:rsidR="00981F58">
        <w:rPr>
          <w:cs/>
        </w:rPr>
        <w:t>‎</w:t>
      </w:r>
      <w:r w:rsidR="00981F58">
        <w:t>III.B</w:t>
      </w:r>
      <w:ins w:id="1228" w:author="Iman Zabet" w:date="2012-05-07T00:55:00Z">
        <w:r w:rsidR="00656A61">
          <w:fldChar w:fldCharType="end"/>
        </w:r>
      </w:ins>
      <w:ins w:id="1229" w:author="Iman Zabet" w:date="2012-05-06T00:17:00Z">
        <w:r>
          <w:t>.</w:t>
        </w:r>
        <w:r w:rsidRPr="00B251E8">
          <w:t xml:space="preserve"> </w:t>
        </w:r>
      </w:ins>
      <w:ins w:id="1230" w:author="Iman Zabet" w:date="2012-05-06T00:19:00Z">
        <w:r w:rsidR="00363BE7">
          <w:t>In addition</w:t>
        </w:r>
      </w:ins>
      <w:ins w:id="1231" w:author="Iman Zabet" w:date="2012-05-06T00:17:00Z">
        <w:r>
          <w:t>, the definition of traveling time of empty crane from</w:t>
        </w:r>
      </w:ins>
      <w:ins w:id="1232" w:author="Iman Zabet" w:date="2012-05-07T00:57:00Z">
        <w:r w:rsidR="00D1182A">
          <w:t xml:space="preserve"> task</w:t>
        </w:r>
      </w:ins>
      <w:ins w:id="1233" w:author="Iman Zabet" w:date="2012-05-07T00:58:00Z">
        <m:oMath>
          <m:r>
            <w:rPr>
              <w:rFonts w:ascii="Cambria Math" w:hAnsi="Cambria Math"/>
            </w:rPr>
            <m:t xml:space="preserve"> i</m:t>
          </m:r>
        </m:oMath>
        <w:r w:rsidR="00D1182A">
          <w:t xml:space="preserve"> to task</w:t>
        </w:r>
        <m:oMath>
          <m:r>
            <w:rPr>
              <w:rFonts w:ascii="Cambria Math" w:hAnsi="Cambria Math"/>
            </w:rPr>
            <m:t xml:space="preserve"> j</m:t>
          </m:r>
        </m:oMath>
      </w:ins>
      <w:ins w:id="1234" w:author="Iman Zabet" w:date="2012-05-07T00:57:00Z">
        <w:r w:rsidR="00D1182A">
          <w:t xml:space="preserve"> </w:t>
        </w:r>
      </w:ins>
      <w:ins w:id="1235" w:author="Iman Zabet" w:date="2012-05-07T00:58:00Z">
        <w:r w:rsidR="00D1182A">
          <w:t>(</w:t>
        </w:r>
      </w:ins>
      <m:oMath>
        <m:acc>
          <m:accPr>
            <m:chr m:val="́"/>
            <m:ctrlPr>
              <w:ins w:id="1236" w:author="Iman Zabet" w:date="2012-05-06T00:17:00Z">
                <w:rPr>
                  <w:rFonts w:ascii="Cambria Math" w:hAnsi="Cambria Math"/>
                  <w:i/>
                </w:rPr>
              </w:ins>
            </m:ctrlPr>
          </m:accPr>
          <m:e>
            <m:sSub>
              <m:sSubPr>
                <m:ctrlPr>
                  <w:ins w:id="1237" w:author="Iman Zabet" w:date="2012-05-06T00:17:00Z">
                    <w:rPr>
                      <w:rFonts w:ascii="Cambria Math" w:hAnsi="Cambria Math"/>
                      <w:i/>
                    </w:rPr>
                  </w:ins>
                </m:ctrlPr>
              </m:sSubPr>
              <m:e>
                <w:ins w:id="1238" w:author="Iman Zabet" w:date="2012-05-06T00:17:00Z">
                  <m:r>
                    <w:rPr>
                      <w:rFonts w:ascii="Cambria Math" w:hAnsi="Cambria Math"/>
                    </w:rPr>
                    <m:t>l</m:t>
                  </m:r>
                </w:ins>
              </m:e>
              <m:sub>
                <w:ins w:id="1239" w:author="Iman Zabet" w:date="2012-05-06T00:17:00Z">
                  <m:r>
                    <w:rPr>
                      <w:rFonts w:ascii="Cambria Math" w:hAnsi="Cambria Math"/>
                    </w:rPr>
                    <m:t>i</m:t>
                  </m:r>
                </w:ins>
              </m:sub>
            </m:sSub>
          </m:e>
        </m:acc>
        <w:ins w:id="1240" w:author="Iman Zabet" w:date="2012-05-06T00:17:00Z">
          <m:r>
            <m:rPr>
              <m:sty m:val="p"/>
            </m:rPr>
            <w:rPr>
              <w:rFonts w:ascii="Cambria Math" w:hAnsi="Cambria Math"/>
            </w:rPr>
            <m:t xml:space="preserve"> to </m:t>
          </m:r>
        </w:ins>
        <m:sSub>
          <m:sSubPr>
            <m:ctrlPr>
              <w:ins w:id="1241" w:author="Iman Zabet" w:date="2012-05-06T00:17:00Z">
                <w:rPr>
                  <w:rFonts w:ascii="Cambria Math" w:hAnsi="Cambria Math"/>
                  <w:i/>
                </w:rPr>
              </w:ins>
            </m:ctrlPr>
          </m:sSubPr>
          <m:e>
            <w:ins w:id="1242" w:author="Iman Zabet" w:date="2012-05-06T00:17:00Z">
              <m:r>
                <w:rPr>
                  <w:rFonts w:ascii="Cambria Math" w:hAnsi="Cambria Math"/>
                </w:rPr>
                <m:t>l</m:t>
              </m:r>
            </w:ins>
          </m:e>
          <m:sub>
            <w:ins w:id="1243" w:author="Iman Zabet" w:date="2012-05-06T00:17:00Z">
              <m:r>
                <w:rPr>
                  <w:rFonts w:ascii="Cambria Math" w:hAnsi="Cambria Math"/>
                </w:rPr>
                <m:t>j</m:t>
              </m:r>
            </w:ins>
          </m:sub>
        </m:sSub>
      </m:oMath>
      <w:ins w:id="1244" w:author="Iman Zabet" w:date="2012-05-07T00:58:00Z">
        <w:r w:rsidR="00D1182A">
          <w:t>),</w:t>
        </w:r>
      </w:ins>
      <w:ins w:id="1245" w:author="Iman Zabet" w:date="2012-05-06T00:17:00Z">
        <w:r>
          <w:t xml:space="preserve"> is exactly the same as the definition of the QCSP explained in section</w:t>
        </w:r>
      </w:ins>
      <w:ins w:id="1246" w:author="Iman Zabet" w:date="2012-05-07T00:55:00Z">
        <w:r w:rsidR="00656A61">
          <w:t xml:space="preserve"> </w:t>
        </w:r>
        <w:r w:rsidR="00656A61">
          <w:fldChar w:fldCharType="begin"/>
        </w:r>
        <w:r w:rsidR="00656A61">
          <w:instrText xml:space="preserve"> REF _Ref324001127 \w \h </w:instrText>
        </w:r>
      </w:ins>
      <w:r w:rsidR="00656A61">
        <w:fldChar w:fldCharType="separate"/>
      </w:r>
      <w:r w:rsidR="00981F58">
        <w:rPr>
          <w:cs/>
        </w:rPr>
        <w:t>‎</w:t>
      </w:r>
      <w:r w:rsidR="00981F58">
        <w:t>III.B</w:t>
      </w:r>
      <w:ins w:id="1247" w:author="Iman Zabet" w:date="2012-05-07T00:55:00Z">
        <w:r w:rsidR="00656A61">
          <w:fldChar w:fldCharType="end"/>
        </w:r>
      </w:ins>
      <w:ins w:id="1248" w:author="Iman Zabet" w:date="2012-05-06T00:17:00Z">
        <w:r>
          <w:t xml:space="preserve"> for </w:t>
        </w:r>
        <m:oMath>
          <m:sSub>
            <m:sSubPr>
              <m:ctrlPr>
                <w:rPr>
                  <w:rFonts w:ascii="Cambria Math" w:hAnsi="Cambria Math"/>
                  <w:i/>
                </w:rPr>
              </m:ctrlPr>
            </m:sSubPr>
            <m:e>
              <m:r>
                <w:rPr>
                  <w:rFonts w:ascii="Cambria Math"/>
                </w:rPr>
                <m:t>t</m:t>
              </m:r>
            </m:e>
            <m:sub>
              <m:r>
                <w:rPr>
                  <w:rFonts w:ascii="Cambria Math"/>
                </w:rPr>
                <m:t>ij</m:t>
              </m:r>
            </m:sub>
          </m:sSub>
        </m:oMath>
        <w:r>
          <w:t xml:space="preserve"> </w:t>
        </w:r>
      </w:ins>
      <w:ins w:id="1249" w:author="Iman Zabet" w:date="2012-05-07T00:59:00Z">
        <w:r w:rsidR="005A3330">
          <w:t xml:space="preserve">and is assumed as </w:t>
        </w:r>
      </w:ins>
      <w:ins w:id="1250" w:author="Iman Zabet" w:date="2012-05-06T00:17:00Z">
        <w:r>
          <w:t xml:space="preserve">elements of </w:t>
        </w:r>
      </w:ins>
      <w:ins w:id="1251" w:author="Iman Zabet" w:date="2012-05-06T00:19:00Z">
        <w:r w:rsidR="00363BE7">
          <w:t>matrix</w:t>
        </w:r>
        <m:oMath>
          <m:r>
            <w:rPr>
              <w:rFonts w:ascii="Cambria Math" w:hAnsi="Cambria Math"/>
            </w:rPr>
            <m:t xml:space="preserve"> </m:t>
          </m:r>
        </m:oMath>
      </w:ins>
      <w:ins w:id="1252" w:author="Iman Zabet" w:date="2012-05-06T00:17:00Z">
        <m:oMath>
          <m:r>
            <w:rPr>
              <w:rFonts w:ascii="Cambria Math"/>
            </w:rPr>
            <m:t>T</m:t>
          </m:r>
        </m:oMath>
        <w:r>
          <w:t xml:space="preserve">. Regarding to the above assumptions we can re-write </w:t>
        </w:r>
        <w:r>
          <w:fldChar w:fldCharType="begin"/>
        </w:r>
        <w:r>
          <w:instrText xml:space="preserve"> REF _Ref324001713 \h </w:instrText>
        </w:r>
      </w:ins>
      <w:ins w:id="1253" w:author="Iman Zabet" w:date="2012-05-06T00:17:00Z">
        <w:r>
          <w:fldChar w:fldCharType="separate"/>
        </w:r>
      </w:ins>
      <w:r w:rsidR="00981F58" w:rsidRPr="00687477">
        <w:rPr>
          <w:rFonts w:cstheme="majorBidi"/>
        </w:rPr>
        <w:t>(</w:t>
      </w:r>
      <w:r w:rsidR="00981F58">
        <w:rPr>
          <w:rFonts w:cstheme="majorBidi"/>
          <w:noProof/>
        </w:rPr>
        <w:t>33</w:t>
      </w:r>
      <w:r w:rsidR="00981F58" w:rsidRPr="00687477">
        <w:rPr>
          <w:rFonts w:cstheme="majorBidi"/>
        </w:rPr>
        <w:t>)</w:t>
      </w:r>
      <w:ins w:id="1254" w:author="Iman Zabet" w:date="2012-05-06T00:17:00Z">
        <w:r>
          <w:fldChar w:fldCharType="end"/>
        </w:r>
        <w:r>
          <w:t xml:space="preserve"> as follows:</w:t>
        </w:r>
      </w:ins>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708"/>
      </w:tblGrid>
      <w:tr w:rsidR="00FF293A" w:rsidTr="007771A4">
        <w:tc>
          <w:tcPr>
            <w:tcW w:w="6663" w:type="dxa"/>
          </w:tcPr>
          <w:p w:rsidR="00FF293A" w:rsidRPr="007F6ACE" w:rsidRDefault="002C5E12" w:rsidP="007771A4">
            <w:pPr>
              <w:pStyle w:val="StyleBodyTextLatinCambriaMathComplexBodyCSArial"/>
            </w:pPr>
            <m:oMathPara>
              <m:oMathParaPr>
                <m:jc m:val="left"/>
              </m:oMathParaPr>
              <m:oMath>
                <m:sSub>
                  <m:sSubPr>
                    <m:ctrlPr>
                      <w:ins w:id="1255" w:author="Iman Zabet" w:date="2012-05-06T00:22:00Z">
                        <w:rPr/>
                      </w:ins>
                    </m:ctrlPr>
                  </m:sSubPr>
                  <m:e>
                    <w:ins w:id="1256" w:author="Iman Zabet" w:date="2012-05-06T00:22:00Z">
                      <m:r>
                        <m:t>t</m:t>
                      </m:r>
                    </w:ins>
                  </m:e>
                  <m:sub>
                    <w:ins w:id="1257" w:author="Iman Zabet" w:date="2012-05-06T00:22:00Z">
                      <m:r>
                        <m:t>ij</m:t>
                      </m:r>
                    </w:ins>
                  </m:sub>
                </m:sSub>
                <w:ins w:id="1258" w:author="Iman Zabet" w:date="2012-05-06T00:22:00Z">
                  <m:r>
                    <m:t>=</m:t>
                  </m:r>
                </w:ins>
                <m:d>
                  <m:dPr>
                    <m:begChr m:val="{"/>
                    <m:endChr m:val=""/>
                    <m:ctrlPr>
                      <w:ins w:id="1259" w:author="Iman Zabet" w:date="2012-05-06T00:22:00Z">
                        <w:rPr>
                          <w:rFonts w:eastAsia="SimSun" w:cs="Times New Roman"/>
                          <w:i w:val="0"/>
                          <w:sz w:val="20"/>
                          <w:szCs w:val="20"/>
                          <w:lang w:bidi="ar-SA"/>
                        </w:rPr>
                      </w:ins>
                    </m:ctrlPr>
                  </m:dPr>
                  <m:e>
                    <m:m>
                      <m:mPr>
                        <m:mcs>
                          <m:mc>
                            <m:mcPr>
                              <m:count m:val="1"/>
                              <m:mcJc m:val="left"/>
                            </m:mcPr>
                          </m:mc>
                          <m:mc>
                            <m:mcPr>
                              <m:count m:val="1"/>
                              <m:mcJc m:val="right"/>
                            </m:mcPr>
                          </m:mc>
                        </m:mcs>
                        <m:ctrlPr>
                          <w:ins w:id="1260" w:author="Iman Zabet" w:date="2012-05-06T00:22:00Z">
                            <w:rPr>
                              <w:rFonts w:eastAsia="SimSun" w:cs="Times New Roman"/>
                              <w:i w:val="0"/>
                              <w:sz w:val="20"/>
                              <w:szCs w:val="20"/>
                              <w:lang w:bidi="ar-SA"/>
                            </w:rPr>
                          </w:ins>
                        </m:ctrlPr>
                      </m:mPr>
                      <m:mr>
                        <m:e>
                          <m:m>
                            <m:mPr>
                              <m:mcs>
                                <m:mc>
                                  <m:mcPr>
                                    <m:count m:val="1"/>
                                    <m:mcJc m:val="right"/>
                                  </m:mcPr>
                                </m:mc>
                              </m:mcs>
                              <m:ctrlPr>
                                <w:ins w:id="1261" w:author="Iman Zabet" w:date="2012-05-06T00:22:00Z">
                                  <w:rPr>
                                    <w:rFonts w:eastAsia="SimSun" w:cs="Times New Roman"/>
                                    <w:i w:val="0"/>
                                    <w:sz w:val="20"/>
                                    <w:szCs w:val="20"/>
                                    <w:lang w:bidi="ar-SA"/>
                                  </w:rPr>
                                </w:ins>
                              </m:ctrlPr>
                            </m:mPr>
                            <m:mr>
                              <m:e>
                                <m:m>
                                  <m:mPr>
                                    <m:cGp m:val="8"/>
                                    <m:mcs>
                                      <m:mc>
                                        <m:mcPr>
                                          <m:count m:val="1"/>
                                          <m:mcJc m:val="left"/>
                                        </m:mcPr>
                                      </m:mc>
                                    </m:mcs>
                                    <m:ctrlPr>
                                      <w:ins w:id="1262" w:author="Iman Zabet" w:date="2012-05-06T00:22:00Z">
                                        <w:rPr>
                                          <w:rFonts w:eastAsia="SimSun" w:cs="Times New Roman"/>
                                          <w:i w:val="0"/>
                                          <w:sz w:val="20"/>
                                          <w:szCs w:val="20"/>
                                          <w:lang w:bidi="ar-SA"/>
                                        </w:rPr>
                                      </w:ins>
                                    </m:ctrlPr>
                                  </m:mPr>
                                  <m:mr>
                                    <m:e>
                                      <m:sSub>
                                        <m:sSubPr>
                                          <m:ctrlPr>
                                            <w:ins w:id="1263" w:author="Iman Zabet" w:date="2012-05-06T00:22:00Z">
                                              <w:rPr>
                                                <w:i w:val="0"/>
                                              </w:rPr>
                                            </w:ins>
                                          </m:ctrlPr>
                                        </m:sSubPr>
                                        <m:e>
                                          <w:ins w:id="1264" w:author="Iman Zabet" w:date="2012-05-06T00:22:00Z">
                                            <m:r>
                                              <m:t>t</m:t>
                                            </m:r>
                                          </w:ins>
                                        </m:e>
                                        <m:sub>
                                          <w:ins w:id="1265" w:author="Iman Zabet" w:date="2012-05-06T00:22:00Z">
                                            <m:r>
                                              <m:t>ij</m:t>
                                            </m:r>
                                          </w:ins>
                                        </m:sub>
                                      </m:sSub>
                                    </m:e>
                                  </m:mr>
                                </m:m>
                              </m:e>
                            </m:mr>
                          </m:m>
                        </m:e>
                        <m:e>
                          <w:ins w:id="1266" w:author="Iman Zabet" w:date="2012-05-06T00:22:00Z">
                            <m:r>
                              <m:t>if i≠j</m:t>
                            </m:r>
                          </w:ins>
                          <m:ctrlPr>
                            <w:ins w:id="1267" w:author="Iman Zabet" w:date="2012-05-06T00:22:00Z">
                              <w:rPr>
                                <w:rFonts w:eastAsia="Cambria Math" w:cs="Cambria Math"/>
                                <w:i w:val="0"/>
                                <w:sz w:val="20"/>
                                <w:szCs w:val="20"/>
                              </w:rPr>
                            </w:ins>
                          </m:ctrlPr>
                        </m:e>
                      </m:mr>
                      <m:mr>
                        <m:e>
                          <m:sSub>
                            <m:sSubPr>
                              <m:ctrlPr>
                                <w:ins w:id="1268" w:author="Iman Zabet" w:date="2012-05-07T00:59:00Z">
                                  <w:rPr>
                                    <w:i w:val="0"/>
                                  </w:rPr>
                                </w:ins>
                              </m:ctrlPr>
                            </m:sSubPr>
                            <m:e>
                              <w:ins w:id="1269" w:author="Iman Zabet" w:date="2012-05-07T00:59:00Z">
                                <m:r>
                                  <m:t>p</m:t>
                                </m:r>
                              </w:ins>
                            </m:e>
                            <m:sub>
                              <w:ins w:id="1270" w:author="Iman Zabet" w:date="2012-05-07T00:59:00Z">
                                <m:r>
                                  <m:t>i</m:t>
                                </m:r>
                              </w:ins>
                            </m:sub>
                          </m:sSub>
                          <m:ctrlPr>
                            <w:ins w:id="1271" w:author="Iman Zabet" w:date="2012-05-06T00:22:00Z">
                              <w:rPr>
                                <w:rFonts w:eastAsia="Cambria Math" w:cs="Cambria Math"/>
                                <w:i w:val="0"/>
                                <w:sz w:val="20"/>
                                <w:szCs w:val="20"/>
                              </w:rPr>
                            </w:ins>
                          </m:ctrlPr>
                        </m:e>
                        <m:e>
                          <w:ins w:id="1272" w:author="Iman Zabet" w:date="2012-05-06T00:22:00Z">
                            <m:r>
                              <m:t>if i=j</m:t>
                            </m:r>
                          </w:ins>
                        </m:e>
                      </m:mr>
                    </m:m>
                  </m:e>
                </m:d>
              </m:oMath>
            </m:oMathPara>
          </w:p>
        </w:tc>
        <w:tc>
          <w:tcPr>
            <w:tcW w:w="708" w:type="dxa"/>
            <w:vAlign w:val="center"/>
          </w:tcPr>
          <w:p w:rsidR="00FF293A" w:rsidRPr="00450BC8" w:rsidRDefault="00FF293A" w:rsidP="00BD3CC3">
            <w:pPr>
              <w:pStyle w:val="Caption"/>
              <w:jc w:val="right"/>
              <w:rPr>
                <w:sz w:val="20"/>
                <w:szCs w:val="20"/>
              </w:rPr>
            </w:pPr>
            <w:r>
              <w:rPr>
                <w:sz w:val="20"/>
                <w:szCs w:val="20"/>
              </w:rPr>
              <w:t>(</w:t>
            </w:r>
            <w:r w:rsidRPr="00450BC8">
              <w:rPr>
                <w:sz w:val="20"/>
                <w:szCs w:val="20"/>
              </w:rPr>
              <w:fldChar w:fldCharType="begin"/>
            </w:r>
            <w:r w:rsidRPr="00450BC8">
              <w:rPr>
                <w:sz w:val="20"/>
                <w:szCs w:val="20"/>
              </w:rPr>
              <w:instrText xml:space="preserve"> SEQ ( \* ARABIC </w:instrText>
            </w:r>
            <w:r w:rsidRPr="00450BC8">
              <w:rPr>
                <w:sz w:val="20"/>
                <w:szCs w:val="20"/>
              </w:rPr>
              <w:fldChar w:fldCharType="separate"/>
            </w:r>
            <w:r w:rsidR="00981F58">
              <w:rPr>
                <w:noProof/>
                <w:sz w:val="20"/>
                <w:szCs w:val="20"/>
              </w:rPr>
              <w:t>35</w:t>
            </w:r>
            <w:r w:rsidRPr="00450BC8">
              <w:rPr>
                <w:sz w:val="20"/>
                <w:szCs w:val="20"/>
              </w:rPr>
              <w:fldChar w:fldCharType="end"/>
            </w:r>
            <w:r>
              <w:rPr>
                <w:sz w:val="20"/>
                <w:szCs w:val="20"/>
              </w:rPr>
              <w:t>)</w:t>
            </w:r>
          </w:p>
        </w:tc>
      </w:tr>
    </w:tbl>
    <w:p w:rsidR="00462A26" w:rsidRDefault="00462A26" w:rsidP="00462A26">
      <w:r>
        <w:t>In the first simple simulation, 4 tasks with 1 machine are defined as follow. Also a 4</w:t>
      </w:r>
      <w:r>
        <w:rPr>
          <w:rFonts w:ascii="Arial" w:hAnsi="Arial" w:cs="Arial"/>
        </w:rPr>
        <w:t>×</w:t>
      </w:r>
      <w:r>
        <w:t>4 2-dimensional transition time matrix is considered. A tuple for transition between source and destination with duration from transition time matrix is defined in order to using "</w:t>
      </w:r>
      <w:proofErr w:type="spellStart"/>
      <w:r>
        <w:t>noOverlap</w:t>
      </w:r>
      <w:proofErr w:type="spellEnd"/>
      <w:r>
        <w:t>" function.</w:t>
      </w:r>
      <w:r w:rsidR="007503EB">
        <w:t xml:space="preserve"> The optimization problem model is introduced in </w:t>
      </w:r>
      <w:r w:rsidR="007503EB">
        <w:fldChar w:fldCharType="begin"/>
      </w:r>
      <w:r w:rsidR="007503EB">
        <w:instrText xml:space="preserve"> REF _Ref320558102 \h </w:instrText>
      </w:r>
      <w:r w:rsidR="007503EB">
        <w:fldChar w:fldCharType="separate"/>
      </w:r>
      <w:r w:rsidR="00981F58">
        <w:t xml:space="preserve">Fig. </w:t>
      </w:r>
      <w:r w:rsidR="00981F58">
        <w:rPr>
          <w:noProof/>
        </w:rPr>
        <w:t>8</w:t>
      </w:r>
      <w:r w:rsidR="007503EB">
        <w:fldChar w:fldCharType="end"/>
      </w:r>
      <w:r w:rsidR="007503EB">
        <w:t xml:space="preserve"> as an OPL model.</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commentRangeStart w:id="1273"/>
      <w:r w:rsidRPr="008D7B1C">
        <w:rPr>
          <w:rFonts w:ascii="Courier New" w:hAnsi="Courier New" w:cs="Courier New"/>
          <w:color w:val="008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color w:val="008000"/>
          <w:sz w:val="16"/>
          <w:szCs w:val="16"/>
        </w:rPr>
        <w:t xml:space="preserve"> </w:t>
      </w:r>
      <w:proofErr w:type="gramStart"/>
      <w:r w:rsidRPr="008D7B1C">
        <w:rPr>
          <w:rFonts w:ascii="Courier New" w:hAnsi="Courier New" w:cs="Courier New"/>
          <w:color w:val="008000"/>
          <w:sz w:val="16"/>
          <w:szCs w:val="16"/>
        </w:rPr>
        <w:t>* OPL 12.2 Model</w:t>
      </w:r>
      <w:proofErr w:type="gramEnd"/>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color w:val="008000"/>
          <w:sz w:val="16"/>
          <w:szCs w:val="16"/>
        </w:rPr>
        <w:t xml:space="preserve"> * Author: Zabet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color w:val="008000"/>
          <w:sz w:val="16"/>
          <w:szCs w:val="16"/>
        </w:rPr>
        <w:t xml:space="preserve"> * Creation Date: 2011/9/20 at 14:54:30</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color w:val="008000"/>
          <w:sz w:val="16"/>
          <w:szCs w:val="16"/>
        </w:rPr>
        <w:t xml:space="preserve"> *********************************************/</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gramStart"/>
      <w:r w:rsidRPr="008D7B1C">
        <w:rPr>
          <w:rFonts w:ascii="Courier New" w:hAnsi="Courier New" w:cs="Courier New"/>
          <w:color w:val="0000FF"/>
          <w:sz w:val="16"/>
          <w:szCs w:val="16"/>
        </w:rPr>
        <w:t>using</w:t>
      </w:r>
      <w:proofErr w:type="gramEnd"/>
      <w:r w:rsidRPr="008D7B1C">
        <w:rPr>
          <w:rFonts w:ascii="Courier New" w:hAnsi="Courier New" w:cs="Courier New"/>
          <w:color w:val="000000"/>
          <w:sz w:val="16"/>
          <w:szCs w:val="16"/>
        </w:rPr>
        <w:t xml:space="preserve"> </w:t>
      </w:r>
      <w:r w:rsidRPr="008D7B1C">
        <w:rPr>
          <w:rFonts w:ascii="Courier New" w:hAnsi="Courier New" w:cs="Courier New"/>
          <w:color w:val="0000FF"/>
          <w:sz w:val="16"/>
          <w:szCs w:val="16"/>
        </w:rPr>
        <w:t>CP</w:t>
      </w: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8D7B1C">
        <w:rPr>
          <w:rFonts w:ascii="Courier New" w:hAnsi="Courier New" w:cs="Courier New"/>
          <w:color w:val="0000FF"/>
          <w:sz w:val="16"/>
          <w:szCs w:val="16"/>
        </w:rPr>
        <w:t>int</w:t>
      </w:r>
      <w:proofErr w:type="spellEnd"/>
      <w:proofErr w:type="gramEnd"/>
      <w:r w:rsidRPr="008D7B1C">
        <w:rPr>
          <w:rFonts w:ascii="Courier New" w:hAnsi="Courier New" w:cs="Courier New"/>
          <w:sz w:val="16"/>
          <w:szCs w:val="16"/>
        </w:rPr>
        <w:t xml:space="preserve"> </w:t>
      </w:r>
      <w:r w:rsidRPr="008D7B1C">
        <w:rPr>
          <w:rFonts w:ascii="Courier New" w:hAnsi="Courier New" w:cs="Courier New"/>
          <w:color w:val="404080"/>
          <w:sz w:val="16"/>
          <w:szCs w:val="16"/>
        </w:rPr>
        <w:t>n</w:t>
      </w:r>
      <w:r w:rsidRPr="008D7B1C">
        <w:rPr>
          <w:rFonts w:ascii="Courier New" w:hAnsi="Courier New" w:cs="Courier New"/>
          <w:sz w:val="16"/>
          <w:szCs w:val="16"/>
        </w:rPr>
        <w:t xml:space="preserve"> </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4</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008000"/>
          <w:sz w:val="16"/>
          <w:szCs w:val="16"/>
        </w:rPr>
        <w:t>// n tasks</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8D7B1C">
        <w:rPr>
          <w:rFonts w:ascii="Courier New" w:hAnsi="Courier New" w:cs="Courier New"/>
          <w:color w:val="0000FF"/>
          <w:sz w:val="16"/>
          <w:szCs w:val="16"/>
        </w:rPr>
        <w:t>int</w:t>
      </w:r>
      <w:proofErr w:type="spellEnd"/>
      <w:proofErr w:type="gramEnd"/>
      <w:r w:rsidRPr="008D7B1C">
        <w:rPr>
          <w:rFonts w:ascii="Courier New" w:hAnsi="Courier New" w:cs="Courier New"/>
          <w:sz w:val="16"/>
          <w:szCs w:val="16"/>
        </w:rPr>
        <w:t xml:space="preserve"> </w:t>
      </w:r>
      <w:r w:rsidRPr="008D7B1C">
        <w:rPr>
          <w:rFonts w:ascii="Courier New" w:hAnsi="Courier New" w:cs="Courier New"/>
          <w:color w:val="404080"/>
          <w:sz w:val="16"/>
          <w:szCs w:val="16"/>
        </w:rPr>
        <w:t>m</w:t>
      </w:r>
      <w:r w:rsidRPr="008D7B1C">
        <w:rPr>
          <w:rFonts w:ascii="Courier New" w:hAnsi="Courier New" w:cs="Courier New"/>
          <w:sz w:val="16"/>
          <w:szCs w:val="16"/>
        </w:rPr>
        <w:t xml:space="preserve"> </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008000"/>
          <w:sz w:val="16"/>
          <w:szCs w:val="16"/>
        </w:rPr>
        <w:t>// m machines</w:t>
      </w:r>
    </w:p>
    <w:p w:rsidR="00462A26" w:rsidRPr="008D7B1C" w:rsidRDefault="00462A26" w:rsidP="00EC7411">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8D7B1C">
        <w:rPr>
          <w:rFonts w:ascii="Courier New" w:hAnsi="Courier New" w:cs="Courier New"/>
          <w:color w:val="0000FF"/>
          <w:sz w:val="16"/>
          <w:szCs w:val="16"/>
        </w:rPr>
        <w:t>int</w:t>
      </w:r>
      <w:proofErr w:type="spellEnd"/>
      <w:proofErr w:type="gramEnd"/>
      <w:r w:rsidRPr="008D7B1C">
        <w:rPr>
          <w:rFonts w:ascii="Courier New" w:hAnsi="Courier New" w:cs="Courier New"/>
          <w:sz w:val="16"/>
          <w:szCs w:val="16"/>
        </w:rPr>
        <w:t xml:space="preserve"> </w:t>
      </w:r>
      <w:commentRangeStart w:id="1274"/>
      <w:r w:rsidRPr="008D7B1C">
        <w:rPr>
          <w:rFonts w:ascii="Courier New" w:hAnsi="Courier New" w:cs="Courier New"/>
          <w:color w:val="404080"/>
          <w:sz w:val="16"/>
          <w:szCs w:val="16"/>
        </w:rPr>
        <w:t>T</w:t>
      </w:r>
      <w:commentRangeEnd w:id="1274"/>
      <w:r w:rsidR="007C3D36">
        <w:rPr>
          <w:rStyle w:val="CommentReference"/>
          <w:rFonts w:ascii="Tahoma" w:hAnsi="Tahoma"/>
        </w:rPr>
        <w:commentReference w:id="1274"/>
      </w:r>
      <w:r w:rsidRPr="008D7B1C">
        <w:rPr>
          <w:rFonts w:ascii="Courier New" w:hAnsi="Courier New" w:cs="Courier New"/>
          <w:color w:val="000000"/>
          <w:sz w:val="16"/>
          <w:szCs w:val="16"/>
        </w:rPr>
        <w:t>[</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color w:val="404080"/>
          <w:sz w:val="16"/>
          <w:szCs w:val="16"/>
        </w:rPr>
        <w:t>n</w:t>
      </w:r>
      <w:r w:rsidRPr="008D7B1C">
        <w:rPr>
          <w:rFonts w:ascii="Courier New" w:hAnsi="Courier New" w:cs="Courier New"/>
          <w:color w:val="000000"/>
          <w:sz w:val="16"/>
          <w:szCs w:val="16"/>
        </w:rPr>
        <w:t>][</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color w:val="404080"/>
          <w:sz w:val="16"/>
          <w:szCs w:val="16"/>
        </w:rPr>
        <w:t>n</w:t>
      </w:r>
      <w:r w:rsidRPr="008D7B1C">
        <w:rPr>
          <w:rFonts w:ascii="Courier New" w:hAnsi="Courier New" w:cs="Courier New"/>
          <w:color w:val="000000"/>
          <w:sz w:val="16"/>
          <w:szCs w:val="16"/>
        </w:rPr>
        <w:t xml:space="preserve">] = </w:t>
      </w:r>
      <w:r w:rsidRPr="008D7B1C">
        <w:rPr>
          <w:rFonts w:ascii="Courier New" w:hAnsi="Courier New" w:cs="Courier New"/>
          <w:sz w:val="16"/>
          <w:szCs w:val="16"/>
        </w:rPr>
        <w:t xml:space="preserve">[ </w:t>
      </w:r>
      <w:r w:rsidRPr="008D7B1C">
        <w:rPr>
          <w:rFonts w:ascii="Courier New" w:hAnsi="Courier New" w:cs="Courier New"/>
          <w:color w:val="008000"/>
          <w:sz w:val="16"/>
          <w:szCs w:val="16"/>
        </w:rPr>
        <w:t>// T[</w:t>
      </w:r>
      <w:proofErr w:type="spellStart"/>
      <w:r w:rsidRPr="008D7B1C">
        <w:rPr>
          <w:rFonts w:ascii="Courier New" w:hAnsi="Courier New" w:cs="Courier New"/>
          <w:color w:val="008000"/>
          <w:sz w:val="16"/>
          <w:szCs w:val="16"/>
        </w:rPr>
        <w:t>i</w:t>
      </w:r>
      <w:proofErr w:type="spellEnd"/>
      <w:r w:rsidRPr="008D7B1C">
        <w:rPr>
          <w:rFonts w:ascii="Courier New" w:hAnsi="Courier New" w:cs="Courier New"/>
          <w:color w:val="008000"/>
          <w:sz w:val="16"/>
          <w:szCs w:val="16"/>
        </w:rPr>
        <w:t>][</w:t>
      </w:r>
      <w:r w:rsidR="00EC7411">
        <w:rPr>
          <w:rFonts w:ascii="Courier New" w:hAnsi="Courier New" w:cs="Courier New"/>
          <w:color w:val="008000"/>
          <w:sz w:val="16"/>
          <w:szCs w:val="16"/>
        </w:rPr>
        <w:t>j</w:t>
      </w:r>
      <w:r w:rsidRPr="008D7B1C">
        <w:rPr>
          <w:rFonts w:ascii="Courier New" w:hAnsi="Courier New" w:cs="Courier New"/>
          <w:color w:val="008000"/>
          <w:sz w:val="16"/>
          <w:szCs w:val="16"/>
        </w:rPr>
        <w:t xml:space="preserve">] gives duration of task </w:t>
      </w:r>
      <w:proofErr w:type="spellStart"/>
      <w:r w:rsidRPr="008D7B1C">
        <w:rPr>
          <w:rFonts w:ascii="Courier New" w:hAnsi="Courier New" w:cs="Courier New"/>
          <w:color w:val="008000"/>
          <w:sz w:val="16"/>
          <w:szCs w:val="16"/>
        </w:rPr>
        <w:t>i</w:t>
      </w:r>
      <w:proofErr w:type="spellEnd"/>
      <w:r w:rsidR="00EC7411">
        <w:rPr>
          <w:rFonts w:ascii="Courier New" w:hAnsi="Courier New" w:cs="Courier New"/>
          <w:color w:val="008000"/>
          <w:sz w:val="16"/>
          <w:szCs w:val="16"/>
        </w:rPr>
        <w:t xml:space="preserve"> to task j</w:t>
      </w:r>
    </w:p>
    <w:p w:rsidR="00462A26" w:rsidRPr="008D7B1C" w:rsidRDefault="00462A26" w:rsidP="005B5AEA">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r w:rsidRPr="008D7B1C">
        <w:rPr>
          <w:rFonts w:ascii="Courier New" w:hAnsi="Courier New" w:cs="Courier New"/>
          <w:color w:val="000000"/>
          <w:sz w:val="16"/>
          <w:szCs w:val="16"/>
        </w:rPr>
        <w:t>[</w:t>
      </w:r>
      <w:ins w:id="1275" w:author="Iman Zabet" w:date="2012-05-07T01:04:00Z">
        <w:r w:rsidR="009864D8">
          <w:rPr>
            <w:rFonts w:ascii="Courier New" w:hAnsi="Courier New" w:cs="Courier New"/>
            <w:color w:val="000000"/>
            <w:sz w:val="16"/>
            <w:szCs w:val="16"/>
          </w:rPr>
          <w:t>4</w:t>
        </w:r>
      </w:ins>
      <w:ins w:id="1276" w:author="Iman Zabet" w:date="2012-05-07T00:32:00Z">
        <w:r w:rsidR="005B5AEA">
          <w:rPr>
            <w:rFonts w:ascii="Courier New" w:hAnsi="Courier New" w:cs="Courier New"/>
            <w:color w:val="644632"/>
            <w:sz w:val="16"/>
            <w:szCs w:val="16"/>
          </w:rPr>
          <w:t>0</w:t>
        </w:r>
      </w:ins>
      <w:proofErr w:type="gramStart"/>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50</w:t>
      </w:r>
      <w:proofErr w:type="gramEnd"/>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30</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40</w:t>
      </w:r>
      <w:r w:rsidRPr="008D7B1C">
        <w:rPr>
          <w:rFonts w:ascii="Courier New" w:hAnsi="Courier New" w:cs="Courier New"/>
          <w:color w:val="000000"/>
          <w:sz w:val="16"/>
          <w:szCs w:val="16"/>
        </w:rPr>
        <w:t>],</w:t>
      </w:r>
    </w:p>
    <w:p w:rsidR="00462A26" w:rsidRPr="008D7B1C" w:rsidRDefault="00462A26" w:rsidP="005B5AEA">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color w:val="000000"/>
          <w:sz w:val="16"/>
          <w:szCs w:val="16"/>
        </w:rPr>
        <w:t xml:space="preserve">  [</w:t>
      </w:r>
      <w:r w:rsidRPr="008D7B1C">
        <w:rPr>
          <w:rFonts w:ascii="Courier New" w:hAnsi="Courier New" w:cs="Courier New"/>
          <w:color w:val="644632"/>
          <w:sz w:val="16"/>
          <w:szCs w:val="16"/>
        </w:rPr>
        <w:t>100</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ins w:id="1277" w:author="Iman Zabet" w:date="2012-05-07T01:04:00Z">
        <w:r w:rsidR="009864D8">
          <w:rPr>
            <w:rFonts w:ascii="Courier New" w:hAnsi="Courier New" w:cs="Courier New"/>
            <w:color w:val="644632"/>
            <w:sz w:val="16"/>
            <w:szCs w:val="16"/>
          </w:rPr>
          <w:t>5</w:t>
        </w:r>
      </w:ins>
      <w:ins w:id="1278" w:author="Iman Zabet" w:date="2012-05-07T00:32:00Z">
        <w:r w:rsidR="005B5AEA">
          <w:rPr>
            <w:rFonts w:ascii="Courier New" w:hAnsi="Courier New" w:cs="Courier New"/>
            <w:color w:val="644632"/>
            <w:sz w:val="16"/>
            <w:szCs w:val="16"/>
          </w:rPr>
          <w:t>0</w:t>
        </w:r>
      </w:ins>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90</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80</w:t>
      </w:r>
      <w:r w:rsidRPr="008D7B1C">
        <w:rPr>
          <w:rFonts w:ascii="Courier New" w:hAnsi="Courier New" w:cs="Courier New"/>
          <w:color w:val="000000"/>
          <w:sz w:val="16"/>
          <w:szCs w:val="16"/>
        </w:rPr>
        <w:t>],</w:t>
      </w:r>
    </w:p>
    <w:p w:rsidR="00462A26" w:rsidRPr="008D7B1C" w:rsidRDefault="00462A26" w:rsidP="005B5AEA">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color w:val="000000"/>
          <w:sz w:val="16"/>
          <w:szCs w:val="16"/>
        </w:rPr>
        <w:t xml:space="preserve">  </w:t>
      </w:r>
      <w:proofErr w:type="gramStart"/>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80</w:t>
      </w:r>
      <w:proofErr w:type="gramEnd"/>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90</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ins w:id="1279" w:author="Iman Zabet" w:date="2012-05-07T01:04:00Z">
        <w:r w:rsidR="009864D8">
          <w:rPr>
            <w:rFonts w:ascii="Courier New" w:hAnsi="Courier New" w:cs="Courier New"/>
            <w:color w:val="644632"/>
            <w:sz w:val="16"/>
            <w:szCs w:val="16"/>
          </w:rPr>
          <w:t>2</w:t>
        </w:r>
      </w:ins>
      <w:ins w:id="1280" w:author="Iman Zabet" w:date="2012-05-07T00:32:00Z">
        <w:r w:rsidR="005B5AEA">
          <w:rPr>
            <w:rFonts w:ascii="Courier New" w:hAnsi="Courier New" w:cs="Courier New"/>
            <w:color w:val="644632"/>
            <w:sz w:val="16"/>
            <w:szCs w:val="16"/>
          </w:rPr>
          <w:t>0</w:t>
        </w:r>
      </w:ins>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70</w:t>
      </w:r>
      <w:r w:rsidRPr="008D7B1C">
        <w:rPr>
          <w:rFonts w:ascii="Courier New" w:hAnsi="Courier New" w:cs="Courier New"/>
          <w:color w:val="000000"/>
          <w:sz w:val="16"/>
          <w:szCs w:val="16"/>
        </w:rPr>
        <w:t>],</w:t>
      </w:r>
    </w:p>
    <w:p w:rsidR="00462A26" w:rsidRPr="008D7B1C" w:rsidRDefault="00462A26" w:rsidP="009864D8">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color w:val="000000"/>
          <w:sz w:val="16"/>
          <w:szCs w:val="16"/>
        </w:rPr>
        <w:t xml:space="preserve">  </w:t>
      </w:r>
      <w:proofErr w:type="gramStart"/>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50</w:t>
      </w:r>
      <w:proofErr w:type="gramEnd"/>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45</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30</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ins w:id="1281" w:author="Iman Zabet" w:date="2012-05-07T01:04:00Z">
        <w:r w:rsidR="009864D8">
          <w:rPr>
            <w:rFonts w:ascii="Courier New" w:hAnsi="Courier New" w:cs="Courier New"/>
            <w:color w:val="644632"/>
            <w:sz w:val="16"/>
            <w:szCs w:val="16"/>
          </w:rPr>
          <w:t>45</w:t>
        </w:r>
      </w:ins>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gramStart"/>
      <w:r w:rsidRPr="008D7B1C">
        <w:rPr>
          <w:rFonts w:ascii="Courier New" w:hAnsi="Courier New" w:cs="Courier New"/>
          <w:color w:val="0000FF"/>
          <w:sz w:val="16"/>
          <w:szCs w:val="16"/>
        </w:rPr>
        <w:t>tuple</w:t>
      </w:r>
      <w:proofErr w:type="gramEnd"/>
      <w:r w:rsidRPr="008D7B1C">
        <w:rPr>
          <w:rFonts w:ascii="Courier New" w:hAnsi="Courier New" w:cs="Courier New"/>
          <w:sz w:val="16"/>
          <w:szCs w:val="16"/>
        </w:rPr>
        <w:t xml:space="preserve"> </w:t>
      </w:r>
      <w:r w:rsidRPr="008D7B1C">
        <w:rPr>
          <w:rFonts w:ascii="Courier New" w:hAnsi="Courier New" w:cs="Courier New"/>
          <w:color w:val="404080"/>
          <w:sz w:val="16"/>
          <w:szCs w:val="16"/>
        </w:rPr>
        <w:t>triplet</w:t>
      </w:r>
      <w:r w:rsidRPr="008D7B1C">
        <w:rPr>
          <w:rFonts w:ascii="Courier New" w:hAnsi="Courier New" w:cs="Courier New"/>
          <w:sz w:val="16"/>
          <w:szCs w:val="16"/>
        </w:rPr>
        <w:t xml:space="preserve"> </w:t>
      </w: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proofErr w:type="spellStart"/>
      <w:proofErr w:type="gramStart"/>
      <w:r w:rsidRPr="008D7B1C">
        <w:rPr>
          <w:rFonts w:ascii="Courier New" w:hAnsi="Courier New" w:cs="Courier New"/>
          <w:color w:val="0000FF"/>
          <w:sz w:val="16"/>
          <w:szCs w:val="16"/>
        </w:rPr>
        <w:t>int</w:t>
      </w:r>
      <w:proofErr w:type="spellEnd"/>
      <w:proofErr w:type="gramEnd"/>
      <w:r w:rsidRPr="008D7B1C">
        <w:rPr>
          <w:rFonts w:ascii="Courier New" w:hAnsi="Courier New" w:cs="Courier New"/>
          <w:sz w:val="16"/>
          <w:szCs w:val="16"/>
        </w:rPr>
        <w:t xml:space="preserve"> </w:t>
      </w:r>
      <w:r w:rsidRPr="008D7B1C">
        <w:rPr>
          <w:rFonts w:ascii="Courier New" w:hAnsi="Courier New" w:cs="Courier New"/>
          <w:color w:val="404080"/>
          <w:sz w:val="16"/>
          <w:szCs w:val="16"/>
        </w:rPr>
        <w:t>source</w:t>
      </w: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proofErr w:type="spellStart"/>
      <w:proofErr w:type="gramStart"/>
      <w:r w:rsidRPr="008D7B1C">
        <w:rPr>
          <w:rFonts w:ascii="Courier New" w:hAnsi="Courier New" w:cs="Courier New"/>
          <w:color w:val="0000FF"/>
          <w:sz w:val="16"/>
          <w:szCs w:val="16"/>
        </w:rPr>
        <w:t>int</w:t>
      </w:r>
      <w:proofErr w:type="spellEnd"/>
      <w:proofErr w:type="gramEnd"/>
      <w:r w:rsidRPr="008D7B1C">
        <w:rPr>
          <w:rFonts w:ascii="Courier New" w:hAnsi="Courier New" w:cs="Courier New"/>
          <w:sz w:val="16"/>
          <w:szCs w:val="16"/>
        </w:rPr>
        <w:t xml:space="preserve"> </w:t>
      </w:r>
      <w:r w:rsidRPr="008D7B1C">
        <w:rPr>
          <w:rFonts w:ascii="Courier New" w:hAnsi="Courier New" w:cs="Courier New"/>
          <w:color w:val="404080"/>
          <w:sz w:val="16"/>
          <w:szCs w:val="16"/>
        </w:rPr>
        <w:t>destination</w:t>
      </w: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proofErr w:type="spellStart"/>
      <w:proofErr w:type="gramStart"/>
      <w:r w:rsidRPr="008D7B1C">
        <w:rPr>
          <w:rFonts w:ascii="Courier New" w:hAnsi="Courier New" w:cs="Courier New"/>
          <w:color w:val="0000FF"/>
          <w:sz w:val="16"/>
          <w:szCs w:val="16"/>
        </w:rPr>
        <w:t>int</w:t>
      </w:r>
      <w:proofErr w:type="spellEnd"/>
      <w:proofErr w:type="gramEnd"/>
      <w:r w:rsidRPr="008D7B1C">
        <w:rPr>
          <w:rFonts w:ascii="Courier New" w:hAnsi="Courier New" w:cs="Courier New"/>
          <w:sz w:val="16"/>
          <w:szCs w:val="16"/>
        </w:rPr>
        <w:t xml:space="preserve"> </w:t>
      </w:r>
      <w:r w:rsidRPr="008D7B1C">
        <w:rPr>
          <w:rFonts w:ascii="Courier New" w:hAnsi="Courier New" w:cs="Courier New"/>
          <w:color w:val="404080"/>
          <w:sz w:val="16"/>
          <w:szCs w:val="16"/>
        </w:rPr>
        <w:t>distance</w:t>
      </w: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w:t>
      </w:r>
      <w:proofErr w:type="gramStart"/>
      <w:r w:rsidRPr="008D7B1C">
        <w:rPr>
          <w:rFonts w:ascii="Courier New" w:hAnsi="Courier New" w:cs="Courier New"/>
          <w:sz w:val="16"/>
          <w:szCs w:val="16"/>
        </w:rPr>
        <w:t>triplet</w:t>
      </w:r>
      <w:proofErr w:type="gramEnd"/>
      <w:r w:rsidRPr="008D7B1C">
        <w:rPr>
          <w:rFonts w:ascii="Courier New" w:hAnsi="Courier New" w:cs="Courier New"/>
          <w:sz w:val="16"/>
          <w:szCs w:val="16"/>
        </w:rPr>
        <w:t xml:space="preserve">} transitions = </w:t>
      </w:r>
      <w:commentRangeStart w:id="1282"/>
      <w:r w:rsidRPr="008D7B1C">
        <w:rPr>
          <w:rFonts w:ascii="Courier New" w:hAnsi="Courier New" w:cs="Courier New"/>
          <w:sz w:val="16"/>
          <w:szCs w:val="16"/>
        </w:rPr>
        <w:t>…</w:t>
      </w:r>
      <w:commentRangeEnd w:id="1282"/>
      <w:r w:rsidR="00926FB8">
        <w:rPr>
          <w:rStyle w:val="CommentReference"/>
          <w:rFonts w:ascii="Tahoma" w:hAnsi="Tahoma"/>
        </w:rPr>
        <w:commentReference w:id="1282"/>
      </w:r>
      <w:r w:rsidRPr="008D7B1C">
        <w:rPr>
          <w:rFonts w:ascii="Courier New" w:hAnsi="Courier New" w:cs="Courier New"/>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8D7B1C">
        <w:rPr>
          <w:rFonts w:ascii="Courier New" w:hAnsi="Courier New" w:cs="Courier New"/>
          <w:color w:val="0000FF"/>
          <w:sz w:val="16"/>
          <w:szCs w:val="16"/>
        </w:rPr>
        <w:t>dvar</w:t>
      </w:r>
      <w:proofErr w:type="spellEnd"/>
      <w:proofErr w:type="gramEnd"/>
      <w:r w:rsidRPr="008D7B1C">
        <w:rPr>
          <w:rFonts w:ascii="Courier New" w:hAnsi="Courier New" w:cs="Courier New"/>
          <w:color w:val="000000"/>
          <w:sz w:val="16"/>
          <w:szCs w:val="16"/>
        </w:rPr>
        <w:t xml:space="preserve"> </w:t>
      </w:r>
      <w:r w:rsidRPr="008D7B1C">
        <w:rPr>
          <w:rFonts w:ascii="Courier New" w:hAnsi="Courier New" w:cs="Courier New"/>
          <w:color w:val="0000FF"/>
          <w:sz w:val="16"/>
          <w:szCs w:val="16"/>
        </w:rPr>
        <w:t>interval</w:t>
      </w:r>
      <w:r w:rsidRPr="008D7B1C">
        <w:rPr>
          <w:rFonts w:ascii="Courier New" w:hAnsi="Courier New" w:cs="Courier New"/>
          <w:sz w:val="16"/>
          <w:szCs w:val="16"/>
        </w:rPr>
        <w:t xml:space="preserve"> </w:t>
      </w:r>
      <w:r w:rsidRPr="008D7B1C">
        <w:rPr>
          <w:rFonts w:ascii="Courier New" w:hAnsi="Courier New" w:cs="Courier New"/>
          <w:color w:val="404080"/>
          <w:sz w:val="16"/>
          <w:szCs w:val="16"/>
        </w:rPr>
        <w:t>task</w:t>
      </w:r>
      <w:r w:rsidRPr="008D7B1C">
        <w:rPr>
          <w:rFonts w:ascii="Courier New" w:hAnsi="Courier New" w:cs="Courier New"/>
          <w:sz w:val="16"/>
          <w:szCs w:val="16"/>
        </w:rPr>
        <w:t xml:space="preserve"> </w:t>
      </w:r>
      <w:r w:rsidRPr="008D7B1C">
        <w:rPr>
          <w:rFonts w:ascii="Courier New" w:hAnsi="Courier New" w:cs="Courier New"/>
          <w:color w:val="000000"/>
          <w:sz w:val="16"/>
          <w:szCs w:val="16"/>
        </w:rPr>
        <w:t>[</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sz w:val="16"/>
          <w:szCs w:val="16"/>
        </w:rPr>
        <w:t xml:space="preserve"> </w:t>
      </w:r>
      <w:r w:rsidRPr="008D7B1C">
        <w:rPr>
          <w:rFonts w:ascii="Courier New" w:hAnsi="Courier New" w:cs="Courier New"/>
          <w:color w:val="0000FF"/>
          <w:sz w:val="16"/>
          <w:szCs w:val="16"/>
        </w:rPr>
        <w:t>in</w:t>
      </w:r>
      <w:r w:rsidRPr="008D7B1C">
        <w:rPr>
          <w:rFonts w:ascii="Courier New" w:hAnsi="Courier New" w:cs="Courier New"/>
          <w:sz w:val="16"/>
          <w:szCs w:val="16"/>
        </w:rPr>
        <w:t xml:space="preserve"> </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color w:val="404080"/>
          <w:sz w:val="16"/>
          <w:szCs w:val="16"/>
        </w:rPr>
        <w:t>n</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commentRangeStart w:id="1283"/>
      <w:r w:rsidRPr="008D7B1C">
        <w:rPr>
          <w:rFonts w:ascii="Courier New" w:hAnsi="Courier New" w:cs="Courier New"/>
          <w:color w:val="0000FF"/>
          <w:sz w:val="16"/>
          <w:szCs w:val="16"/>
        </w:rPr>
        <w:t>size</w:t>
      </w:r>
      <w:r w:rsidRPr="008D7B1C">
        <w:rPr>
          <w:rFonts w:ascii="Courier New" w:hAnsi="Courier New" w:cs="Courier New"/>
          <w:sz w:val="16"/>
          <w:szCs w:val="16"/>
        </w:rPr>
        <w:t xml:space="preserve"> </w:t>
      </w:r>
      <w:r w:rsidRPr="008D7B1C">
        <w:rPr>
          <w:rFonts w:ascii="Courier New" w:hAnsi="Courier New" w:cs="Courier New"/>
          <w:color w:val="404080"/>
          <w:sz w:val="16"/>
          <w:szCs w:val="16"/>
        </w:rPr>
        <w:t>T</w:t>
      </w:r>
      <w:r w:rsidRPr="008D7B1C">
        <w:rPr>
          <w:rFonts w:ascii="Courier New" w:hAnsi="Courier New" w:cs="Courier New"/>
          <w:color w:val="000000"/>
          <w:sz w:val="16"/>
          <w:szCs w:val="16"/>
        </w:rPr>
        <w:t>[</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color w:val="000000"/>
          <w:sz w:val="16"/>
          <w:szCs w:val="16"/>
        </w:rPr>
        <w:t>][</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color w:val="000000"/>
          <w:sz w:val="16"/>
          <w:szCs w:val="16"/>
        </w:rPr>
        <w:t>]</w:t>
      </w:r>
      <w:commentRangeEnd w:id="1283"/>
      <w:r w:rsidR="00926FB8">
        <w:rPr>
          <w:rStyle w:val="CommentReference"/>
          <w:rFonts w:ascii="Tahoma" w:hAnsi="Tahoma"/>
        </w:rPr>
        <w:commentReference w:id="1283"/>
      </w: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8D7B1C">
        <w:rPr>
          <w:rFonts w:ascii="Courier New" w:hAnsi="Courier New" w:cs="Courier New"/>
          <w:color w:val="0000FF"/>
          <w:sz w:val="16"/>
          <w:szCs w:val="16"/>
        </w:rPr>
        <w:t>dvar</w:t>
      </w:r>
      <w:proofErr w:type="spellEnd"/>
      <w:proofErr w:type="gramEnd"/>
      <w:r w:rsidRPr="008D7B1C">
        <w:rPr>
          <w:rFonts w:ascii="Courier New" w:hAnsi="Courier New" w:cs="Courier New"/>
          <w:color w:val="000000"/>
          <w:sz w:val="16"/>
          <w:szCs w:val="16"/>
        </w:rPr>
        <w:t xml:space="preserve"> </w:t>
      </w:r>
      <w:r w:rsidRPr="008D7B1C">
        <w:rPr>
          <w:rFonts w:ascii="Courier New" w:hAnsi="Courier New" w:cs="Courier New"/>
          <w:color w:val="0000FF"/>
          <w:sz w:val="16"/>
          <w:szCs w:val="16"/>
        </w:rPr>
        <w:t>interval</w:t>
      </w:r>
      <w:r w:rsidRPr="008D7B1C">
        <w:rPr>
          <w:rFonts w:ascii="Courier New" w:hAnsi="Courier New" w:cs="Courier New"/>
          <w:sz w:val="16"/>
          <w:szCs w:val="16"/>
        </w:rPr>
        <w:t xml:space="preserve"> </w:t>
      </w:r>
      <w:proofErr w:type="spellStart"/>
      <w:r w:rsidRPr="008D7B1C">
        <w:rPr>
          <w:rFonts w:ascii="Courier New" w:hAnsi="Courier New" w:cs="Courier New"/>
          <w:color w:val="404080"/>
          <w:sz w:val="16"/>
          <w:szCs w:val="16"/>
        </w:rPr>
        <w:t>alloc</w:t>
      </w:r>
      <w:proofErr w:type="spellEnd"/>
      <w:r w:rsidRPr="008D7B1C">
        <w:rPr>
          <w:rFonts w:ascii="Courier New" w:hAnsi="Courier New" w:cs="Courier New"/>
          <w:color w:val="000000"/>
          <w:sz w:val="16"/>
          <w:szCs w:val="16"/>
        </w:rPr>
        <w:t>[</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sz w:val="16"/>
          <w:szCs w:val="16"/>
        </w:rPr>
        <w:t xml:space="preserve"> </w:t>
      </w:r>
      <w:r w:rsidRPr="008D7B1C">
        <w:rPr>
          <w:rFonts w:ascii="Courier New" w:hAnsi="Courier New" w:cs="Courier New"/>
          <w:color w:val="0000FF"/>
          <w:sz w:val="16"/>
          <w:szCs w:val="16"/>
        </w:rPr>
        <w:t>in</w:t>
      </w:r>
      <w:r w:rsidRPr="008D7B1C">
        <w:rPr>
          <w:rFonts w:ascii="Courier New" w:hAnsi="Courier New" w:cs="Courier New"/>
          <w:sz w:val="16"/>
          <w:szCs w:val="16"/>
        </w:rPr>
        <w:t xml:space="preserve"> </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color w:val="404080"/>
          <w:sz w:val="16"/>
          <w:szCs w:val="16"/>
        </w:rPr>
        <w:t>n</w:t>
      </w:r>
      <w:r w:rsidRPr="008D7B1C">
        <w:rPr>
          <w:rFonts w:ascii="Courier New" w:hAnsi="Courier New" w:cs="Courier New"/>
          <w:color w:val="000000"/>
          <w:sz w:val="16"/>
          <w:szCs w:val="16"/>
        </w:rPr>
        <w:t>][</w:t>
      </w:r>
      <w:r w:rsidRPr="008D7B1C">
        <w:rPr>
          <w:rFonts w:ascii="Courier New" w:hAnsi="Courier New" w:cs="Courier New"/>
          <w:color w:val="404080"/>
          <w:sz w:val="16"/>
          <w:szCs w:val="16"/>
        </w:rPr>
        <w:t>j</w:t>
      </w:r>
      <w:r w:rsidRPr="008D7B1C">
        <w:rPr>
          <w:rFonts w:ascii="Courier New" w:hAnsi="Courier New" w:cs="Courier New"/>
          <w:sz w:val="16"/>
          <w:szCs w:val="16"/>
        </w:rPr>
        <w:t xml:space="preserve"> </w:t>
      </w:r>
      <w:r w:rsidRPr="008D7B1C">
        <w:rPr>
          <w:rFonts w:ascii="Courier New" w:hAnsi="Courier New" w:cs="Courier New"/>
          <w:color w:val="0000FF"/>
          <w:sz w:val="16"/>
          <w:szCs w:val="16"/>
        </w:rPr>
        <w:t>in</w:t>
      </w:r>
      <w:r w:rsidRPr="008D7B1C">
        <w:rPr>
          <w:rFonts w:ascii="Courier New" w:hAnsi="Courier New" w:cs="Courier New"/>
          <w:sz w:val="16"/>
          <w:szCs w:val="16"/>
        </w:rPr>
        <w:t xml:space="preserve"> </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color w:val="404080"/>
          <w:sz w:val="16"/>
          <w:szCs w:val="16"/>
        </w:rPr>
        <w:t>m</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0000FF"/>
          <w:sz w:val="16"/>
          <w:szCs w:val="16"/>
        </w:rPr>
        <w:t>optional</w:t>
      </w: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8D7B1C">
        <w:rPr>
          <w:rFonts w:ascii="Courier New" w:hAnsi="Courier New" w:cs="Courier New"/>
          <w:color w:val="0000FF"/>
          <w:sz w:val="16"/>
          <w:szCs w:val="16"/>
        </w:rPr>
        <w:lastRenderedPageBreak/>
        <w:t>dvar</w:t>
      </w:r>
      <w:proofErr w:type="spellEnd"/>
      <w:proofErr w:type="gramEnd"/>
      <w:r w:rsidRPr="008D7B1C">
        <w:rPr>
          <w:rFonts w:ascii="Courier New" w:hAnsi="Courier New" w:cs="Courier New"/>
          <w:color w:val="000000"/>
          <w:sz w:val="16"/>
          <w:szCs w:val="16"/>
        </w:rPr>
        <w:t xml:space="preserve"> </w:t>
      </w:r>
      <w:r w:rsidRPr="008D7B1C">
        <w:rPr>
          <w:rFonts w:ascii="Courier New" w:hAnsi="Courier New" w:cs="Courier New"/>
          <w:color w:val="0000FF"/>
          <w:sz w:val="16"/>
          <w:szCs w:val="16"/>
        </w:rPr>
        <w:t>sequence</w:t>
      </w:r>
      <w:r w:rsidRPr="008D7B1C">
        <w:rPr>
          <w:rFonts w:ascii="Courier New" w:hAnsi="Courier New" w:cs="Courier New"/>
          <w:sz w:val="16"/>
          <w:szCs w:val="16"/>
        </w:rPr>
        <w:t xml:space="preserve"> </w:t>
      </w:r>
      <w:r w:rsidRPr="008D7B1C">
        <w:rPr>
          <w:rFonts w:ascii="Courier New" w:hAnsi="Courier New" w:cs="Courier New"/>
          <w:color w:val="404080"/>
          <w:sz w:val="16"/>
          <w:szCs w:val="16"/>
        </w:rPr>
        <w:t>resource</w:t>
      </w:r>
      <w:r w:rsidRPr="008D7B1C">
        <w:rPr>
          <w:rFonts w:ascii="Courier New" w:hAnsi="Courier New" w:cs="Courier New"/>
          <w:sz w:val="16"/>
          <w:szCs w:val="16"/>
        </w:rPr>
        <w:t xml:space="preserve"> </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proofErr w:type="gramStart"/>
      <w:r w:rsidRPr="008D7B1C">
        <w:rPr>
          <w:rFonts w:ascii="Courier New" w:hAnsi="Courier New" w:cs="Courier New"/>
          <w:color w:val="0000FF"/>
          <w:sz w:val="16"/>
          <w:szCs w:val="16"/>
        </w:rPr>
        <w:t>in</w:t>
      </w:r>
      <w:proofErr w:type="gramEnd"/>
      <w:r w:rsidRPr="008D7B1C">
        <w:rPr>
          <w:rFonts w:ascii="Courier New" w:hAnsi="Courier New" w:cs="Courier New"/>
          <w:color w:val="000000"/>
          <w:sz w:val="16"/>
          <w:szCs w:val="16"/>
        </w:rPr>
        <w:t xml:space="preserve">    </w:t>
      </w:r>
      <w:r w:rsidRPr="008D7B1C">
        <w:rPr>
          <w:rFonts w:ascii="Courier New" w:hAnsi="Courier New" w:cs="Courier New"/>
          <w:color w:val="0000FF"/>
          <w:sz w:val="16"/>
          <w:szCs w:val="16"/>
        </w:rPr>
        <w:t>all</w:t>
      </w:r>
      <w:r w:rsidRPr="008D7B1C">
        <w:rPr>
          <w:rFonts w:ascii="Courier New" w:hAnsi="Courier New" w:cs="Courier New"/>
          <w:color w:val="000000"/>
          <w:sz w:val="16"/>
          <w:szCs w:val="16"/>
        </w:rPr>
        <w:t>(</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sz w:val="16"/>
          <w:szCs w:val="16"/>
        </w:rPr>
        <w:t xml:space="preserve"> </w:t>
      </w:r>
      <w:r w:rsidRPr="008D7B1C">
        <w:rPr>
          <w:rFonts w:ascii="Courier New" w:hAnsi="Courier New" w:cs="Courier New"/>
          <w:color w:val="0000FF"/>
          <w:sz w:val="16"/>
          <w:szCs w:val="16"/>
        </w:rPr>
        <w:t>in</w:t>
      </w:r>
      <w:r w:rsidRPr="008D7B1C">
        <w:rPr>
          <w:rFonts w:ascii="Courier New" w:hAnsi="Courier New" w:cs="Courier New"/>
          <w:sz w:val="16"/>
          <w:szCs w:val="16"/>
        </w:rPr>
        <w:t xml:space="preserve"> </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color w:val="404080"/>
          <w:sz w:val="16"/>
          <w:szCs w:val="16"/>
        </w:rPr>
        <w:t>n</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404080"/>
          <w:sz w:val="16"/>
          <w:szCs w:val="16"/>
        </w:rPr>
        <w:t>task</w:t>
      </w:r>
      <w:r w:rsidRPr="008D7B1C">
        <w:rPr>
          <w:rFonts w:ascii="Courier New" w:hAnsi="Courier New" w:cs="Courier New"/>
          <w:color w:val="000000"/>
          <w:sz w:val="16"/>
          <w:szCs w:val="16"/>
        </w:rPr>
        <w:t>[</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008000"/>
          <w:sz w:val="16"/>
          <w:szCs w:val="16"/>
        </w:rPr>
        <w:t>// Allocated task</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proofErr w:type="gramStart"/>
      <w:r w:rsidRPr="008D7B1C">
        <w:rPr>
          <w:rFonts w:ascii="Courier New" w:hAnsi="Courier New" w:cs="Courier New"/>
          <w:color w:val="0000FF"/>
          <w:sz w:val="16"/>
          <w:szCs w:val="16"/>
        </w:rPr>
        <w:t>types</w:t>
      </w:r>
      <w:proofErr w:type="gramEnd"/>
      <w:r w:rsidRPr="008D7B1C">
        <w:rPr>
          <w:rFonts w:ascii="Courier New" w:hAnsi="Courier New" w:cs="Courier New"/>
          <w:color w:val="000000"/>
          <w:sz w:val="16"/>
          <w:szCs w:val="16"/>
        </w:rPr>
        <w:t xml:space="preserve"> </w:t>
      </w:r>
      <w:r w:rsidRPr="008D7B1C">
        <w:rPr>
          <w:rFonts w:ascii="Courier New" w:hAnsi="Courier New" w:cs="Courier New"/>
          <w:color w:val="0000FF"/>
          <w:sz w:val="16"/>
          <w:szCs w:val="16"/>
        </w:rPr>
        <w:t>all</w:t>
      </w:r>
      <w:r w:rsidRPr="008D7B1C">
        <w:rPr>
          <w:rFonts w:ascii="Courier New" w:hAnsi="Courier New" w:cs="Courier New"/>
          <w:color w:val="000000"/>
          <w:sz w:val="16"/>
          <w:szCs w:val="16"/>
        </w:rPr>
        <w:t>(</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sz w:val="16"/>
          <w:szCs w:val="16"/>
        </w:rPr>
        <w:t xml:space="preserve"> </w:t>
      </w:r>
      <w:r w:rsidRPr="008D7B1C">
        <w:rPr>
          <w:rFonts w:ascii="Courier New" w:hAnsi="Courier New" w:cs="Courier New"/>
          <w:color w:val="0000FF"/>
          <w:sz w:val="16"/>
          <w:szCs w:val="16"/>
        </w:rPr>
        <w:t>in</w:t>
      </w:r>
      <w:r w:rsidRPr="008D7B1C">
        <w:rPr>
          <w:rFonts w:ascii="Courier New" w:hAnsi="Courier New" w:cs="Courier New"/>
          <w:sz w:val="16"/>
          <w:szCs w:val="16"/>
        </w:rPr>
        <w:t xml:space="preserve"> </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color w:val="404080"/>
          <w:sz w:val="16"/>
          <w:szCs w:val="16"/>
        </w:rPr>
        <w:t>n</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008000"/>
          <w:sz w:val="16"/>
          <w:szCs w:val="16"/>
        </w:rPr>
        <w:t>// Task type (position)</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gramStart"/>
      <w:r w:rsidRPr="008D7B1C">
        <w:rPr>
          <w:rFonts w:ascii="Courier New" w:hAnsi="Courier New" w:cs="Courier New"/>
          <w:color w:val="0000FF"/>
          <w:sz w:val="16"/>
          <w:szCs w:val="16"/>
        </w:rPr>
        <w:t>minimize</w:t>
      </w:r>
      <w:proofErr w:type="gramEnd"/>
      <w:r w:rsidRPr="008D7B1C">
        <w:rPr>
          <w:rFonts w:ascii="Courier New" w:hAnsi="Courier New" w:cs="Courier New"/>
          <w:color w:val="000000"/>
          <w:sz w:val="16"/>
          <w:szCs w:val="16"/>
        </w:rPr>
        <w:t xml:space="preserve"> </w:t>
      </w:r>
      <w:r w:rsidRPr="008D7B1C">
        <w:rPr>
          <w:rFonts w:ascii="Courier New" w:hAnsi="Courier New" w:cs="Courier New"/>
          <w:color w:val="0000FF"/>
          <w:sz w:val="16"/>
          <w:szCs w:val="16"/>
        </w:rPr>
        <w:t>max</w:t>
      </w:r>
      <w:r w:rsidRPr="008D7B1C">
        <w:rPr>
          <w:rFonts w:ascii="Courier New" w:hAnsi="Courier New" w:cs="Courier New"/>
          <w:color w:val="000000"/>
          <w:sz w:val="16"/>
          <w:szCs w:val="16"/>
        </w:rPr>
        <w:t>(</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sz w:val="16"/>
          <w:szCs w:val="16"/>
        </w:rPr>
        <w:t xml:space="preserve"> </w:t>
      </w:r>
      <w:r w:rsidRPr="008D7B1C">
        <w:rPr>
          <w:rFonts w:ascii="Courier New" w:hAnsi="Courier New" w:cs="Courier New"/>
          <w:color w:val="0000FF"/>
          <w:sz w:val="16"/>
          <w:szCs w:val="16"/>
        </w:rPr>
        <w:t>in</w:t>
      </w:r>
      <w:r w:rsidRPr="008D7B1C">
        <w:rPr>
          <w:rFonts w:ascii="Courier New" w:hAnsi="Courier New" w:cs="Courier New"/>
          <w:sz w:val="16"/>
          <w:szCs w:val="16"/>
        </w:rPr>
        <w:t xml:space="preserve"> </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color w:val="404080"/>
          <w:sz w:val="16"/>
          <w:szCs w:val="16"/>
        </w:rPr>
        <w:t>n</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commentRangeStart w:id="1284"/>
      <w:proofErr w:type="spellStart"/>
      <w:r w:rsidRPr="008D7B1C">
        <w:rPr>
          <w:rFonts w:ascii="Courier New" w:hAnsi="Courier New" w:cs="Courier New"/>
          <w:color w:val="800080"/>
          <w:sz w:val="16"/>
          <w:szCs w:val="16"/>
        </w:rPr>
        <w:t>endOf</w:t>
      </w:r>
      <w:commentRangeEnd w:id="1284"/>
      <w:proofErr w:type="spellEnd"/>
      <w:r w:rsidR="00926FB8">
        <w:rPr>
          <w:rStyle w:val="CommentReference"/>
          <w:rFonts w:ascii="Tahoma" w:hAnsi="Tahoma"/>
        </w:rPr>
        <w:commentReference w:id="1284"/>
      </w:r>
      <w:r w:rsidRPr="008D7B1C">
        <w:rPr>
          <w:rFonts w:ascii="Courier New" w:hAnsi="Courier New" w:cs="Courier New"/>
          <w:color w:val="000000"/>
          <w:sz w:val="16"/>
          <w:szCs w:val="16"/>
        </w:rPr>
        <w:t>(</w:t>
      </w:r>
      <w:r w:rsidRPr="008D7B1C">
        <w:rPr>
          <w:rFonts w:ascii="Courier New" w:hAnsi="Courier New" w:cs="Courier New"/>
          <w:color w:val="404080"/>
          <w:sz w:val="16"/>
          <w:szCs w:val="16"/>
        </w:rPr>
        <w:t>task</w:t>
      </w:r>
      <w:r w:rsidRPr="008D7B1C">
        <w:rPr>
          <w:rFonts w:ascii="Courier New" w:hAnsi="Courier New" w:cs="Courier New"/>
          <w:color w:val="000000"/>
          <w:sz w:val="16"/>
          <w:szCs w:val="16"/>
        </w:rPr>
        <w:t>[</w:t>
      </w:r>
      <w:proofErr w:type="spellStart"/>
      <w:r w:rsidRPr="008D7B1C">
        <w:rPr>
          <w:rFonts w:ascii="Courier New" w:hAnsi="Courier New" w:cs="Courier New"/>
          <w:color w:val="404080"/>
          <w:sz w:val="16"/>
          <w:szCs w:val="16"/>
        </w:rPr>
        <w:t>i</w:t>
      </w:r>
      <w:proofErr w:type="spellEnd"/>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gramStart"/>
      <w:r w:rsidRPr="008D7B1C">
        <w:rPr>
          <w:rFonts w:ascii="Courier New" w:hAnsi="Courier New" w:cs="Courier New"/>
          <w:color w:val="0000FF"/>
          <w:sz w:val="16"/>
          <w:szCs w:val="16"/>
        </w:rPr>
        <w:t>subject</w:t>
      </w:r>
      <w:proofErr w:type="gramEnd"/>
      <w:r w:rsidRPr="008D7B1C">
        <w:rPr>
          <w:rFonts w:ascii="Courier New" w:hAnsi="Courier New" w:cs="Courier New"/>
          <w:color w:val="000000"/>
          <w:sz w:val="16"/>
          <w:szCs w:val="16"/>
        </w:rPr>
        <w:t xml:space="preserve"> </w:t>
      </w:r>
      <w:r w:rsidRPr="008D7B1C">
        <w:rPr>
          <w:rFonts w:ascii="Courier New" w:hAnsi="Courier New" w:cs="Courier New"/>
          <w:color w:val="0000FF"/>
          <w:sz w:val="16"/>
          <w:szCs w:val="16"/>
        </w:rPr>
        <w:t>to</w:t>
      </w:r>
      <w:r w:rsidRPr="008D7B1C">
        <w:rPr>
          <w:rFonts w:ascii="Courier New" w:hAnsi="Courier New" w:cs="Courier New"/>
          <w:sz w:val="16"/>
          <w:szCs w:val="16"/>
        </w:rPr>
        <w:t xml:space="preserve"> </w:t>
      </w:r>
      <w:r w:rsidRPr="008D7B1C">
        <w:rPr>
          <w:rFonts w:ascii="Courier New" w:hAnsi="Courier New" w:cs="Courier New"/>
          <w:color w:val="000000"/>
          <w:sz w:val="16"/>
          <w:szCs w:val="16"/>
        </w:rPr>
        <w:t>{</w:t>
      </w:r>
    </w:p>
    <w:p w:rsidR="00462A26" w:rsidRPr="008D7B1C" w:rsidRDefault="00462A26" w:rsidP="00462A2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8D7B1C">
        <w:rPr>
          <w:rFonts w:ascii="Courier New" w:hAnsi="Courier New" w:cs="Courier New"/>
          <w:sz w:val="16"/>
          <w:szCs w:val="16"/>
        </w:rPr>
        <w:t xml:space="preserve">  </w:t>
      </w:r>
      <w:commentRangeStart w:id="1285"/>
      <w:proofErr w:type="spellStart"/>
      <w:proofErr w:type="gramStart"/>
      <w:r w:rsidRPr="008D7B1C">
        <w:rPr>
          <w:rFonts w:ascii="Courier New" w:hAnsi="Courier New" w:cs="Courier New"/>
          <w:color w:val="800080"/>
          <w:sz w:val="16"/>
          <w:szCs w:val="16"/>
        </w:rPr>
        <w:t>noOverlap</w:t>
      </w:r>
      <w:commentRangeEnd w:id="1285"/>
      <w:proofErr w:type="spellEnd"/>
      <w:proofErr w:type="gramEnd"/>
      <w:r w:rsidR="00926FB8">
        <w:rPr>
          <w:rStyle w:val="CommentReference"/>
          <w:rFonts w:ascii="Tahoma" w:hAnsi="Tahoma"/>
        </w:rPr>
        <w:commentReference w:id="1285"/>
      </w:r>
      <w:r w:rsidRPr="008D7B1C">
        <w:rPr>
          <w:rFonts w:ascii="Courier New" w:hAnsi="Courier New" w:cs="Courier New"/>
          <w:color w:val="000000"/>
          <w:sz w:val="16"/>
          <w:szCs w:val="16"/>
        </w:rPr>
        <w:t>(</w:t>
      </w:r>
      <w:r w:rsidRPr="008D7B1C">
        <w:rPr>
          <w:rFonts w:ascii="Courier New" w:hAnsi="Courier New" w:cs="Courier New"/>
          <w:color w:val="404080"/>
          <w:sz w:val="16"/>
          <w:szCs w:val="16"/>
        </w:rPr>
        <w:t>resource</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404080"/>
          <w:sz w:val="16"/>
          <w:szCs w:val="16"/>
        </w:rPr>
        <w:t>transitions</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644632"/>
          <w:sz w:val="16"/>
          <w:szCs w:val="16"/>
        </w:rPr>
        <w:t>1</w:t>
      </w:r>
      <w:r w:rsidRPr="008D7B1C">
        <w:rPr>
          <w:rFonts w:ascii="Courier New" w:hAnsi="Courier New" w:cs="Courier New"/>
          <w:color w:val="000000"/>
          <w:sz w:val="16"/>
          <w:szCs w:val="16"/>
        </w:rPr>
        <w:t>);</w:t>
      </w:r>
      <w:r w:rsidRPr="008D7B1C">
        <w:rPr>
          <w:rFonts w:ascii="Courier New" w:hAnsi="Courier New" w:cs="Courier New"/>
          <w:sz w:val="16"/>
          <w:szCs w:val="16"/>
        </w:rPr>
        <w:t xml:space="preserve"> </w:t>
      </w:r>
      <w:r w:rsidRPr="008D7B1C">
        <w:rPr>
          <w:rFonts w:ascii="Courier New" w:hAnsi="Courier New" w:cs="Courier New"/>
          <w:color w:val="008000"/>
          <w:sz w:val="16"/>
          <w:szCs w:val="16"/>
        </w:rPr>
        <w:t>// Unary resource with transition time M</w:t>
      </w:r>
    </w:p>
    <w:p w:rsidR="00462A26" w:rsidRPr="008D7B1C" w:rsidRDefault="00462A26" w:rsidP="00462A26">
      <w:pPr>
        <w:pBdr>
          <w:top w:val="single" w:sz="4" w:space="1" w:color="auto"/>
          <w:left w:val="single" w:sz="4" w:space="4" w:color="auto"/>
          <w:bottom w:val="single" w:sz="4" w:space="1" w:color="auto"/>
          <w:right w:val="single" w:sz="4" w:space="4" w:color="auto"/>
        </w:pBdr>
        <w:jc w:val="left"/>
        <w:rPr>
          <w:sz w:val="18"/>
          <w:szCs w:val="18"/>
        </w:rPr>
      </w:pPr>
      <w:r w:rsidRPr="008D7B1C">
        <w:rPr>
          <w:rFonts w:ascii="Courier New" w:hAnsi="Courier New" w:cs="Courier New"/>
          <w:color w:val="000000"/>
          <w:sz w:val="16"/>
          <w:szCs w:val="16"/>
        </w:rPr>
        <w:t>}</w:t>
      </w:r>
      <w:commentRangeEnd w:id="1273"/>
      <w:r w:rsidR="00C54269">
        <w:rPr>
          <w:rStyle w:val="CommentReference"/>
          <w:rFonts w:ascii="Tahoma" w:hAnsi="Tahoma"/>
        </w:rPr>
        <w:commentReference w:id="1273"/>
      </w:r>
    </w:p>
    <w:p w:rsidR="00162A8F" w:rsidRDefault="00162A8F" w:rsidP="0097689D">
      <w:pPr>
        <w:pStyle w:val="Caption"/>
      </w:pPr>
      <w:bookmarkStart w:id="1286" w:name="_Ref320558102"/>
      <w:proofErr w:type="gramStart"/>
      <w:r>
        <w:t>Fig.</w:t>
      </w:r>
      <w:proofErr w:type="gramEnd"/>
      <w:r>
        <w:t xml:space="preserve"> </w:t>
      </w:r>
      <w:fldSimple w:instr=" SEQ Fig. \* ARABIC ">
        <w:r w:rsidR="00981F58">
          <w:rPr>
            <w:noProof/>
          </w:rPr>
          <w:t>8</w:t>
        </w:r>
      </w:fldSimple>
      <w:bookmarkEnd w:id="1286"/>
      <w:r w:rsidR="007B0F3A">
        <w:rPr>
          <w:noProof/>
        </w:rPr>
        <w:t xml:space="preserve"> - OPL model of 1</w:t>
      </w:r>
      <w:r w:rsidR="007B0F3A" w:rsidRPr="007B0F3A">
        <w:rPr>
          <w:noProof/>
          <w:vertAlign w:val="superscript"/>
        </w:rPr>
        <w:t>st</w:t>
      </w:r>
      <w:r w:rsidR="007B0F3A">
        <w:rPr>
          <w:noProof/>
        </w:rPr>
        <w:t xml:space="preserve"> scenario</w:t>
      </w:r>
    </w:p>
    <w:p w:rsidR="005A3C84" w:rsidRDefault="005A3C84" w:rsidP="00332BA1">
      <w:pPr>
        <w:rPr>
          <w:ins w:id="1287" w:author="Iman Zabet" w:date="2012-05-05T23:46:00Z"/>
        </w:rPr>
      </w:pPr>
      <w:ins w:id="1288" w:author="Iman Zabet" w:date="2012-05-05T15:54:00Z">
        <w:r>
          <w:t xml:space="preserve">In this scenario, we use generalized version of "Single Machine </w:t>
        </w:r>
      </w:ins>
      <w:ins w:id="1289" w:author="Iman Zabet" w:date="2012-05-05T23:45:00Z">
        <w:r w:rsidR="002D24BD">
          <w:t xml:space="preserve">Scheduling </w:t>
        </w:r>
      </w:ins>
      <w:ins w:id="1290" w:author="Iman Zabet" w:date="2012-05-05T15:54:00Z">
        <w:r>
          <w:t xml:space="preserve">Model, Minimizing Maximum Cost (The Maximum Lateness)" with transitional matrix for all tasks, i.e. in our </w:t>
        </w:r>
      </w:ins>
      <w:ins w:id="1291" w:author="Iman Zabet" w:date="2012-05-05T23:47:00Z">
        <w:r w:rsidR="00332BA1">
          <w:t>formulation, the</w:t>
        </w:r>
      </w:ins>
      <w:ins w:id="1292" w:author="Iman Zabet" w:date="2012-05-05T15:54:00Z">
        <w:r>
          <w:t xml:space="preserve"> cost here shows the </w:t>
        </w:r>
        <w:r w:rsidR="00D26F45">
          <w:t>"transition time" of each task.</w:t>
        </w:r>
      </w:ins>
    </w:p>
    <w:p w:rsidR="00D26F45" w:rsidRDefault="00217E1F" w:rsidP="00D92A6D">
      <w:pPr>
        <w:rPr>
          <w:ins w:id="1293" w:author="Iman Zabet" w:date="2012-05-05T15:54:00Z"/>
        </w:rPr>
      </w:pPr>
      <w:ins w:id="1294" w:author="Iman Zabet" w:date="2012-05-06T19:22:00Z">
        <w:r>
          <w:t xml:space="preserve">In this formulation, </w:t>
        </w:r>
      </w:ins>
      <w:ins w:id="1295" w:author="Iman Zabet" w:date="2012-05-06T19:23:00Z">
        <w:r>
          <w:t>we do not see cross over constraints, precedence relationships between tasks</w:t>
        </w:r>
      </w:ins>
      <w:ins w:id="1296" w:author="Iman Zabet" w:date="2012-05-06T19:24:00Z">
        <w:r>
          <w:t xml:space="preserve">, the initial and </w:t>
        </w:r>
      </w:ins>
      <w:ins w:id="1297" w:author="Iman Zabet" w:date="2012-05-07T03:42:00Z">
        <w:r w:rsidR="00D92A6D">
          <w:t xml:space="preserve">final </w:t>
        </w:r>
      </w:ins>
      <w:ins w:id="1298" w:author="Iman Zabet" w:date="2012-05-06T19:24:00Z">
        <w:r>
          <w:t>states of QC</w:t>
        </w:r>
      </w:ins>
      <w:ins w:id="1299" w:author="Iman Zabet" w:date="2012-05-06T19:28:00Z">
        <w:r w:rsidR="00371ADE">
          <w:t xml:space="preserve"> in comparison with our modification </w:t>
        </w:r>
        <w:r w:rsidR="00371ADE">
          <w:fldChar w:fldCharType="begin"/>
        </w:r>
        <w:r w:rsidR="00371ADE">
          <w:instrText xml:space="preserve"> REF _Ref323679595 \h </w:instrText>
        </w:r>
      </w:ins>
      <w:ins w:id="1300" w:author="Iman Zabet" w:date="2012-05-06T19:28:00Z">
        <w:r w:rsidR="00371ADE">
          <w:fldChar w:fldCharType="separate"/>
        </w:r>
      </w:ins>
      <w:r w:rsidR="00981F58">
        <w:t>(</w:t>
      </w:r>
      <w:r w:rsidR="00981F58">
        <w:rPr>
          <w:noProof/>
        </w:rPr>
        <w:t>16</w:t>
      </w:r>
      <w:r w:rsidR="00981F58">
        <w:t>)</w:t>
      </w:r>
      <w:ins w:id="1301" w:author="Iman Zabet" w:date="2012-05-06T19:28:00Z">
        <w:r w:rsidR="00371ADE">
          <w:fldChar w:fldCharType="end"/>
        </w:r>
        <w:r w:rsidR="00371ADE">
          <w:t>-</w:t>
        </w:r>
        <w:r w:rsidR="00371ADE">
          <w:fldChar w:fldCharType="begin"/>
        </w:r>
        <w:r w:rsidR="00371ADE">
          <w:instrText xml:space="preserve"> REF _Ref323679765 \h </w:instrText>
        </w:r>
      </w:ins>
      <w:ins w:id="1302" w:author="Iman Zabet" w:date="2012-05-06T19:28:00Z">
        <w:r w:rsidR="00371ADE">
          <w:fldChar w:fldCharType="separate"/>
        </w:r>
      </w:ins>
      <w:r w:rsidR="00981F58" w:rsidRPr="00A64CD4">
        <w:rPr>
          <w:rFonts w:cstheme="majorBidi"/>
        </w:rPr>
        <w:t>(</w:t>
      </w:r>
      <w:r w:rsidR="00981F58">
        <w:rPr>
          <w:rFonts w:cstheme="majorBidi"/>
          <w:noProof/>
        </w:rPr>
        <w:t>30</w:t>
      </w:r>
      <w:r w:rsidR="00981F58" w:rsidRPr="00A64CD4">
        <w:rPr>
          <w:rFonts w:cstheme="majorBidi"/>
        </w:rPr>
        <w:t>)</w:t>
      </w:r>
      <w:ins w:id="1303" w:author="Iman Zabet" w:date="2012-05-06T19:28:00Z">
        <w:r w:rsidR="00371ADE">
          <w:fldChar w:fldCharType="end"/>
        </w:r>
      </w:ins>
      <w:ins w:id="1304" w:author="Iman Zabet" w:date="2012-05-06T19:24:00Z">
        <w:r>
          <w:t xml:space="preserve">. Also, </w:t>
        </w:r>
      </w:ins>
      <w:ins w:id="1305" w:author="Iman Zabet" w:date="2012-05-06T19:26:00Z">
        <w:r w:rsidR="00454994">
          <w:t>all</w:t>
        </w:r>
      </w:ins>
      <w:ins w:id="1306" w:author="Iman Zabet" w:date="2012-05-06T19:24:00Z">
        <w:r>
          <w:t xml:space="preserve"> tasks </w:t>
        </w:r>
      </w:ins>
      <w:ins w:id="1307" w:author="Iman Zabet" w:date="2012-05-06T19:26:00Z">
        <w:r w:rsidR="00454994">
          <w:t>must be performed by one crane</w:t>
        </w:r>
        <w:r w:rsidR="007F686A">
          <w:t xml:space="preserve"> (we have not overlapping tasks)</w:t>
        </w:r>
      </w:ins>
      <w:ins w:id="1308" w:author="Iman Zabet" w:date="2012-05-06T19:27:00Z">
        <w:r w:rsidR="007F686A">
          <w:t>.</w:t>
        </w:r>
      </w:ins>
      <w:ins w:id="1309" w:author="Iman Zabet" w:date="2012-05-05T23:46:00Z">
        <w:r w:rsidR="00D26F45">
          <w:t xml:space="preserve"> </w:t>
        </w:r>
      </w:ins>
      <w:ins w:id="1310" w:author="Iman Zabet" w:date="2012-05-06T19:29:00Z">
        <w:r w:rsidR="006E0CC2">
          <w:t>So, the mathematical formulation will be:</w:t>
        </w:r>
      </w:ins>
    </w:p>
    <w:p w:rsidR="007D05F8" w:rsidRPr="008F6410" w:rsidRDefault="007D05F8" w:rsidP="00F54B18">
      <w:pPr>
        <w:pStyle w:val="Heading4"/>
        <w:numPr>
          <w:ilvl w:val="4"/>
          <w:numId w:val="23"/>
        </w:numPr>
      </w:pPr>
      <w:r w:rsidRPr="008F6410">
        <w:t>Objective</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2"/>
        <w:gridCol w:w="975"/>
      </w:tblGrid>
      <w:tr w:rsidR="007D05F8" w:rsidTr="006553ED">
        <w:tc>
          <w:tcPr>
            <w:tcW w:w="6822" w:type="dxa"/>
          </w:tcPr>
          <w:p w:rsidR="007D05F8" w:rsidRPr="006F63CE" w:rsidRDefault="007D05F8" w:rsidP="00592399">
            <w:pPr>
              <w:pStyle w:val="StyleBodyTextLatinCambriaMathComplexBodyCSArial"/>
            </w:pPr>
            <m:oMathPara>
              <m:oMathParaPr>
                <m:jc m:val="left"/>
              </m:oMathParaPr>
              <m:oMath>
                <m:r>
                  <m:t xml:space="preserve">minmize </m:t>
                </m:r>
                <m:sSub>
                  <m:sSubPr>
                    <m:ctrlPr>
                      <w:del w:id="1311" w:author="Iman Zabet" w:date="2012-05-12T21:31:00Z">
                        <w:rPr/>
                      </w:del>
                    </m:ctrlPr>
                  </m:sSubPr>
                  <m:e>
                    <w:del w:id="1312" w:author="Iman Zabet" w:date="2012-05-12T21:31:00Z">
                      <m:r>
                        <m:t>α</m:t>
                      </m:r>
                    </w:del>
                  </m:e>
                  <m:sub>
                    <w:del w:id="1313" w:author="Iman Zabet" w:date="2012-05-12T21:31:00Z">
                      <m:r>
                        <m:t>1</m:t>
                      </m:r>
                    </w:del>
                  </m:sub>
                </m:sSub>
                <m:r>
                  <m:t>W</m:t>
                </m:r>
              </m:oMath>
            </m:oMathPara>
          </w:p>
        </w:tc>
        <w:tc>
          <w:tcPr>
            <w:tcW w:w="975" w:type="dxa"/>
            <w:vAlign w:val="center"/>
          </w:tcPr>
          <w:p w:rsidR="007D05F8" w:rsidRPr="00A04918" w:rsidRDefault="007D05F8" w:rsidP="006553ED">
            <w:pPr>
              <w:pStyle w:val="Caption"/>
              <w:spacing w:after="120"/>
              <w:jc w:val="right"/>
              <w:rPr>
                <w:sz w:val="20"/>
                <w:szCs w:val="20"/>
              </w:rPr>
            </w:pPr>
            <w:bookmarkStart w:id="1314" w:name="_Ref325072316"/>
            <w:r>
              <w:rPr>
                <w:sz w:val="20"/>
                <w:szCs w:val="20"/>
              </w:rPr>
              <w:t>(</w:t>
            </w:r>
            <w:r w:rsidRPr="00A04918">
              <w:rPr>
                <w:sz w:val="20"/>
                <w:szCs w:val="20"/>
              </w:rPr>
              <w:fldChar w:fldCharType="begin"/>
            </w:r>
            <w:r w:rsidRPr="00A04918">
              <w:rPr>
                <w:sz w:val="20"/>
                <w:szCs w:val="20"/>
              </w:rPr>
              <w:instrText xml:space="preserve"> SEQ ( \* ARABIC </w:instrText>
            </w:r>
            <w:r w:rsidRPr="00A04918">
              <w:rPr>
                <w:sz w:val="20"/>
                <w:szCs w:val="20"/>
              </w:rPr>
              <w:fldChar w:fldCharType="separate"/>
            </w:r>
            <w:r w:rsidR="00981F58">
              <w:rPr>
                <w:noProof/>
                <w:sz w:val="20"/>
                <w:szCs w:val="20"/>
              </w:rPr>
              <w:t>36</w:t>
            </w:r>
            <w:r w:rsidRPr="00A04918">
              <w:rPr>
                <w:sz w:val="20"/>
                <w:szCs w:val="20"/>
              </w:rPr>
              <w:fldChar w:fldCharType="end"/>
            </w:r>
            <w:r>
              <w:rPr>
                <w:sz w:val="20"/>
                <w:szCs w:val="20"/>
              </w:rPr>
              <w:t>)</w:t>
            </w:r>
            <w:bookmarkEnd w:id="1314"/>
          </w:p>
        </w:tc>
      </w:tr>
    </w:tbl>
    <w:p w:rsidR="007D05F8" w:rsidRPr="008F6410" w:rsidRDefault="007D05F8" w:rsidP="00E11230">
      <w:pPr>
        <w:pStyle w:val="Heading4"/>
        <w:numPr>
          <w:ilvl w:val="4"/>
          <w:numId w:val="7"/>
        </w:numPr>
      </w:pPr>
      <w:r w:rsidRPr="008F6410">
        <w:t>Cosntraints:</w:t>
      </w:r>
    </w:p>
    <w:tbl>
      <w:tblPr>
        <w:tblStyle w:val="TableGrid"/>
        <w:tblW w:w="779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69"/>
        <w:gridCol w:w="975"/>
      </w:tblGrid>
      <w:tr w:rsidR="007D05F8" w:rsidTr="00840306">
        <w:tc>
          <w:tcPr>
            <w:tcW w:w="4253" w:type="dxa"/>
            <w:vAlign w:val="center"/>
          </w:tcPr>
          <w:p w:rsidR="007D05F8" w:rsidRPr="006F63CE" w:rsidRDefault="002C5E12" w:rsidP="00B96D5A">
            <w:pPr>
              <w:pStyle w:val="StyleBodyTextLatinCambriaMathComplexBodyCSArial"/>
            </w:pPr>
            <m:oMathPara>
              <m:oMathParaPr>
                <m:jc m:val="left"/>
              </m:oMathParaPr>
              <m:oMath>
                <m:nary>
                  <m:naryPr>
                    <m:chr m:val="∑"/>
                    <m:limLoc m:val="undOvr"/>
                    <m:supHide m:val="1"/>
                    <m:ctrlPr>
                      <w:ins w:id="1315" w:author="Iman Zabet" w:date="2012-05-05T15:53:00Z">
                        <w:rPr/>
                      </w:ins>
                    </m:ctrlPr>
                  </m:naryPr>
                  <m:sub>
                    <w:ins w:id="1316" w:author="Iman Zabet" w:date="2012-05-05T15:53:00Z">
                      <m:r>
                        <m:t>i∈Ω</m:t>
                      </m:r>
                    </w:ins>
                  </m:sub>
                  <m:sup/>
                  <m:e>
                    <m:sSub>
                      <m:sSubPr>
                        <m:ctrlPr>
                          <w:ins w:id="1317" w:author="Iman Zabet" w:date="2012-05-05T18:08:00Z">
                            <w:rPr/>
                          </w:ins>
                        </m:ctrlPr>
                      </m:sSubPr>
                      <m:e>
                        <w:ins w:id="1318" w:author="Iman Zabet" w:date="2012-05-05T18:08:00Z">
                          <m:r>
                            <m:t>X</m:t>
                          </m:r>
                        </w:ins>
                      </m:e>
                      <m:sub>
                        <w:ins w:id="1319" w:author="Iman Zabet" w:date="2012-05-05T18:08:00Z">
                          <m:r>
                            <m:t>ji</m:t>
                          </m:r>
                        </w:ins>
                      </m:sub>
                    </m:sSub>
                  </m:e>
                </m:nary>
                <m:r>
                  <m:t>=1</m:t>
                </m:r>
              </m:oMath>
            </m:oMathPara>
          </w:p>
        </w:tc>
        <w:tc>
          <w:tcPr>
            <w:tcW w:w="2569" w:type="dxa"/>
            <w:vAlign w:val="center"/>
          </w:tcPr>
          <w:p w:rsidR="007D05F8" w:rsidRDefault="007D05F8" w:rsidP="006553ED">
            <w:pPr>
              <w:pStyle w:val="StyleBodyTextLatinCambriaMathComplexBodyCSArial"/>
            </w:pPr>
            <m:oMathPara>
              <m:oMath>
                <m:r>
                  <m:t>∀j∈Ω,</m:t>
                </m:r>
              </m:oMath>
            </m:oMathPara>
          </w:p>
        </w:tc>
        <w:tc>
          <w:tcPr>
            <w:tcW w:w="975" w:type="dxa"/>
            <w:vAlign w:val="center"/>
          </w:tcPr>
          <w:p w:rsidR="007D05F8" w:rsidRPr="00A04918" w:rsidRDefault="007D05F8" w:rsidP="006553ED">
            <w:pPr>
              <w:ind w:firstLine="0"/>
              <w:jc w:val="right"/>
              <w:rPr>
                <w:rFonts w:asciiTheme="majorBidi" w:hAnsiTheme="majorBidi" w:cstheme="majorBidi"/>
                <w:sz w:val="20"/>
                <w:szCs w:val="20"/>
              </w:rPr>
            </w:pPr>
            <w:r>
              <w:rPr>
                <w:rFonts w:asciiTheme="majorBidi" w:hAnsiTheme="majorBidi" w:cstheme="majorBidi"/>
                <w:sz w:val="20"/>
                <w:szCs w:val="20"/>
              </w:rPr>
              <w:t>(</w:t>
            </w:r>
            <w:r w:rsidRPr="00A04918">
              <w:rPr>
                <w:rFonts w:asciiTheme="majorBidi" w:hAnsiTheme="majorBidi" w:cstheme="majorBidi"/>
              </w:rPr>
              <w:fldChar w:fldCharType="begin"/>
            </w:r>
            <w:r w:rsidRPr="00A04918">
              <w:rPr>
                <w:rFonts w:asciiTheme="majorBidi" w:hAnsiTheme="majorBidi" w:cstheme="majorBidi"/>
                <w:sz w:val="20"/>
                <w:szCs w:val="20"/>
              </w:rPr>
              <w:instrText xml:space="preserve"> SEQ ( \* ARABIC </w:instrText>
            </w:r>
            <w:r w:rsidRPr="00A04918">
              <w:rPr>
                <w:rFonts w:asciiTheme="majorBidi" w:hAnsiTheme="majorBidi" w:cstheme="majorBidi"/>
              </w:rPr>
              <w:fldChar w:fldCharType="separate"/>
            </w:r>
            <w:r w:rsidR="00981F58">
              <w:rPr>
                <w:rFonts w:asciiTheme="majorBidi" w:hAnsiTheme="majorBidi" w:cstheme="majorBidi"/>
                <w:noProof/>
                <w:sz w:val="20"/>
                <w:szCs w:val="20"/>
              </w:rPr>
              <w:t>37</w:t>
            </w:r>
            <w:r w:rsidRPr="00A04918">
              <w:rPr>
                <w:rFonts w:asciiTheme="majorBidi" w:hAnsiTheme="majorBidi" w:cstheme="majorBidi"/>
              </w:rPr>
              <w:fldChar w:fldCharType="end"/>
            </w:r>
            <w:r>
              <w:rPr>
                <w:rFonts w:asciiTheme="majorBidi" w:hAnsiTheme="majorBidi" w:cstheme="majorBidi"/>
                <w:sz w:val="20"/>
                <w:szCs w:val="20"/>
              </w:rPr>
              <w:t>)</w:t>
            </w:r>
          </w:p>
        </w:tc>
      </w:tr>
      <w:tr w:rsidR="007D05F8" w:rsidTr="00840306">
        <w:tc>
          <w:tcPr>
            <w:tcW w:w="4253" w:type="dxa"/>
            <w:vAlign w:val="center"/>
          </w:tcPr>
          <w:p w:rsidR="007D05F8" w:rsidRPr="006F63CE" w:rsidRDefault="002C5E12" w:rsidP="00B656BE">
            <w:pPr>
              <w:pStyle w:val="StyleBodyTextLatinCambriaMathComplexBodyCSArial"/>
              <w:jc w:val="left"/>
            </w:pPr>
            <m:oMathPara>
              <m:oMathParaPr>
                <m:jc m:val="left"/>
              </m:oMathParaPr>
              <m:oMath>
                <m:nary>
                  <m:naryPr>
                    <m:chr m:val="∑"/>
                    <m:limLoc m:val="undOvr"/>
                    <m:supHide m:val="1"/>
                    <m:ctrlPr/>
                  </m:naryPr>
                  <m:sub>
                    <m:r>
                      <m:t>j∈</m:t>
                    </m:r>
                    <w:ins w:id="1320" w:author="Iman Zabet" w:date="2012-05-05T15:56:00Z">
                      <m:r>
                        <m:t>Ω</m:t>
                      </m:r>
                    </w:ins>
                  </m:sub>
                  <m:sup/>
                  <m:e>
                    <m:sSub>
                      <m:sSubPr>
                        <m:ctrlPr>
                          <w:ins w:id="1321" w:author="Iman Zabet" w:date="2012-05-05T15:55:00Z">
                            <w:rPr/>
                          </w:ins>
                        </m:ctrlPr>
                      </m:sSubPr>
                      <m:e>
                        <w:ins w:id="1322" w:author="Iman Zabet" w:date="2012-05-05T15:55:00Z">
                          <m:r>
                            <m:t>X</m:t>
                          </m:r>
                        </w:ins>
                      </m:e>
                      <m:sub>
                        <w:ins w:id="1323" w:author="Iman Zabet" w:date="2012-05-05T15:55:00Z">
                          <m:r>
                            <m:t>ij</m:t>
                          </m:r>
                        </w:ins>
                      </m:sub>
                    </m:sSub>
                  </m:e>
                </m:nary>
                <m:r>
                  <m:t>-</m:t>
                </m:r>
                <m:nary>
                  <m:naryPr>
                    <m:chr m:val="∑"/>
                    <m:limLoc m:val="undOvr"/>
                    <m:supHide m:val="1"/>
                    <m:ctrlPr/>
                  </m:naryPr>
                  <m:sub>
                    <m:r>
                      <m:t>j∈</m:t>
                    </m:r>
                    <w:ins w:id="1324" w:author="Iman Zabet" w:date="2012-05-05T15:56:00Z">
                      <m:r>
                        <m:t>Ω</m:t>
                      </m:r>
                    </w:ins>
                  </m:sub>
                  <m:sup/>
                  <m:e>
                    <m:sSub>
                      <m:sSubPr>
                        <m:ctrlPr>
                          <w:ins w:id="1325" w:author="Iman Zabet" w:date="2012-05-05T15:55:00Z">
                            <w:rPr/>
                          </w:ins>
                        </m:ctrlPr>
                      </m:sSubPr>
                      <m:e>
                        <w:ins w:id="1326" w:author="Iman Zabet" w:date="2012-05-05T15:55:00Z">
                          <m:r>
                            <m:t>X</m:t>
                          </m:r>
                        </w:ins>
                      </m:e>
                      <m:sub>
                        <w:ins w:id="1327" w:author="Iman Zabet" w:date="2012-05-05T15:55:00Z">
                          <m:r>
                            <m:t>ji</m:t>
                          </m:r>
                        </w:ins>
                      </m:sub>
                    </m:sSub>
                  </m:e>
                </m:nary>
                <m:r>
                  <m:t>=0</m:t>
                </m:r>
              </m:oMath>
            </m:oMathPara>
          </w:p>
        </w:tc>
        <w:tc>
          <w:tcPr>
            <w:tcW w:w="2569" w:type="dxa"/>
            <w:vAlign w:val="center"/>
          </w:tcPr>
          <w:p w:rsidR="007D05F8" w:rsidRPr="00356F0E" w:rsidRDefault="007D05F8" w:rsidP="0048301E">
            <w:pPr>
              <w:pStyle w:val="StyleBodyTextLatinCambriaMathComplexBodyCSArial"/>
              <w:rPr>
                <w:rFonts w:eastAsia="SimSun"/>
                <w:lang w:bidi="ar-SA"/>
              </w:rPr>
            </w:pPr>
            <m:oMath>
              <m:r>
                <m:t>∀i∈</m:t>
              </m:r>
              <w:ins w:id="1328" w:author="Iman Zabet" w:date="2012-05-05T15:55:00Z">
                <m:r>
                  <m:t>Ω</m:t>
                </m:r>
              </w:ins>
            </m:oMath>
            <w:ins w:id="1329" w:author="Iman Zabet" w:date="2012-05-05T16:04:00Z">
              <w:r w:rsidR="0048301E">
                <w:rPr>
                  <w:rFonts w:eastAsia="SimSun"/>
                  <w:lang w:bidi="ar-SA"/>
                </w:rPr>
                <w:t>,</w:t>
              </w:r>
            </w:ins>
          </w:p>
        </w:tc>
        <w:tc>
          <w:tcPr>
            <w:tcW w:w="975" w:type="dxa"/>
            <w:vAlign w:val="center"/>
          </w:tcPr>
          <w:p w:rsidR="007D05F8" w:rsidRPr="00A04918" w:rsidRDefault="007D05F8" w:rsidP="006553ED">
            <w:pPr>
              <w:ind w:firstLine="0"/>
              <w:jc w:val="right"/>
              <w:rPr>
                <w:rFonts w:asciiTheme="majorBidi" w:hAnsiTheme="majorBidi" w:cstheme="majorBidi"/>
                <w:sz w:val="20"/>
                <w:szCs w:val="20"/>
              </w:rPr>
            </w:pPr>
            <w:r>
              <w:rPr>
                <w:rFonts w:asciiTheme="majorBidi" w:hAnsiTheme="majorBidi" w:cstheme="majorBidi"/>
                <w:sz w:val="20"/>
                <w:szCs w:val="20"/>
              </w:rPr>
              <w:t>(</w:t>
            </w:r>
            <w:r w:rsidRPr="00A04918">
              <w:rPr>
                <w:rFonts w:asciiTheme="majorBidi" w:hAnsiTheme="majorBidi" w:cstheme="majorBidi"/>
              </w:rPr>
              <w:fldChar w:fldCharType="begin"/>
            </w:r>
            <w:r w:rsidRPr="00A04918">
              <w:rPr>
                <w:rFonts w:asciiTheme="majorBidi" w:hAnsiTheme="majorBidi" w:cstheme="majorBidi"/>
                <w:sz w:val="20"/>
                <w:szCs w:val="20"/>
              </w:rPr>
              <w:instrText xml:space="preserve"> SEQ ( \* ARABIC </w:instrText>
            </w:r>
            <w:r w:rsidRPr="00A04918">
              <w:rPr>
                <w:rFonts w:asciiTheme="majorBidi" w:hAnsiTheme="majorBidi" w:cstheme="majorBidi"/>
              </w:rPr>
              <w:fldChar w:fldCharType="separate"/>
            </w:r>
            <w:r w:rsidR="00981F58">
              <w:rPr>
                <w:rFonts w:asciiTheme="majorBidi" w:hAnsiTheme="majorBidi" w:cstheme="majorBidi"/>
                <w:noProof/>
                <w:sz w:val="20"/>
                <w:szCs w:val="20"/>
              </w:rPr>
              <w:t>38</w:t>
            </w:r>
            <w:r w:rsidRPr="00A04918">
              <w:rPr>
                <w:rFonts w:asciiTheme="majorBidi" w:hAnsiTheme="majorBidi" w:cstheme="majorBidi"/>
              </w:rPr>
              <w:fldChar w:fldCharType="end"/>
            </w:r>
            <w:r>
              <w:rPr>
                <w:rFonts w:asciiTheme="majorBidi" w:hAnsiTheme="majorBidi" w:cstheme="majorBidi"/>
                <w:sz w:val="20"/>
                <w:szCs w:val="20"/>
              </w:rPr>
              <w:t>)</w:t>
            </w:r>
          </w:p>
        </w:tc>
      </w:tr>
      <w:tr w:rsidR="007D05F8" w:rsidTr="00840306">
        <w:tc>
          <w:tcPr>
            <w:tcW w:w="4253" w:type="dxa"/>
            <w:vAlign w:val="center"/>
          </w:tcPr>
          <w:p w:rsidR="007D05F8" w:rsidRDefault="002C5E12" w:rsidP="00B656BE">
            <w:pPr>
              <w:pStyle w:val="StyleBodyTextLatinCambriaMathComplexBodyCSArial"/>
              <w:jc w:val="left"/>
            </w:pPr>
            <m:oMathPara>
              <m:oMath>
                <m:sSub>
                  <m:sSubPr>
                    <m:ctrlPr/>
                  </m:sSubPr>
                  <m:e>
                    <m:r>
                      <m:t>D</m:t>
                    </m:r>
                  </m:e>
                  <m:sub>
                    <m:r>
                      <m:t>i</m:t>
                    </m:r>
                  </m:sub>
                </m:sSub>
                <m:r>
                  <m:t>+</m:t>
                </m:r>
                <m:sSub>
                  <m:sSubPr>
                    <m:ctrlPr/>
                  </m:sSubPr>
                  <m:e>
                    <m:r>
                      <m:t>t</m:t>
                    </m:r>
                  </m:e>
                  <m:sub>
                    <m:r>
                      <m:t>ij</m:t>
                    </m:r>
                  </m:sub>
                </m:sSub>
                <m:r>
                  <m:t>+</m:t>
                </m:r>
                <m:sSub>
                  <m:sSubPr>
                    <m:ctrlPr/>
                  </m:sSubPr>
                  <m:e>
                    <m:r>
                      <m:t>p</m:t>
                    </m:r>
                  </m:e>
                  <m:sub>
                    <m:r>
                      <m:t>j</m:t>
                    </m:r>
                  </m:sub>
                </m:sSub>
                <m:r>
                  <m:t>-</m:t>
                </m:r>
                <m:sSub>
                  <m:sSubPr>
                    <m:ctrlPr/>
                  </m:sSubPr>
                  <m:e>
                    <m:r>
                      <m:t>D</m:t>
                    </m:r>
                  </m:e>
                  <m:sub>
                    <m:r>
                      <m:t>j</m:t>
                    </m:r>
                  </m:sub>
                </m:sSub>
                <m:r>
                  <m:t>≤M(1-</m:t>
                </m:r>
                <m:sSub>
                  <m:sSubPr>
                    <m:ctrlPr>
                      <w:ins w:id="1330" w:author="Iman Zabet" w:date="2012-05-05T15:56:00Z">
                        <w:rPr/>
                      </w:ins>
                    </m:ctrlPr>
                  </m:sSubPr>
                  <m:e>
                    <w:ins w:id="1331" w:author="Iman Zabet" w:date="2012-05-05T15:56:00Z">
                      <m:r>
                        <m:t>X</m:t>
                      </m:r>
                    </w:ins>
                  </m:e>
                  <m:sub>
                    <w:ins w:id="1332" w:author="Iman Zabet" w:date="2012-05-05T15:56:00Z">
                      <m:r>
                        <m:t>ij</m:t>
                      </m:r>
                    </w:ins>
                  </m:sub>
                </m:sSub>
                <m:r>
                  <m:t>)</m:t>
                </m:r>
              </m:oMath>
            </m:oMathPara>
          </w:p>
        </w:tc>
        <w:tc>
          <w:tcPr>
            <w:tcW w:w="2569" w:type="dxa"/>
            <w:vAlign w:val="center"/>
          </w:tcPr>
          <w:p w:rsidR="007D05F8" w:rsidRDefault="007D05F8" w:rsidP="00AA70FF">
            <w:pPr>
              <w:pStyle w:val="StyleBodyTextLatinCambriaMathComplexBodyCSArial"/>
            </w:pPr>
            <m:oMathPara>
              <m:oMath>
                <m:r>
                  <m:t>∀i,j∈</m:t>
                </m:r>
                <w:ins w:id="1333" w:author="Iman Zabet" w:date="2012-05-05T15:56:00Z">
                  <m:r>
                    <m:t>Ω</m:t>
                  </m:r>
                </w:ins>
                <m:r>
                  <m:t>,</m:t>
                </m:r>
              </m:oMath>
            </m:oMathPara>
          </w:p>
        </w:tc>
        <w:tc>
          <w:tcPr>
            <w:tcW w:w="975" w:type="dxa"/>
            <w:vAlign w:val="center"/>
          </w:tcPr>
          <w:p w:rsidR="007D05F8" w:rsidRPr="00A04918" w:rsidRDefault="007D05F8" w:rsidP="006553ED">
            <w:pPr>
              <w:ind w:firstLine="0"/>
              <w:jc w:val="right"/>
              <w:rPr>
                <w:rFonts w:asciiTheme="majorBidi" w:hAnsiTheme="majorBidi" w:cstheme="majorBidi"/>
                <w:sz w:val="20"/>
                <w:szCs w:val="20"/>
              </w:rPr>
            </w:pPr>
            <w:r>
              <w:rPr>
                <w:rFonts w:asciiTheme="majorBidi" w:hAnsiTheme="majorBidi" w:cstheme="majorBidi"/>
                <w:sz w:val="20"/>
                <w:szCs w:val="20"/>
              </w:rPr>
              <w:t>(</w:t>
            </w:r>
            <w:r w:rsidRPr="00A04918">
              <w:rPr>
                <w:rFonts w:asciiTheme="majorBidi" w:hAnsiTheme="majorBidi" w:cstheme="majorBidi"/>
              </w:rPr>
              <w:fldChar w:fldCharType="begin"/>
            </w:r>
            <w:r w:rsidRPr="00A04918">
              <w:rPr>
                <w:rFonts w:asciiTheme="majorBidi" w:hAnsiTheme="majorBidi" w:cstheme="majorBidi"/>
                <w:sz w:val="20"/>
                <w:szCs w:val="20"/>
              </w:rPr>
              <w:instrText xml:space="preserve"> SEQ ( \* ARABIC </w:instrText>
            </w:r>
            <w:r w:rsidRPr="00A04918">
              <w:rPr>
                <w:rFonts w:asciiTheme="majorBidi" w:hAnsiTheme="majorBidi" w:cstheme="majorBidi"/>
              </w:rPr>
              <w:fldChar w:fldCharType="separate"/>
            </w:r>
            <w:r w:rsidR="00981F58">
              <w:rPr>
                <w:rFonts w:asciiTheme="majorBidi" w:hAnsiTheme="majorBidi" w:cstheme="majorBidi"/>
                <w:noProof/>
                <w:sz w:val="20"/>
                <w:szCs w:val="20"/>
              </w:rPr>
              <w:t>39</w:t>
            </w:r>
            <w:r w:rsidRPr="00A04918">
              <w:rPr>
                <w:rFonts w:asciiTheme="majorBidi" w:hAnsiTheme="majorBidi" w:cstheme="majorBidi"/>
              </w:rPr>
              <w:fldChar w:fldCharType="end"/>
            </w:r>
            <w:r>
              <w:rPr>
                <w:rFonts w:asciiTheme="majorBidi" w:hAnsiTheme="majorBidi" w:cstheme="majorBidi"/>
                <w:sz w:val="20"/>
                <w:szCs w:val="20"/>
              </w:rPr>
              <w:t>)</w:t>
            </w:r>
          </w:p>
        </w:tc>
      </w:tr>
      <w:tr w:rsidR="007D05F8" w:rsidTr="00840306">
        <w:tc>
          <w:tcPr>
            <w:tcW w:w="4253" w:type="dxa"/>
            <w:vAlign w:val="center"/>
          </w:tcPr>
          <w:p w:rsidR="007D05F8" w:rsidRPr="00356F0E" w:rsidRDefault="002C5E12" w:rsidP="00B656BE">
            <w:pPr>
              <w:pStyle w:val="StyleBodyTextLatinCambriaMathComplexBodyCSArial"/>
              <w:jc w:val="left"/>
            </w:pPr>
            <m:oMathPara>
              <m:oMathParaPr>
                <m:jc m:val="left"/>
              </m:oMathParaPr>
              <m:oMath>
                <m:sSub>
                  <m:sSubPr>
                    <m:ctrlPr/>
                  </m:sSubPr>
                  <m:e>
                    <m:r>
                      <m:t>D</m:t>
                    </m:r>
                  </m:e>
                  <m:sub>
                    <m:r>
                      <m:t>i</m:t>
                    </m:r>
                  </m:sub>
                </m:sSub>
                <m:r>
                  <m:t>+</m:t>
                </m:r>
                <m:sSub>
                  <m:sSubPr>
                    <m:ctrlPr/>
                  </m:sSubPr>
                  <m:e>
                    <m:r>
                      <m:t>p</m:t>
                    </m:r>
                  </m:e>
                  <m:sub>
                    <m:r>
                      <m:t>j</m:t>
                    </m:r>
                  </m:sub>
                </m:sSub>
                <m:r>
                  <m:t>≤</m:t>
                </m:r>
                <m:sSub>
                  <m:sSubPr>
                    <m:ctrlPr/>
                  </m:sSubPr>
                  <m:e>
                    <m:r>
                      <m:t>D</m:t>
                    </m:r>
                  </m:e>
                  <m:sub>
                    <m:r>
                      <m:t>j</m:t>
                    </m:r>
                  </m:sub>
                </m:sSub>
              </m:oMath>
            </m:oMathPara>
          </w:p>
        </w:tc>
        <w:tc>
          <w:tcPr>
            <w:tcW w:w="2569" w:type="dxa"/>
            <w:vAlign w:val="center"/>
          </w:tcPr>
          <w:p w:rsidR="007D05F8" w:rsidRPr="00356F0E" w:rsidRDefault="007D05F8" w:rsidP="006553ED">
            <w:pPr>
              <w:pStyle w:val="StyleBodyTextLatinCambriaMathComplexBodyCSArial"/>
            </w:pPr>
            <m:oMathPara>
              <m:oMath>
                <m:r>
                  <m:t>∀(i,j)∈Φ,</m:t>
                </m:r>
              </m:oMath>
            </m:oMathPara>
          </w:p>
        </w:tc>
        <w:tc>
          <w:tcPr>
            <w:tcW w:w="975" w:type="dxa"/>
            <w:vAlign w:val="center"/>
          </w:tcPr>
          <w:p w:rsidR="007D05F8" w:rsidRPr="00A04918" w:rsidRDefault="007D05F8" w:rsidP="006633B8">
            <w:pPr>
              <w:ind w:firstLine="0"/>
              <w:jc w:val="right"/>
              <w:rPr>
                <w:rFonts w:asciiTheme="majorBidi" w:hAnsiTheme="majorBidi" w:cstheme="majorBidi"/>
                <w:sz w:val="20"/>
                <w:szCs w:val="20"/>
              </w:rPr>
            </w:pPr>
            <w:r>
              <w:rPr>
                <w:rFonts w:asciiTheme="majorBidi" w:hAnsiTheme="majorBidi" w:cstheme="majorBidi"/>
                <w:sz w:val="20"/>
                <w:szCs w:val="20"/>
              </w:rPr>
              <w:t>(</w:t>
            </w:r>
            <w:r w:rsidRPr="00A04918">
              <w:rPr>
                <w:rFonts w:asciiTheme="majorBidi" w:hAnsiTheme="majorBidi" w:cstheme="majorBidi"/>
              </w:rPr>
              <w:fldChar w:fldCharType="begin"/>
            </w:r>
            <w:r w:rsidRPr="00A04918">
              <w:rPr>
                <w:rFonts w:asciiTheme="majorBidi" w:hAnsiTheme="majorBidi" w:cstheme="majorBidi"/>
                <w:sz w:val="20"/>
                <w:szCs w:val="20"/>
              </w:rPr>
              <w:instrText xml:space="preserve"> SEQ ( \* ARABIC </w:instrText>
            </w:r>
            <w:r w:rsidRPr="00A04918">
              <w:rPr>
                <w:rFonts w:asciiTheme="majorBidi" w:hAnsiTheme="majorBidi" w:cstheme="majorBidi"/>
              </w:rPr>
              <w:fldChar w:fldCharType="separate"/>
            </w:r>
            <w:r w:rsidR="00981F58">
              <w:rPr>
                <w:rFonts w:asciiTheme="majorBidi" w:hAnsiTheme="majorBidi" w:cstheme="majorBidi"/>
                <w:noProof/>
                <w:sz w:val="20"/>
                <w:szCs w:val="20"/>
              </w:rPr>
              <w:t>40</w:t>
            </w:r>
            <w:r w:rsidRPr="00A04918">
              <w:rPr>
                <w:rFonts w:asciiTheme="majorBidi" w:hAnsiTheme="majorBidi" w:cstheme="majorBidi"/>
              </w:rPr>
              <w:fldChar w:fldCharType="end"/>
            </w:r>
            <w:r>
              <w:rPr>
                <w:rFonts w:asciiTheme="majorBidi" w:hAnsiTheme="majorBidi" w:cstheme="majorBidi"/>
                <w:sz w:val="20"/>
                <w:szCs w:val="20"/>
              </w:rPr>
              <w:t>)</w:t>
            </w:r>
          </w:p>
        </w:tc>
      </w:tr>
      <w:tr w:rsidR="007D05F8" w:rsidTr="00840306">
        <w:tc>
          <w:tcPr>
            <w:tcW w:w="4253" w:type="dxa"/>
            <w:vAlign w:val="center"/>
          </w:tcPr>
          <w:p w:rsidR="007D05F8" w:rsidRPr="003A4464" w:rsidRDefault="002C5E12" w:rsidP="00840306">
            <w:pPr>
              <w:pStyle w:val="StyleBodyTextLatinCambriaMathComplexBodyCSArial"/>
            </w:pPr>
            <m:oMathPara>
              <m:oMathParaPr>
                <m:jc m:val="left"/>
              </m:oMathParaPr>
              <m:oMath>
                <m:sSub>
                  <m:sSubPr>
                    <m:ctrlPr/>
                  </m:sSubPr>
                  <m:e>
                    <m:r>
                      <m:t>X</m:t>
                    </m:r>
                  </m:e>
                  <m:sub>
                    <m:r>
                      <m:t>ij</m:t>
                    </m:r>
                  </m:sub>
                </m:sSub>
                <m:r>
                  <m:t>=0 or 1</m:t>
                </m:r>
              </m:oMath>
            </m:oMathPara>
          </w:p>
        </w:tc>
        <w:tc>
          <w:tcPr>
            <w:tcW w:w="2569" w:type="dxa"/>
            <w:vAlign w:val="center"/>
          </w:tcPr>
          <w:p w:rsidR="007D05F8" w:rsidRPr="00567CE4" w:rsidRDefault="007D05F8" w:rsidP="00567CE4">
            <w:pPr>
              <w:pStyle w:val="StyleBodyTextLatinCambriaMathComplexBodyCSArial"/>
            </w:pPr>
            <m:oMathPara>
              <m:oMathParaPr>
                <m:jc m:val="left"/>
              </m:oMathParaPr>
              <m:oMath>
                <m:r>
                  <m:t xml:space="preserve">∀i,j∈Ω, </m:t>
                </m:r>
              </m:oMath>
            </m:oMathPara>
          </w:p>
        </w:tc>
        <w:tc>
          <w:tcPr>
            <w:tcW w:w="975" w:type="dxa"/>
            <w:vAlign w:val="center"/>
          </w:tcPr>
          <w:p w:rsidR="007D05F8" w:rsidRPr="00A04918" w:rsidRDefault="007D05F8" w:rsidP="006553ED">
            <w:pPr>
              <w:keepNext/>
              <w:ind w:firstLine="0"/>
              <w:jc w:val="right"/>
              <w:rPr>
                <w:rFonts w:asciiTheme="majorBidi" w:hAnsiTheme="majorBidi" w:cstheme="majorBidi"/>
                <w:sz w:val="20"/>
                <w:szCs w:val="20"/>
              </w:rPr>
            </w:pPr>
            <w:r>
              <w:rPr>
                <w:rFonts w:asciiTheme="majorBidi" w:hAnsiTheme="majorBidi" w:cstheme="majorBidi"/>
                <w:sz w:val="20"/>
                <w:szCs w:val="20"/>
              </w:rPr>
              <w:t>(</w:t>
            </w:r>
            <w:r w:rsidRPr="00A04918">
              <w:rPr>
                <w:rFonts w:asciiTheme="majorBidi" w:hAnsiTheme="majorBidi" w:cstheme="majorBidi"/>
              </w:rPr>
              <w:fldChar w:fldCharType="begin"/>
            </w:r>
            <w:r w:rsidRPr="00A04918">
              <w:rPr>
                <w:rFonts w:asciiTheme="majorBidi" w:hAnsiTheme="majorBidi" w:cstheme="majorBidi"/>
                <w:sz w:val="20"/>
                <w:szCs w:val="20"/>
              </w:rPr>
              <w:instrText xml:space="preserve"> SEQ ( \* ARABIC </w:instrText>
            </w:r>
            <w:r w:rsidRPr="00A04918">
              <w:rPr>
                <w:rFonts w:asciiTheme="majorBidi" w:hAnsiTheme="majorBidi" w:cstheme="majorBidi"/>
              </w:rPr>
              <w:fldChar w:fldCharType="separate"/>
            </w:r>
            <w:r w:rsidR="00981F58">
              <w:rPr>
                <w:rFonts w:asciiTheme="majorBidi" w:hAnsiTheme="majorBidi" w:cstheme="majorBidi"/>
                <w:noProof/>
                <w:sz w:val="20"/>
                <w:szCs w:val="20"/>
              </w:rPr>
              <w:t>41</w:t>
            </w:r>
            <w:r w:rsidRPr="00A04918">
              <w:rPr>
                <w:rFonts w:asciiTheme="majorBidi" w:hAnsiTheme="majorBidi" w:cstheme="majorBidi"/>
              </w:rPr>
              <w:fldChar w:fldCharType="end"/>
            </w:r>
            <w:r>
              <w:rPr>
                <w:rFonts w:asciiTheme="majorBidi" w:hAnsiTheme="majorBidi" w:cstheme="majorBidi"/>
                <w:sz w:val="20"/>
                <w:szCs w:val="20"/>
              </w:rPr>
              <w:t>)</w:t>
            </w:r>
          </w:p>
        </w:tc>
      </w:tr>
      <w:tr w:rsidR="007D05F8" w:rsidTr="00840306">
        <w:tc>
          <w:tcPr>
            <w:tcW w:w="4253" w:type="dxa"/>
            <w:vAlign w:val="center"/>
          </w:tcPr>
          <w:p w:rsidR="007D05F8" w:rsidRPr="000412F5" w:rsidRDefault="002C5E12" w:rsidP="006553ED">
            <w:pPr>
              <w:pStyle w:val="StyleBodyTextLatinCambriaMathComplexBodyCSArial"/>
            </w:pPr>
            <m:oMathPara>
              <m:oMathParaPr>
                <m:jc m:val="left"/>
              </m:oMathParaPr>
              <m:oMath>
                <m:sSub>
                  <m:sSubPr>
                    <m:ctrlPr/>
                  </m:sSubPr>
                  <m:e>
                    <m:r>
                      <m:t>D</m:t>
                    </m:r>
                  </m:e>
                  <m:sub>
                    <m:r>
                      <m:t>i</m:t>
                    </m:r>
                  </m:sub>
                </m:sSub>
                <m:r>
                  <m:t>≥0</m:t>
                </m:r>
              </m:oMath>
            </m:oMathPara>
          </w:p>
        </w:tc>
        <w:tc>
          <w:tcPr>
            <w:tcW w:w="2569" w:type="dxa"/>
            <w:vAlign w:val="center"/>
          </w:tcPr>
          <w:p w:rsidR="007D05F8" w:rsidRPr="00567CE4" w:rsidRDefault="007D05F8" w:rsidP="00567CE4">
            <w:pPr>
              <w:pStyle w:val="StyleBodyTextLatinCambriaMathComplexBodyCSArial"/>
            </w:pPr>
            <m:oMathPara>
              <m:oMathParaPr>
                <m:jc m:val="left"/>
              </m:oMathParaPr>
              <m:oMath>
                <m:r>
                  <m:t xml:space="preserve">∀i∈Ω, </m:t>
                </m:r>
              </m:oMath>
            </m:oMathPara>
          </w:p>
        </w:tc>
        <w:tc>
          <w:tcPr>
            <w:tcW w:w="975" w:type="dxa"/>
            <w:vAlign w:val="center"/>
          </w:tcPr>
          <w:p w:rsidR="007D05F8" w:rsidRPr="00A04918" w:rsidRDefault="007D05F8" w:rsidP="006553ED">
            <w:pPr>
              <w:pStyle w:val="Caption"/>
              <w:spacing w:after="120"/>
              <w:jc w:val="right"/>
              <w:rPr>
                <w:rFonts w:cstheme="majorBidi"/>
                <w:sz w:val="20"/>
                <w:szCs w:val="20"/>
              </w:rPr>
            </w:pPr>
            <w:bookmarkStart w:id="1334" w:name="_Ref325072317"/>
            <w:r>
              <w:rPr>
                <w:rFonts w:cstheme="majorBidi"/>
                <w:sz w:val="20"/>
                <w:szCs w:val="20"/>
              </w:rPr>
              <w:t>(</w:t>
            </w:r>
            <w:r w:rsidRPr="00A04918">
              <w:rPr>
                <w:rFonts w:cstheme="majorBidi"/>
                <w:sz w:val="20"/>
                <w:szCs w:val="20"/>
              </w:rPr>
              <w:fldChar w:fldCharType="begin"/>
            </w:r>
            <w:r w:rsidRPr="00A04918">
              <w:rPr>
                <w:rFonts w:cstheme="majorBidi"/>
                <w:sz w:val="20"/>
                <w:szCs w:val="20"/>
              </w:rPr>
              <w:instrText xml:space="preserve"> SEQ ( \* ARABIC </w:instrText>
            </w:r>
            <w:r w:rsidRPr="00A04918">
              <w:rPr>
                <w:rFonts w:cstheme="majorBidi"/>
                <w:sz w:val="20"/>
                <w:szCs w:val="20"/>
              </w:rPr>
              <w:fldChar w:fldCharType="separate"/>
            </w:r>
            <w:r w:rsidR="00981F58">
              <w:rPr>
                <w:rFonts w:cstheme="majorBidi"/>
                <w:noProof/>
                <w:sz w:val="20"/>
                <w:szCs w:val="20"/>
              </w:rPr>
              <w:t>42</w:t>
            </w:r>
            <w:r w:rsidRPr="00A04918">
              <w:rPr>
                <w:rFonts w:cstheme="majorBidi"/>
                <w:sz w:val="20"/>
                <w:szCs w:val="20"/>
              </w:rPr>
              <w:fldChar w:fldCharType="end"/>
            </w:r>
            <w:r>
              <w:rPr>
                <w:rFonts w:cstheme="majorBidi"/>
                <w:sz w:val="20"/>
                <w:szCs w:val="20"/>
              </w:rPr>
              <w:t>)</w:t>
            </w:r>
            <w:bookmarkEnd w:id="1334"/>
          </w:p>
        </w:tc>
      </w:tr>
    </w:tbl>
    <w:p w:rsidR="007D05F8" w:rsidRDefault="007D05F8" w:rsidP="00DA2254"/>
    <w:p w:rsidR="00462A26" w:rsidRPr="00E27D54" w:rsidRDefault="00462A26" w:rsidP="00170937">
      <w:pPr>
        <w:pStyle w:val="Heading4"/>
        <w:numPr>
          <w:ilvl w:val="0"/>
          <w:numId w:val="0"/>
        </w:numPr>
        <w:ind w:left="360"/>
      </w:pPr>
      <w:r w:rsidRPr="00E27D54">
        <w:t>Result:</w:t>
      </w:r>
    </w:p>
    <w:p w:rsidR="00462A26" w:rsidRDefault="00462A26" w:rsidP="00064CBC">
      <w:pPr>
        <w:rPr>
          <w:ins w:id="1335" w:author="Iman Zabet" w:date="2012-05-07T02:23:00Z"/>
        </w:rPr>
      </w:pPr>
      <w:r>
        <w:t xml:space="preserve">The </w:t>
      </w:r>
      <w:r w:rsidR="00F45CA6">
        <w:t>sequences of doing tasks with one machine</w:t>
      </w:r>
      <w:r>
        <w:t xml:space="preserve"> same as the following </w:t>
      </w:r>
      <w:r w:rsidR="007C13DF">
        <w:t>G</w:t>
      </w:r>
      <w:r>
        <w:t>a</w:t>
      </w:r>
      <w:r w:rsidR="00A10D43">
        <w:t>nt</w:t>
      </w:r>
      <w:r>
        <w:t>t chart. As we can see, the 1</w:t>
      </w:r>
      <w:r>
        <w:rPr>
          <w:vertAlign w:val="superscript"/>
        </w:rPr>
        <w:t>st</w:t>
      </w:r>
      <w:r>
        <w:t>, 3</w:t>
      </w:r>
      <w:r>
        <w:rPr>
          <w:vertAlign w:val="superscript"/>
        </w:rPr>
        <w:t>rd</w:t>
      </w:r>
      <w:r>
        <w:t>, 4</w:t>
      </w:r>
      <w:r>
        <w:rPr>
          <w:vertAlign w:val="superscript"/>
        </w:rPr>
        <w:t>th</w:t>
      </w:r>
      <w:r>
        <w:t xml:space="preserve"> </w:t>
      </w:r>
      <w:r w:rsidR="00CD2C7C">
        <w:t>and 2</w:t>
      </w:r>
      <w:r w:rsidR="00CD2C7C" w:rsidRPr="00A148CD">
        <w:rPr>
          <w:vertAlign w:val="superscript"/>
        </w:rPr>
        <w:t>nd</w:t>
      </w:r>
      <w:r w:rsidR="00A148CD">
        <w:t xml:space="preserve"> </w:t>
      </w:r>
      <w:r>
        <w:t xml:space="preserve">tasks are allocated sequentially to the machine. The space between them is referred to transition time between tasks. Referring to the defined transition time </w:t>
      </w:r>
      <w:proofErr w:type="gramStart"/>
      <w:r>
        <w:t xml:space="preserve">matrix </w:t>
      </w:r>
      <w:proofErr w:type="gramEnd"/>
      <m:oMath>
        <m:sSub>
          <m:sSubPr>
            <m:ctrlPr>
              <w:rPr>
                <w:rFonts w:ascii="Cambria Math" w:hAnsi="Cambria Math"/>
                <w:i/>
              </w:rPr>
            </m:ctrlPr>
          </m:sSubPr>
          <m:e>
            <w:ins w:id="1336" w:author="Iman Zabet" w:date="2012-05-07T00:34:00Z">
              <m:r>
                <w:rPr>
                  <w:rFonts w:ascii="Cambria Math" w:hAnsi="Cambria Math"/>
                </w:rPr>
                <m:t>t</m:t>
              </m:r>
            </w:ins>
          </m:e>
          <m:sub>
            <m:r>
              <w:rPr>
                <w:rFonts w:ascii="Cambria Math" w:hAnsi="Cambria Math"/>
              </w:rPr>
              <m:t>4×4</m:t>
            </m:r>
          </m:sub>
        </m:sSub>
      </m:oMath>
      <w:r>
        <w:t xml:space="preserve">, we can obviously see that </w:t>
      </w:r>
      <m:oMath>
        <m:sSub>
          <m:sSubPr>
            <m:ctrlPr>
              <w:rPr>
                <w:rFonts w:ascii="Cambria Math" w:hAnsi="Cambria Math"/>
                <w:i/>
              </w:rPr>
            </m:ctrlPr>
          </m:sSubPr>
          <m:e>
            <w:ins w:id="1337" w:author="Iman Zabet" w:date="2012-05-07T01:06:00Z">
              <m:r>
                <w:rPr>
                  <w:rFonts w:ascii="Cambria Math" w:hAnsi="Cambria Math"/>
                </w:rPr>
                <m:t>t</m:t>
              </m:r>
            </w:ins>
          </m:e>
          <m:sub>
            <m:r>
              <w:rPr>
                <w:rFonts w:ascii="Cambria Math" w:hAnsi="Cambria Math"/>
              </w:rPr>
              <m:t>13</m:t>
            </m:r>
          </m:sub>
        </m:sSub>
        <m:r>
          <w:rPr>
            <w:rFonts w:ascii="Cambria Math" w:hAnsi="Cambria Math"/>
          </w:rPr>
          <m:t>=30</m:t>
        </m:r>
      </m:oMath>
      <w:r w:rsidR="00272AC8">
        <w:t xml:space="preserve">, </w:t>
      </w:r>
      <m:oMath>
        <m:sSub>
          <m:sSubPr>
            <m:ctrlPr>
              <w:rPr>
                <w:rFonts w:ascii="Cambria Math" w:hAnsi="Cambria Math"/>
                <w:i/>
              </w:rPr>
            </m:ctrlPr>
          </m:sSubPr>
          <m:e>
            <w:ins w:id="1338" w:author="Iman Zabet" w:date="2012-05-07T01:06:00Z">
              <m:r>
                <w:rPr>
                  <w:rFonts w:ascii="Cambria Math" w:hAnsi="Cambria Math"/>
                </w:rPr>
                <m:t>t</m:t>
              </m:r>
            </w:ins>
          </m:e>
          <m:sub>
            <m:r>
              <w:rPr>
                <w:rFonts w:ascii="Cambria Math" w:hAnsi="Cambria Math"/>
              </w:rPr>
              <m:t>34</m:t>
            </m:r>
          </m:sub>
        </m:sSub>
        <m:r>
          <w:rPr>
            <w:rFonts w:ascii="Cambria Math" w:hAnsi="Cambria Math"/>
          </w:rPr>
          <m:t>=70</m:t>
        </m:r>
      </m:oMath>
      <w:r w:rsidR="00272AC8">
        <w:t xml:space="preserve">, and </w:t>
      </w:r>
      <m:oMath>
        <m:sSub>
          <m:sSubPr>
            <m:ctrlPr>
              <w:rPr>
                <w:rFonts w:ascii="Cambria Math" w:hAnsi="Cambria Math"/>
                <w:i/>
              </w:rPr>
            </m:ctrlPr>
          </m:sSubPr>
          <m:e>
            <w:ins w:id="1339" w:author="Iman Zabet" w:date="2012-05-07T01:06:00Z">
              <m:r>
                <w:rPr>
                  <w:rFonts w:ascii="Cambria Math" w:hAnsi="Cambria Math"/>
                </w:rPr>
                <m:t>t</m:t>
              </m:r>
            </w:ins>
          </m:e>
          <m:sub>
            <m:r>
              <w:rPr>
                <w:rFonts w:ascii="Cambria Math" w:hAnsi="Cambria Math"/>
              </w:rPr>
              <m:t>42</m:t>
            </m:r>
          </m:sub>
        </m:sSub>
        <m:r>
          <w:rPr>
            <w:rFonts w:ascii="Cambria Math" w:hAnsi="Cambria Math"/>
          </w:rPr>
          <m:t>=45</m:t>
        </m:r>
      </m:oMath>
      <w:r w:rsidR="00272AC8">
        <w:t xml:space="preserve">. </w:t>
      </w:r>
      <w:ins w:id="1340" w:author="Iman Zabet" w:date="2012-05-07T01:39:00Z">
        <w:r w:rsidR="00E81042">
          <w:t>Also, the processing time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E81042">
          <w:t xml:space="preserve">) for all tasks are considered as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11</m:t>
              </m:r>
            </m:sub>
          </m:sSub>
          <m:r>
            <w:rPr>
              <w:rFonts w:ascii="Cambria Math" w:hAnsi="Cambria Math"/>
            </w:rPr>
            <m:t>=40</m:t>
          </m:r>
        </m:oMath>
        <w:r w:rsidR="00E81042">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22</m:t>
              </m:r>
            </m:sub>
          </m:sSub>
          <m:r>
            <w:rPr>
              <w:rFonts w:ascii="Cambria Math" w:hAnsi="Cambria Math"/>
            </w:rPr>
            <m:t>=50</m:t>
          </m:r>
        </m:oMath>
        <w:r w:rsidR="00E81042">
          <w:t xml:space="preserve">, </w:t>
        </w: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33</m:t>
              </m:r>
            </m:sub>
          </m:sSub>
          <m:r>
            <w:rPr>
              <w:rFonts w:ascii="Cambria Math" w:hAnsi="Cambria Math"/>
            </w:rPr>
            <m:t>=20</m:t>
          </m:r>
        </m:oMath>
        <w:r w:rsidR="00E81042">
          <w:t xml:space="preserve">, and </w:t>
        </w:r>
        <m:oMath>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44</m:t>
              </m:r>
            </m:sub>
          </m:sSub>
          <m:r>
            <w:rPr>
              <w:rFonts w:ascii="Cambria Math" w:hAnsi="Cambria Math"/>
            </w:rPr>
            <m:t>=45</m:t>
          </m:r>
        </m:oMath>
        <w:r w:rsidR="00E81042">
          <w:t>.</w:t>
        </w:r>
      </w:ins>
      <w:r w:rsidR="00831DD7">
        <w:t xml:space="preserve">And the minimum completion time is concluded as sum of the </w:t>
      </w:r>
      <w:r w:rsidR="00F45CA6">
        <w:t>above transition</w:t>
      </w:r>
      <w:r w:rsidR="00831DD7">
        <w:t xml:space="preserve"> time i.e. </w:t>
      </w:r>
      <m:oMath>
        <m:sSub>
          <m:sSubPr>
            <m:ctrlPr>
              <w:rPr>
                <w:rFonts w:ascii="Cambria Math" w:hAnsi="Cambria Math"/>
                <w:i/>
              </w:rPr>
            </m:ctrlPr>
          </m:sSubPr>
          <m:e>
            <w:ins w:id="1341" w:author="Iman Zabet" w:date="2012-05-07T01:38:00Z">
              <m:r>
                <w:rPr>
                  <w:rFonts w:ascii="Cambria Math" w:hAnsi="Cambria Math"/>
                </w:rPr>
                <m:t>t</m:t>
              </m:r>
            </w:ins>
          </m:e>
          <m:sub>
            <m:r>
              <w:rPr>
                <w:rFonts w:ascii="Cambria Math" w:hAnsi="Cambria Math"/>
              </w:rPr>
              <m:t>11</m:t>
            </m:r>
          </m:sub>
        </m:sSub>
        <m:r>
          <w:rPr>
            <w:rFonts w:ascii="Cambria Math" w:hAnsi="Cambria Math"/>
          </w:rPr>
          <m:t>+</m:t>
        </m:r>
        <m:sSub>
          <m:sSubPr>
            <m:ctrlPr>
              <w:rPr>
                <w:rFonts w:ascii="Cambria Math" w:hAnsi="Cambria Math"/>
                <w:i/>
              </w:rPr>
            </m:ctrlPr>
          </m:sSubPr>
          <m:e>
            <w:ins w:id="1342" w:author="Iman Zabet" w:date="2012-05-07T01:38:00Z">
              <m:r>
                <w:rPr>
                  <w:rFonts w:ascii="Cambria Math" w:hAnsi="Cambria Math"/>
                </w:rPr>
                <m:t>t</m:t>
              </m:r>
            </w:ins>
          </m:e>
          <m:sub>
            <m:r>
              <w:rPr>
                <w:rFonts w:ascii="Cambria Math" w:hAnsi="Cambria Math"/>
              </w:rPr>
              <m:t>13</m:t>
            </m:r>
          </m:sub>
        </m:sSub>
        <m:r>
          <w:rPr>
            <w:rFonts w:ascii="Cambria Math" w:hAnsi="Cambria Math"/>
          </w:rPr>
          <m:t>+</m:t>
        </m:r>
        <m:sSub>
          <m:sSubPr>
            <m:ctrlPr>
              <w:rPr>
                <w:rFonts w:ascii="Cambria Math" w:hAnsi="Cambria Math"/>
                <w:i/>
              </w:rPr>
            </m:ctrlPr>
          </m:sSubPr>
          <m:e>
            <w:ins w:id="1343" w:author="Iman Zabet" w:date="2012-05-07T01:38:00Z">
              <m:r>
                <w:rPr>
                  <w:rFonts w:ascii="Cambria Math" w:hAnsi="Cambria Math"/>
                </w:rPr>
                <m:t>t</m:t>
              </m:r>
            </w:ins>
          </m:e>
          <m:sub>
            <m:r>
              <w:rPr>
                <w:rFonts w:ascii="Cambria Math" w:hAnsi="Cambria Math"/>
              </w:rPr>
              <m:t>33</m:t>
            </m:r>
          </m:sub>
        </m:sSub>
        <m:r>
          <w:rPr>
            <w:rFonts w:ascii="Cambria Math" w:hAnsi="Cambria Math"/>
          </w:rPr>
          <m:t>+</m:t>
        </m:r>
        <m:sSub>
          <m:sSubPr>
            <m:ctrlPr>
              <w:rPr>
                <w:rFonts w:ascii="Cambria Math" w:hAnsi="Cambria Math"/>
                <w:i/>
              </w:rPr>
            </m:ctrlPr>
          </m:sSubPr>
          <m:e>
            <w:ins w:id="1344" w:author="Iman Zabet" w:date="2012-05-07T01:38:00Z">
              <m:r>
                <w:rPr>
                  <w:rFonts w:ascii="Cambria Math" w:hAnsi="Cambria Math"/>
                </w:rPr>
                <m:t>t</m:t>
              </m:r>
            </w:ins>
          </m:e>
          <m:sub>
            <m:r>
              <w:rPr>
                <w:rFonts w:ascii="Cambria Math" w:hAnsi="Cambria Math"/>
              </w:rPr>
              <m:t>34</m:t>
            </m:r>
          </m:sub>
        </m:sSub>
        <m:r>
          <w:rPr>
            <w:rFonts w:ascii="Cambria Math" w:hAnsi="Cambria Math"/>
          </w:rPr>
          <m:t>+</m:t>
        </m:r>
        <m:sSub>
          <m:sSubPr>
            <m:ctrlPr>
              <w:rPr>
                <w:rFonts w:ascii="Cambria Math" w:hAnsi="Cambria Math"/>
                <w:i/>
              </w:rPr>
            </m:ctrlPr>
          </m:sSubPr>
          <m:e>
            <w:ins w:id="1345" w:author="Iman Zabet" w:date="2012-05-07T01:38:00Z">
              <m:r>
                <w:rPr>
                  <w:rFonts w:ascii="Cambria Math" w:hAnsi="Cambria Math"/>
                </w:rPr>
                <m:t>t</m:t>
              </m:r>
            </w:ins>
          </m:e>
          <m:sub>
            <m:r>
              <w:rPr>
                <w:rFonts w:ascii="Cambria Math" w:hAnsi="Cambria Math"/>
              </w:rPr>
              <m:t>44</m:t>
            </m:r>
          </m:sub>
        </m:sSub>
        <m:r>
          <w:rPr>
            <w:rFonts w:ascii="Cambria Math" w:hAnsi="Cambria Math"/>
          </w:rPr>
          <m:t>+</m:t>
        </m:r>
        <m:sSub>
          <m:sSubPr>
            <m:ctrlPr>
              <w:rPr>
                <w:rFonts w:ascii="Cambria Math" w:hAnsi="Cambria Math"/>
                <w:i/>
              </w:rPr>
            </m:ctrlPr>
          </m:sSubPr>
          <m:e>
            <w:ins w:id="1346" w:author="Iman Zabet" w:date="2012-05-07T01:38:00Z">
              <m:r>
                <w:rPr>
                  <w:rFonts w:ascii="Cambria Math" w:hAnsi="Cambria Math"/>
                </w:rPr>
                <m:t>t</m:t>
              </m:r>
            </w:ins>
          </m:e>
          <m:sub>
            <m:r>
              <w:rPr>
                <w:rFonts w:ascii="Cambria Math" w:hAnsi="Cambria Math"/>
              </w:rPr>
              <m:t>42</m:t>
            </m:r>
          </m:sub>
        </m:sSub>
        <m:r>
          <w:rPr>
            <w:rFonts w:ascii="Cambria Math" w:hAnsi="Cambria Math"/>
          </w:rPr>
          <m:t>+</m:t>
        </m:r>
        <m:sSub>
          <m:sSubPr>
            <m:ctrlPr>
              <w:rPr>
                <w:rFonts w:ascii="Cambria Math" w:hAnsi="Cambria Math"/>
                <w:i/>
              </w:rPr>
            </m:ctrlPr>
          </m:sSubPr>
          <m:e>
            <w:ins w:id="1347" w:author="Iman Zabet" w:date="2012-05-07T01:38:00Z">
              <m:r>
                <w:rPr>
                  <w:rFonts w:ascii="Cambria Math" w:hAnsi="Cambria Math"/>
                </w:rPr>
                <m:t>t</m:t>
              </m:r>
            </w:ins>
          </m:e>
          <m:sub>
            <m:r>
              <w:rPr>
                <w:rFonts w:ascii="Cambria Math" w:hAnsi="Cambria Math"/>
              </w:rPr>
              <m:t>22</m:t>
            </m:r>
          </m:sub>
        </m:sSub>
        <m:r>
          <w:rPr>
            <w:rFonts w:ascii="Cambria Math" w:hAnsi="Cambria Math"/>
          </w:rPr>
          <m:t>=</m:t>
        </m:r>
        <w:ins w:id="1348" w:author="Iman Zabet" w:date="2012-05-07T01:39:00Z">
          <m:r>
            <w:rPr>
              <w:rFonts w:ascii="Cambria Math" w:hAnsi="Cambria Math"/>
            </w:rPr>
            <m:t>3</m:t>
          </m:r>
        </w:ins>
        <w:ins w:id="1349" w:author="Iman Zabet" w:date="2012-05-07T02:20:00Z">
          <m:r>
            <w:rPr>
              <w:rFonts w:ascii="Cambria Math" w:hAnsi="Cambria Math"/>
            </w:rPr>
            <m:t>0</m:t>
          </m:r>
        </w:ins>
        <w:ins w:id="1350" w:author="Iman Zabet" w:date="2012-05-07T01:39:00Z">
          <m:r>
            <w:rPr>
              <w:rFonts w:ascii="Cambria Math" w:hAnsi="Cambria Math"/>
            </w:rPr>
            <m:t>0</m:t>
          </m:r>
        </w:ins>
      </m:oMath>
      <w:r w:rsidR="00E419B8">
        <w:t xml:space="preserve"> illustrated in</w:t>
      </w:r>
      <w:r w:rsidR="00506A9C">
        <w:t xml:space="preserve"> </w:t>
      </w:r>
      <w:ins w:id="1351" w:author="Iman Zabet" w:date="2012-05-07T02:25:00Z">
        <w:r w:rsidR="00506A9C">
          <w:fldChar w:fldCharType="begin"/>
        </w:r>
        <w:r w:rsidR="00506A9C">
          <w:instrText xml:space="preserve"> REF _Ref324120869 \h </w:instrText>
        </w:r>
      </w:ins>
      <w:r w:rsidR="00506A9C">
        <w:fldChar w:fldCharType="separate"/>
      </w:r>
      <w:commentRangeStart w:id="1352"/>
      <w:ins w:id="1353" w:author="Iman Zabet" w:date="2012-05-07T02:23:00Z">
        <w:r w:rsidR="00981F58">
          <w:t>Fig</w:t>
        </w:r>
        <w:commentRangeEnd w:id="1352"/>
        <w:r w:rsidR="00981F58">
          <w:t xml:space="preserve">. </w:t>
        </w:r>
      </w:ins>
      <w:r w:rsidR="00981F58">
        <w:rPr>
          <w:noProof/>
        </w:rPr>
        <w:t>9</w:t>
      </w:r>
      <w:ins w:id="1354" w:author="Iman Zabet" w:date="2012-05-07T02:25:00Z">
        <w:r w:rsidR="00506A9C">
          <w:fldChar w:fldCharType="end"/>
        </w:r>
        <w:r w:rsidR="00506A9C">
          <w:t xml:space="preserve"> and</w:t>
        </w:r>
      </w:ins>
      <w:r w:rsidR="00E419B8">
        <w:t xml:space="preserve"> </w:t>
      </w:r>
      <w:r w:rsidR="00E419B8">
        <w:fldChar w:fldCharType="begin"/>
      </w:r>
      <w:r w:rsidR="00E419B8">
        <w:instrText xml:space="preserve"> REF _Ref320558048 \h </w:instrText>
      </w:r>
      <w:r w:rsidR="00E419B8">
        <w:fldChar w:fldCharType="separate"/>
      </w:r>
      <w:commentRangeStart w:id="1355"/>
      <w:r w:rsidR="00981F58">
        <w:t>Fig</w:t>
      </w:r>
      <w:commentRangeEnd w:id="1355"/>
      <w:r w:rsidR="00981F58">
        <w:t xml:space="preserve">. </w:t>
      </w:r>
      <w:r w:rsidR="00981F58">
        <w:rPr>
          <w:noProof/>
        </w:rPr>
        <w:t>10</w:t>
      </w:r>
      <w:r w:rsidR="00E419B8">
        <w:fldChar w:fldCharType="end"/>
      </w:r>
      <w:r w:rsidR="00831DD7">
        <w:t>.</w:t>
      </w:r>
    </w:p>
    <w:p w:rsidR="008B41E2" w:rsidRDefault="008B41E2" w:rsidP="00064CBC">
      <w:pPr>
        <w:rPr>
          <w:ins w:id="1356" w:author="Iman Zabet" w:date="2012-05-07T02:23:00Z"/>
        </w:rPr>
      </w:pPr>
      <w:ins w:id="1357" w:author="Iman Zabet" w:date="2012-05-07T02:23:00Z">
        <w:r>
          <w:rPr>
            <w:noProof/>
          </w:rPr>
          <w:drawing>
            <wp:inline distT="0" distB="0" distL="0" distR="0" wp14:anchorId="49B52CEF" wp14:editId="4689997A">
              <wp:extent cx="4150581" cy="14361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0404" cy="1436124"/>
                      </a:xfrm>
                      <a:prstGeom prst="rect">
                        <a:avLst/>
                      </a:prstGeom>
                      <a:noFill/>
                      <a:ln>
                        <a:noFill/>
                      </a:ln>
                    </pic:spPr>
                  </pic:pic>
                </a:graphicData>
              </a:graphic>
            </wp:inline>
          </w:drawing>
        </w:r>
      </w:ins>
    </w:p>
    <w:p w:rsidR="008B41E2" w:rsidRDefault="008B41E2" w:rsidP="007974E8">
      <w:pPr>
        <w:pStyle w:val="Caption"/>
      </w:pPr>
      <w:bookmarkStart w:id="1358" w:name="_Ref324120869"/>
      <w:commentRangeStart w:id="1359"/>
      <w:proofErr w:type="gramStart"/>
      <w:ins w:id="1360" w:author="Iman Zabet" w:date="2012-05-07T02:23:00Z">
        <w:r>
          <w:t>Fig</w:t>
        </w:r>
      </w:ins>
      <w:commentRangeEnd w:id="1359"/>
      <w:r w:rsidR="005619A8">
        <w:rPr>
          <w:rStyle w:val="CommentReference"/>
          <w:rFonts w:ascii="Tahoma" w:hAnsi="Tahoma"/>
          <w:bCs w:val="0"/>
          <w:lang w:bidi="ar-SA"/>
        </w:rPr>
        <w:commentReference w:id="1359"/>
      </w:r>
      <w:ins w:id="1361" w:author="Iman Zabet" w:date="2012-05-07T02:23:00Z">
        <w:r>
          <w:t>.</w:t>
        </w:r>
        <w:proofErr w:type="gramEnd"/>
        <w:r>
          <w:t xml:space="preserve"> </w:t>
        </w:r>
        <w:r>
          <w:fldChar w:fldCharType="begin"/>
        </w:r>
        <w:r>
          <w:instrText xml:space="preserve"> SEQ Fig. \* ARABIC </w:instrText>
        </w:r>
      </w:ins>
      <w:r>
        <w:fldChar w:fldCharType="separate"/>
      </w:r>
      <w:r w:rsidR="00981F58">
        <w:rPr>
          <w:noProof/>
        </w:rPr>
        <w:t>9</w:t>
      </w:r>
      <w:ins w:id="1362" w:author="Iman Zabet" w:date="2012-05-07T02:23:00Z">
        <w:r>
          <w:fldChar w:fldCharType="end"/>
        </w:r>
        <w:bookmarkEnd w:id="1358"/>
        <w:r>
          <w:t xml:space="preserve"> </w:t>
        </w:r>
      </w:ins>
      <w:ins w:id="1363" w:author="Iman Zabet" w:date="2012-05-07T02:24:00Z">
        <w:r w:rsidR="00A90C74">
          <w:t>–</w:t>
        </w:r>
      </w:ins>
      <w:ins w:id="1364" w:author="Iman Zabet" w:date="2012-05-07T02:23:00Z">
        <w:r>
          <w:t xml:space="preserve"> </w:t>
        </w:r>
        <w:r w:rsidR="00A90C74">
          <w:t xml:space="preserve">Result </w:t>
        </w:r>
      </w:ins>
      <w:ins w:id="1365" w:author="Iman Zabet" w:date="2012-05-07T02:24:00Z">
        <w:r w:rsidR="00A90C74">
          <w:t>of the 1</w:t>
        </w:r>
        <w:r w:rsidR="00A90C74" w:rsidRPr="007974E8">
          <w:rPr>
            <w:vertAlign w:val="superscript"/>
          </w:rPr>
          <w:t>st</w:t>
        </w:r>
        <w:r w:rsidR="00A90C74">
          <w:t xml:space="preserve"> scenario, indicates scheduling tasks (start time, stop time, and duration of tasks) for one machine</w:t>
        </w:r>
      </w:ins>
    </w:p>
    <w:p w:rsidR="0097689D" w:rsidRDefault="001D38B0" w:rsidP="003F6AC8">
      <w:pPr>
        <w:keepNext/>
        <w:ind w:firstLine="0"/>
      </w:pPr>
      <w:r>
        <w:rPr>
          <w:noProof/>
        </w:rPr>
        <w:lastRenderedPageBreak/>
        <w:drawing>
          <wp:inline distT="0" distB="0" distL="0" distR="0" wp14:anchorId="27D1B031" wp14:editId="32611D98">
            <wp:extent cx="6323163" cy="25475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0601" cy="2562669"/>
                    </a:xfrm>
                    <a:prstGeom prst="rect">
                      <a:avLst/>
                    </a:prstGeom>
                    <a:noFill/>
                    <a:ln>
                      <a:noFill/>
                    </a:ln>
                  </pic:spPr>
                </pic:pic>
              </a:graphicData>
            </a:graphic>
          </wp:inline>
        </w:drawing>
      </w:r>
    </w:p>
    <w:p w:rsidR="00462A26" w:rsidRPr="00D95762" w:rsidRDefault="00E419B8" w:rsidP="00D95762">
      <w:pPr>
        <w:pStyle w:val="Caption"/>
      </w:pPr>
      <w:bookmarkStart w:id="1366" w:name="_Ref320558048"/>
      <w:commentRangeStart w:id="1367"/>
      <w:proofErr w:type="gramStart"/>
      <w:r>
        <w:t>Fig</w:t>
      </w:r>
      <w:commentRangeEnd w:id="1367"/>
      <w:r w:rsidR="005619A8">
        <w:rPr>
          <w:rStyle w:val="CommentReference"/>
          <w:rFonts w:ascii="Tahoma" w:hAnsi="Tahoma"/>
          <w:bCs w:val="0"/>
          <w:lang w:bidi="ar-SA"/>
        </w:rPr>
        <w:commentReference w:id="1367"/>
      </w:r>
      <w:r>
        <w:t>.</w:t>
      </w:r>
      <w:proofErr w:type="gramEnd"/>
      <w:r>
        <w:t xml:space="preserve"> </w:t>
      </w:r>
      <w:fldSimple w:instr=" SEQ Fig. \* ARABIC ">
        <w:r w:rsidR="00981F58">
          <w:rPr>
            <w:noProof/>
          </w:rPr>
          <w:t>10</w:t>
        </w:r>
      </w:fldSimple>
      <w:bookmarkEnd w:id="1366"/>
      <w:r w:rsidR="00D95762">
        <w:rPr>
          <w:noProof/>
        </w:rPr>
        <w:t xml:space="preserve"> – Gantt chart of the 1</w:t>
      </w:r>
      <w:r w:rsidR="00D95762" w:rsidRPr="00D95762">
        <w:rPr>
          <w:noProof/>
          <w:vertAlign w:val="superscript"/>
        </w:rPr>
        <w:t>st</w:t>
      </w:r>
      <w:r w:rsidR="00D95762">
        <w:rPr>
          <w:noProof/>
        </w:rPr>
        <w:t xml:space="preserve"> scenario result</w:t>
      </w:r>
    </w:p>
    <w:p w:rsidR="00462A26" w:rsidRPr="00462A26" w:rsidRDefault="00462A26" w:rsidP="00462A26">
      <w:pPr>
        <w:pStyle w:val="Heading4"/>
      </w:pPr>
      <w:r>
        <w:t>2</w:t>
      </w:r>
      <w:r>
        <w:rPr>
          <w:vertAlign w:val="superscript"/>
        </w:rPr>
        <w:t>nd</w:t>
      </w:r>
      <w:r w:rsidR="004857AC" w:rsidRPr="004857AC">
        <w:t xml:space="preserve"> </w:t>
      </w:r>
      <w:commentRangeStart w:id="1368"/>
      <w:r w:rsidR="004857AC">
        <w:t>scenario</w:t>
      </w:r>
      <w:commentRangeEnd w:id="1368"/>
      <w:r w:rsidR="009A5D7A">
        <w:rPr>
          <w:rStyle w:val="CommentReference"/>
          <w:rFonts w:ascii="Tahoma" w:hAnsi="Tahoma"/>
          <w:i w:val="0"/>
          <w:iCs w:val="0"/>
          <w:noProof w:val="0"/>
        </w:rPr>
        <w:commentReference w:id="1368"/>
      </w:r>
    </w:p>
    <w:p w:rsidR="00462A26" w:rsidRDefault="00462A26" w:rsidP="00AD2349">
      <w:pPr>
        <w:rPr>
          <w:ins w:id="1369" w:author="Iman Zabet" w:date="2012-05-06T18:47:00Z"/>
        </w:rPr>
      </w:pPr>
      <w:r>
        <w:t xml:space="preserve">In the second simulation, 4 tasks for 2 machines are defined. We know each task should be done just with one machine once. So another useful function of scheduler i.e. "alternative" was used. Note that, using those function needs to see their usages in various problems and sometimes it is hard to get their concepts just with "OPL reference manual", due to lack of descriptions and examples. In this </w:t>
      </w:r>
      <w:ins w:id="1370" w:author="Iman Zabet" w:date="2012-05-06T18:38:00Z">
        <w:r w:rsidR="0012062D">
          <w:t>case,</w:t>
        </w:r>
      </w:ins>
      <w:r>
        <w:t xml:space="preserve"> we assume each task </w:t>
      </w:r>
      <w:r w:rsidR="00AD2349">
        <w:t>allocates</w:t>
      </w:r>
      <w:r>
        <w:t xml:space="preserve"> to all </w:t>
      </w:r>
      <w:r w:rsidR="00AD2349">
        <w:t>the</w:t>
      </w:r>
      <w:r>
        <w:t xml:space="preserve"> machines but one of the </w:t>
      </w:r>
      <w:r w:rsidR="00EA0579">
        <w:t>machines</w:t>
      </w:r>
      <w:r>
        <w:t xml:space="preserve"> can handle it. This case is known as a famous optimization problem called </w:t>
      </w:r>
      <w:r w:rsidRPr="003A1E29">
        <w:rPr>
          <w:i/>
          <w:iCs/>
        </w:rPr>
        <w:t xml:space="preserve">"Flexible Job Shop </w:t>
      </w:r>
      <w:ins w:id="1371" w:author="Iman Zabet" w:date="2012-05-06T18:41:00Z">
        <w:r w:rsidR="00FE6B1D">
          <w:rPr>
            <w:i/>
            <w:iCs/>
          </w:rPr>
          <w:t xml:space="preserve">scheduling </w:t>
        </w:r>
      </w:ins>
      <w:r w:rsidRPr="003A1E29">
        <w:rPr>
          <w:i/>
          <w:iCs/>
        </w:rPr>
        <w:t>Problem</w:t>
      </w:r>
      <w:ins w:id="1372" w:author="Iman Zabet" w:date="2012-05-06T18:40:00Z">
        <w:r w:rsidR="0012062D">
          <w:rPr>
            <w:i/>
            <w:iCs/>
          </w:rPr>
          <w:t xml:space="preserve"> with one stage</w:t>
        </w:r>
      </w:ins>
      <w:r w:rsidRPr="003A1E29">
        <w:rPr>
          <w:i/>
          <w:iCs/>
        </w:rPr>
        <w:t>"</w:t>
      </w:r>
      <w:r>
        <w:rPr>
          <w:i/>
          <w:iCs/>
        </w:rPr>
        <w:t>.</w:t>
      </w:r>
      <w:r w:rsidR="00AD2349">
        <w:t xml:space="preserve"> </w:t>
      </w:r>
      <w:r w:rsidR="00E419B8">
        <w:t xml:space="preserve">The problem model is depicted in </w:t>
      </w:r>
      <w:r w:rsidR="00E419B8">
        <w:fldChar w:fldCharType="begin"/>
      </w:r>
      <w:r w:rsidR="00E419B8">
        <w:instrText xml:space="preserve"> REF _Ref320558007 \h </w:instrText>
      </w:r>
      <w:r w:rsidR="00E419B8">
        <w:fldChar w:fldCharType="separate"/>
      </w:r>
      <w:r w:rsidR="00981F58">
        <w:t xml:space="preserve">Fig. </w:t>
      </w:r>
      <w:r w:rsidR="00981F58">
        <w:rPr>
          <w:noProof/>
        </w:rPr>
        <w:t>11</w:t>
      </w:r>
      <w:r w:rsidR="00E419B8">
        <w:fldChar w:fldCharType="end"/>
      </w:r>
      <w:r w:rsidR="00E419B8">
        <w:t>.</w:t>
      </w:r>
      <w:ins w:id="1373" w:author="Iman Zabet" w:date="2012-05-06T18:42:00Z">
        <w:r w:rsidR="000B7AD1">
          <w:t xml:space="preserve"> Note that in this scenario, all tasks are shared with all machines, same as Kim and Park formulation </w:t>
        </w:r>
      </w:ins>
      <w:customXmlInsRangeStart w:id="1374" w:author="Iman Zabet" w:date="2012-05-06T18:47:00Z"/>
      <w:sdt>
        <w:sdtPr>
          <w:id w:val="625896010"/>
          <w:citation/>
        </w:sdtPr>
        <w:sdtEndPr/>
        <w:sdtContent>
          <w:customXmlInsRangeEnd w:id="1374"/>
          <w:ins w:id="1375" w:author="Iman Zabet" w:date="2012-05-06T18:47:00Z">
            <w:r w:rsidR="000B7AD1">
              <w:fldChar w:fldCharType="begin"/>
            </w:r>
            <w:r w:rsidR="000B7AD1">
              <w:instrText xml:space="preserve"> CITATION KHK \l 1033 </w:instrText>
            </w:r>
          </w:ins>
          <w:r w:rsidR="000B7AD1">
            <w:fldChar w:fldCharType="separate"/>
          </w:r>
          <w:r w:rsidR="00981F58" w:rsidRPr="00981F58">
            <w:rPr>
              <w:noProof/>
            </w:rPr>
            <w:t>[6]</w:t>
          </w:r>
          <w:ins w:id="1376" w:author="Iman Zabet" w:date="2012-05-06T18:47:00Z">
            <w:r w:rsidR="000B7AD1">
              <w:fldChar w:fldCharType="end"/>
            </w:r>
          </w:ins>
          <w:customXmlInsRangeStart w:id="1377" w:author="Iman Zabet" w:date="2012-05-06T18:47:00Z"/>
        </w:sdtContent>
      </w:sdt>
      <w:customXmlInsRangeEnd w:id="1377"/>
      <w:ins w:id="1378" w:author="Iman Zabet" w:date="2012-05-06T18:47:00Z">
        <w:r w:rsidR="000B7AD1">
          <w:t>.</w:t>
        </w:r>
      </w:ins>
    </w:p>
    <w:p w:rsidR="000B7AD1" w:rsidRDefault="0051743C" w:rsidP="00CB30DE">
      <w:pPr>
        <w:rPr>
          <w:ins w:id="1379" w:author="Iman Zabet" w:date="2012-05-06T18:47:00Z"/>
        </w:rPr>
      </w:pPr>
      <w:ins w:id="1380" w:author="Iman Zabet" w:date="2012-05-06T19:29:00Z">
        <w:r>
          <w:t xml:space="preserve">In this scenario, we have no </w:t>
        </w:r>
        <w:r w:rsidR="00CF4D53">
          <w:t>cross-over and precedence relationship constraints</w:t>
        </w:r>
        <w:r>
          <w:t xml:space="preserve">. </w:t>
        </w:r>
      </w:ins>
      <w:ins w:id="1381" w:author="Iman Zabet" w:date="2012-05-06T19:30:00Z">
        <w:r w:rsidR="00000EE4">
          <w:t xml:space="preserve">Also, we have not </w:t>
        </w:r>
        <w:proofErr w:type="gramStart"/>
        <w:r w:rsidR="00000EE4">
          <w:t>consider</w:t>
        </w:r>
        <w:proofErr w:type="gramEnd"/>
        <w:r w:rsidR="00000EE4">
          <w:t xml:space="preserve"> initial and </w:t>
        </w:r>
      </w:ins>
      <w:ins w:id="1382" w:author="Iman Zabet" w:date="2012-05-06T19:31:00Z">
        <w:r w:rsidR="00000EE4">
          <w:t>final state of QCs</w:t>
        </w:r>
      </w:ins>
      <w:ins w:id="1383" w:author="Iman Zabet" w:date="2012-05-06T19:30:00Z">
        <w:r w:rsidR="00000EE4">
          <w:t xml:space="preserve">. </w:t>
        </w:r>
      </w:ins>
      <w:ins w:id="1384" w:author="Iman Zabet" w:date="2012-05-06T18:48:00Z">
        <w:r w:rsidR="00E63A92">
          <w:t>The m</w:t>
        </w:r>
      </w:ins>
      <w:ins w:id="1385" w:author="Iman Zabet" w:date="2012-05-06T18:47:00Z">
        <w:r w:rsidR="000B7AD1">
          <w:t xml:space="preserve">athematical formulation </w:t>
        </w:r>
      </w:ins>
      <w:ins w:id="1386" w:author="Iman Zabet" w:date="2012-05-06T18:48:00Z">
        <w:r w:rsidR="00CB30DE">
          <w:t>according to our modification</w:t>
        </w:r>
      </w:ins>
      <w:ins w:id="1387" w:author="Iman Zabet" w:date="2012-05-06T18:49:00Z">
        <w:r w:rsidR="00536569">
          <w:t xml:space="preserve"> </w:t>
        </w:r>
        <w:r w:rsidR="00536569">
          <w:fldChar w:fldCharType="begin"/>
        </w:r>
        <w:r w:rsidR="00536569">
          <w:instrText xml:space="preserve"> REF _Ref323679595 \h </w:instrText>
        </w:r>
      </w:ins>
      <w:r w:rsidR="00536569">
        <w:fldChar w:fldCharType="separate"/>
      </w:r>
      <w:r w:rsidR="00981F58">
        <w:t>(</w:t>
      </w:r>
      <w:r w:rsidR="00981F58">
        <w:rPr>
          <w:noProof/>
        </w:rPr>
        <w:t>16</w:t>
      </w:r>
      <w:r w:rsidR="00981F58">
        <w:t>)</w:t>
      </w:r>
      <w:ins w:id="1388" w:author="Iman Zabet" w:date="2012-05-06T18:49:00Z">
        <w:r w:rsidR="00536569">
          <w:fldChar w:fldCharType="end"/>
        </w:r>
        <w:r w:rsidR="00536569">
          <w:t>-</w:t>
        </w:r>
        <w:r w:rsidR="00536569">
          <w:fldChar w:fldCharType="begin"/>
        </w:r>
        <w:r w:rsidR="00536569">
          <w:instrText xml:space="preserve"> REF _Ref323679765 \h </w:instrText>
        </w:r>
      </w:ins>
      <w:r w:rsidR="00536569">
        <w:fldChar w:fldCharType="separate"/>
      </w:r>
      <w:r w:rsidR="00981F58" w:rsidRPr="00A64CD4">
        <w:rPr>
          <w:rFonts w:cstheme="majorBidi"/>
        </w:rPr>
        <w:t>(</w:t>
      </w:r>
      <w:r w:rsidR="00981F58">
        <w:rPr>
          <w:rFonts w:cstheme="majorBidi"/>
          <w:noProof/>
        </w:rPr>
        <w:t>30</w:t>
      </w:r>
      <w:r w:rsidR="00981F58" w:rsidRPr="00A64CD4">
        <w:rPr>
          <w:rFonts w:cstheme="majorBidi"/>
        </w:rPr>
        <w:t>)</w:t>
      </w:r>
      <w:ins w:id="1389" w:author="Iman Zabet" w:date="2012-05-06T18:49:00Z">
        <w:r w:rsidR="00536569">
          <w:fldChar w:fldCharType="end"/>
        </w:r>
      </w:ins>
      <w:ins w:id="1390" w:author="Iman Zabet" w:date="2012-05-06T18:48:00Z">
        <w:r w:rsidR="00CB30DE">
          <w:t xml:space="preserve"> will be</w:t>
        </w:r>
      </w:ins>
      <w:ins w:id="1391" w:author="Iman Zabet" w:date="2012-05-06T18:47:00Z">
        <w:r w:rsidR="000B7AD1">
          <w:t>:</w:t>
        </w:r>
      </w:ins>
    </w:p>
    <w:p w:rsidR="000B7AD1" w:rsidRPr="008F6410" w:rsidRDefault="000B7AD1" w:rsidP="00987273">
      <w:pPr>
        <w:pStyle w:val="Heading4"/>
        <w:numPr>
          <w:ilvl w:val="4"/>
          <w:numId w:val="24"/>
        </w:numPr>
      </w:pPr>
      <w:r w:rsidRPr="008F6410">
        <w:t>Objective</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2"/>
        <w:gridCol w:w="863"/>
      </w:tblGrid>
      <w:tr w:rsidR="000B7AD1" w:rsidTr="007F3830">
        <w:trPr>
          <w:ins w:id="1392" w:author="Iman Zabet" w:date="2012-05-06T18:47:00Z"/>
        </w:trPr>
        <w:tc>
          <w:tcPr>
            <w:tcW w:w="6822" w:type="dxa"/>
          </w:tcPr>
          <w:p w:rsidR="000B7AD1" w:rsidRPr="006F63CE" w:rsidRDefault="000B7AD1" w:rsidP="00454994">
            <w:pPr>
              <w:pStyle w:val="StyleBodyTextLatinCambriaMathComplexBodyCSArial"/>
              <w:rPr>
                <w:ins w:id="1393" w:author="Iman Zabet" w:date="2012-05-06T18:47:00Z"/>
              </w:rPr>
            </w:pPr>
            <w:ins w:id="1394" w:author="Iman Zabet" w:date="2012-05-06T18:47:00Z">
              <m:oMathPara>
                <m:oMathParaPr>
                  <m:jc m:val="left"/>
                </m:oMathParaPr>
                <m:oMath>
                  <m:r>
                    <m:t xml:space="preserve">minmize </m:t>
                  </m:r>
                </m:oMath>
              </m:oMathPara>
            </w:ins>
            <m:oMathPara>
              <m:oMathParaPr>
                <m:jc m:val="left"/>
              </m:oMathParaPr>
              <m:oMath>
                <m:sSub>
                  <m:sSubPr>
                    <m:ctrlPr/>
                  </m:sSubPr>
                  <m:e>
                    <w:ins w:id="1395" w:author="Iman Zabet" w:date="2012-05-06T18:47:00Z">
                      <m:r>
                        <m:t>α</m:t>
                      </m:r>
                    </w:ins>
                  </m:e>
                  <m:sub>
                    <w:ins w:id="1396" w:author="Iman Zabet" w:date="2012-05-06T18:47:00Z">
                      <m:r>
                        <m:t>1</m:t>
                      </m:r>
                    </w:ins>
                  </m:sub>
                </m:sSub>
                <w:ins w:id="1397" w:author="Iman Zabet" w:date="2012-05-06T18:47:00Z">
                  <m:r>
                    <m:t>W+</m:t>
                  </m:r>
                </w:ins>
                <m:sSub>
                  <m:sSubPr>
                    <m:ctrlPr/>
                  </m:sSubPr>
                  <m:e>
                    <w:ins w:id="1398" w:author="Iman Zabet" w:date="2012-05-06T18:47:00Z">
                      <m:r>
                        <m:t>α</m:t>
                      </m:r>
                    </w:ins>
                  </m:e>
                  <m:sub>
                    <w:ins w:id="1399" w:author="Iman Zabet" w:date="2012-05-06T18:47:00Z">
                      <m:r>
                        <m:t>2</m:t>
                      </m:r>
                    </w:ins>
                  </m:sub>
                </m:sSub>
                <m:nary>
                  <m:naryPr>
                    <m:chr m:val="∑"/>
                    <m:limLoc m:val="undOvr"/>
                    <m:ctrlPr/>
                  </m:naryPr>
                  <m:sub>
                    <w:ins w:id="1400" w:author="Iman Zabet" w:date="2012-05-06T18:47:00Z">
                      <m:r>
                        <m:t>k=1</m:t>
                      </m:r>
                    </w:ins>
                  </m:sub>
                  <m:sup>
                    <w:ins w:id="1401" w:author="Iman Zabet" w:date="2012-05-06T18:47:00Z">
                      <m:r>
                        <m:t>K</m:t>
                      </m:r>
                    </w:ins>
                  </m:sup>
                  <m:e>
                    <m:sSub>
                      <m:sSubPr>
                        <m:ctrlPr/>
                      </m:sSubPr>
                      <m:e>
                        <w:ins w:id="1402" w:author="Iman Zabet" w:date="2012-05-06T18:47:00Z">
                          <m:r>
                            <m:t>Y</m:t>
                          </m:r>
                        </w:ins>
                      </m:e>
                      <m:sub>
                        <w:ins w:id="1403" w:author="Iman Zabet" w:date="2012-05-06T18:47:00Z">
                          <m:r>
                            <m:t>k</m:t>
                          </m:r>
                        </w:ins>
                      </m:sub>
                    </m:sSub>
                  </m:e>
                </m:nary>
              </m:oMath>
            </m:oMathPara>
          </w:p>
        </w:tc>
        <w:tc>
          <w:tcPr>
            <w:tcW w:w="863" w:type="dxa"/>
            <w:vAlign w:val="center"/>
          </w:tcPr>
          <w:p w:rsidR="000B7AD1" w:rsidRPr="00A04918" w:rsidRDefault="000B7AD1" w:rsidP="00454994">
            <w:pPr>
              <w:pStyle w:val="Caption"/>
              <w:spacing w:after="120"/>
              <w:jc w:val="right"/>
              <w:rPr>
                <w:ins w:id="1404" w:author="Iman Zabet" w:date="2012-05-06T18:47:00Z"/>
                <w:sz w:val="20"/>
                <w:szCs w:val="20"/>
              </w:rPr>
            </w:pPr>
            <w:ins w:id="1405" w:author="Iman Zabet" w:date="2012-05-06T18:47:00Z">
              <w:r>
                <w:rPr>
                  <w:sz w:val="20"/>
                  <w:szCs w:val="20"/>
                </w:rPr>
                <w:t>(</w:t>
              </w:r>
              <w:r w:rsidRPr="00A04918">
                <w:rPr>
                  <w:sz w:val="20"/>
                  <w:szCs w:val="20"/>
                </w:rPr>
                <w:fldChar w:fldCharType="begin"/>
              </w:r>
              <w:r w:rsidRPr="00A04918">
                <w:rPr>
                  <w:sz w:val="20"/>
                  <w:szCs w:val="20"/>
                </w:rPr>
                <w:instrText xml:space="preserve"> SEQ ( \* ARABIC </w:instrText>
              </w:r>
              <w:r w:rsidRPr="00A04918">
                <w:rPr>
                  <w:sz w:val="20"/>
                  <w:szCs w:val="20"/>
                </w:rPr>
                <w:fldChar w:fldCharType="separate"/>
              </w:r>
            </w:ins>
            <w:r w:rsidR="00981F58">
              <w:rPr>
                <w:noProof/>
                <w:sz w:val="20"/>
                <w:szCs w:val="20"/>
              </w:rPr>
              <w:t>43</w:t>
            </w:r>
            <w:ins w:id="1406" w:author="Iman Zabet" w:date="2012-05-06T18:47:00Z">
              <w:r w:rsidRPr="00A04918">
                <w:rPr>
                  <w:sz w:val="20"/>
                  <w:szCs w:val="20"/>
                </w:rPr>
                <w:fldChar w:fldCharType="end"/>
              </w:r>
              <w:r>
                <w:rPr>
                  <w:sz w:val="20"/>
                  <w:szCs w:val="20"/>
                </w:rPr>
                <w:t>)</w:t>
              </w:r>
            </w:ins>
          </w:p>
        </w:tc>
      </w:tr>
    </w:tbl>
    <w:p w:rsidR="000B7AD1" w:rsidRDefault="000B7AD1" w:rsidP="000B7AD1">
      <w:pPr>
        <w:pStyle w:val="Heading4"/>
        <w:numPr>
          <w:ilvl w:val="0"/>
          <w:numId w:val="0"/>
        </w:numPr>
        <w:ind w:left="360"/>
        <w:rPr>
          <w:ins w:id="1407" w:author="Iman Zabet" w:date="2012-05-06T18:47:00Z"/>
        </w:rPr>
      </w:pPr>
    </w:p>
    <w:p w:rsidR="000B7AD1" w:rsidRPr="008F6410" w:rsidRDefault="000B7AD1" w:rsidP="00E63A92">
      <w:pPr>
        <w:pStyle w:val="Heading4"/>
        <w:numPr>
          <w:ilvl w:val="4"/>
          <w:numId w:val="7"/>
        </w:numPr>
      </w:pPr>
      <w:r w:rsidRPr="008F6410">
        <w:t>Cosntraints:</w:t>
      </w:r>
    </w:p>
    <w:tbl>
      <w:tblPr>
        <w:tblStyle w:val="TableGrid"/>
        <w:tblW w:w="765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2"/>
        <w:gridCol w:w="2700"/>
        <w:gridCol w:w="828"/>
      </w:tblGrid>
      <w:tr w:rsidR="000B7AD1" w:rsidTr="00223EE1">
        <w:trPr>
          <w:ins w:id="1408" w:author="Iman Zabet" w:date="2012-05-06T18:47:00Z"/>
        </w:trPr>
        <w:tc>
          <w:tcPr>
            <w:tcW w:w="4122" w:type="dxa"/>
            <w:vAlign w:val="center"/>
          </w:tcPr>
          <w:p w:rsidR="000B7AD1" w:rsidRPr="006F63CE" w:rsidRDefault="002C5E12" w:rsidP="00454994">
            <w:pPr>
              <w:pStyle w:val="StyleBodyTextLatinCambriaMathComplexBodyCSArial"/>
              <w:rPr>
                <w:ins w:id="1409" w:author="Iman Zabet" w:date="2012-05-06T18:47:00Z"/>
              </w:rPr>
            </w:pPr>
            <m:oMathPara>
              <m:oMathParaPr>
                <m:jc m:val="left"/>
              </m:oMathParaPr>
              <m:oMath>
                <m:sSub>
                  <m:sSubPr>
                    <m:ctrlPr>
                      <w:ins w:id="1410" w:author="Iman Zabet" w:date="2012-05-06T18:47:00Z">
                        <w:rPr/>
                      </w:ins>
                    </m:ctrlPr>
                  </m:sSubPr>
                  <m:e>
                    <w:ins w:id="1411" w:author="Iman Zabet" w:date="2012-05-06T18:47:00Z">
                      <m:r>
                        <m:t>Y</m:t>
                      </m:r>
                    </w:ins>
                  </m:e>
                  <m:sub>
                    <w:ins w:id="1412" w:author="Iman Zabet" w:date="2012-05-06T18:47:00Z">
                      <m:r>
                        <m:t>k</m:t>
                      </m:r>
                    </w:ins>
                  </m:sub>
                </m:sSub>
                <w:ins w:id="1413" w:author="Iman Zabet" w:date="2012-05-06T18:47:00Z">
                  <m:r>
                    <m:t>≤W</m:t>
                  </m:r>
                </w:ins>
              </m:oMath>
            </m:oMathPara>
          </w:p>
        </w:tc>
        <w:tc>
          <w:tcPr>
            <w:tcW w:w="2700" w:type="dxa"/>
            <w:vAlign w:val="center"/>
          </w:tcPr>
          <w:p w:rsidR="000B7AD1" w:rsidRDefault="000B7AD1" w:rsidP="00454994">
            <w:pPr>
              <w:pStyle w:val="StyleBodyTextLatinCambriaMathComplexBodyCSArial"/>
              <w:rPr>
                <w:ins w:id="1414" w:author="Iman Zabet" w:date="2012-05-06T18:47:00Z"/>
              </w:rPr>
            </w:pPr>
            <w:ins w:id="1415" w:author="Iman Zabet" w:date="2012-05-06T18:47:00Z">
              <m:oMath>
                <m:r>
                  <m:t>∀k=1, …, K,</m:t>
                </m:r>
              </m:oMath>
              <w:r>
                <w:rPr>
                  <w:rFonts w:eastAsiaTheme="minorEastAsia"/>
                </w:rPr>
                <w:t xml:space="preserve"> </w:t>
              </w:r>
            </w:ins>
          </w:p>
        </w:tc>
        <w:tc>
          <w:tcPr>
            <w:tcW w:w="828" w:type="dxa"/>
            <w:vAlign w:val="center"/>
          </w:tcPr>
          <w:p w:rsidR="000B7AD1" w:rsidRPr="00A64CD4" w:rsidRDefault="000B7AD1" w:rsidP="00454994">
            <w:pPr>
              <w:ind w:firstLine="0"/>
              <w:jc w:val="right"/>
              <w:rPr>
                <w:ins w:id="1416" w:author="Iman Zabet" w:date="2012-05-06T18:47:00Z"/>
                <w:rFonts w:asciiTheme="majorBidi" w:hAnsiTheme="majorBidi" w:cstheme="majorBidi"/>
                <w:sz w:val="20"/>
                <w:szCs w:val="20"/>
              </w:rPr>
            </w:pPr>
            <w:ins w:id="1417" w:author="Iman Zabet" w:date="2012-05-06T18:47: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44</w:t>
            </w:r>
            <w:ins w:id="1418" w:author="Iman Zabet" w:date="2012-05-06T18:47: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217E1F" w:rsidTr="00223EE1">
        <w:trPr>
          <w:ins w:id="1419" w:author="Iman Zabet" w:date="2012-05-06T19:19:00Z"/>
        </w:trPr>
        <w:tc>
          <w:tcPr>
            <w:tcW w:w="4122" w:type="dxa"/>
            <w:vAlign w:val="center"/>
          </w:tcPr>
          <w:p w:rsidR="00217E1F" w:rsidRPr="006F63CE" w:rsidRDefault="002C5E12" w:rsidP="00454994">
            <w:pPr>
              <w:pStyle w:val="StyleBodyTextLatinCambriaMathComplexBodyCSArial"/>
              <w:rPr>
                <w:ins w:id="1420" w:author="Iman Zabet" w:date="2012-05-06T19:19:00Z"/>
              </w:rPr>
            </w:pPr>
            <m:oMathPara>
              <m:oMathParaPr>
                <m:jc m:val="left"/>
              </m:oMathParaPr>
              <m:oMath>
                <m:nary>
                  <m:naryPr>
                    <m:chr m:val="∑"/>
                    <m:limLoc m:val="undOvr"/>
                    <m:supHide m:val="1"/>
                    <m:ctrlPr>
                      <w:ins w:id="1421" w:author="Iman Zabet" w:date="2012-05-06T19:19:00Z">
                        <w:rPr/>
                      </w:ins>
                    </m:ctrlPr>
                  </m:naryPr>
                  <m:sub>
                    <w:ins w:id="1422" w:author="Iman Zabet" w:date="2012-05-06T19:19:00Z">
                      <m:r>
                        <m:t>k</m:t>
                      </m:r>
                    </w:ins>
                  </m:sub>
                  <m:sup/>
                  <m:e>
                    <m:nary>
                      <m:naryPr>
                        <m:chr m:val="∑"/>
                        <m:limLoc m:val="undOvr"/>
                        <m:supHide m:val="1"/>
                        <m:ctrlPr>
                          <w:ins w:id="1423" w:author="Iman Zabet" w:date="2012-05-06T19:19:00Z">
                            <w:rPr/>
                          </w:ins>
                        </m:ctrlPr>
                      </m:naryPr>
                      <m:sub>
                        <w:ins w:id="1424" w:author="Iman Zabet" w:date="2012-05-06T19:19:00Z">
                          <m:r>
                            <m:t>i∈Ω</m:t>
                          </m:r>
                        </w:ins>
                      </m:sub>
                      <m:sup/>
                      <m:e>
                        <m:sSubSup>
                          <m:sSubSupPr>
                            <m:ctrlPr>
                              <w:ins w:id="1425" w:author="Iman Zabet" w:date="2012-05-06T19:19:00Z">
                                <w:rPr/>
                              </w:ins>
                            </m:ctrlPr>
                          </m:sSubSupPr>
                          <m:e>
                            <w:ins w:id="1426" w:author="Iman Zabet" w:date="2012-05-06T19:19:00Z">
                              <m:r>
                                <m:t>X</m:t>
                              </m:r>
                            </w:ins>
                          </m:e>
                          <m:sub>
                            <w:ins w:id="1427" w:author="Iman Zabet" w:date="2012-05-06T19:19:00Z">
                              <m:r>
                                <m:t>ij</m:t>
                              </m:r>
                            </w:ins>
                          </m:sub>
                          <m:sup>
                            <w:ins w:id="1428" w:author="Iman Zabet" w:date="2012-05-06T19:19:00Z">
                              <m:r>
                                <m:t>k</m:t>
                              </m:r>
                            </w:ins>
                          </m:sup>
                        </m:sSubSup>
                      </m:e>
                    </m:nary>
                  </m:e>
                </m:nary>
                <w:ins w:id="1429" w:author="Iman Zabet" w:date="2012-05-06T19:19:00Z">
                  <m:r>
                    <m:t>=1</m:t>
                  </m:r>
                </w:ins>
              </m:oMath>
            </m:oMathPara>
          </w:p>
        </w:tc>
        <w:tc>
          <w:tcPr>
            <w:tcW w:w="2700" w:type="dxa"/>
            <w:vAlign w:val="center"/>
          </w:tcPr>
          <w:p w:rsidR="00217E1F" w:rsidRDefault="00217E1F" w:rsidP="00454994">
            <w:pPr>
              <w:pStyle w:val="StyleBodyTextLatinCambriaMathComplexBodyCSArial"/>
              <w:rPr>
                <w:ins w:id="1430" w:author="Iman Zabet" w:date="2012-05-06T19:19:00Z"/>
              </w:rPr>
            </w:pPr>
            <w:ins w:id="1431" w:author="Iman Zabet" w:date="2012-05-06T19:19:00Z">
              <m:oMath>
                <m:r>
                  <m:t>∀j∈Ω,</m:t>
                </m:r>
              </m:oMath>
              <w:r>
                <w:rPr>
                  <w:rFonts w:eastAsiaTheme="minorEastAsia"/>
                </w:rPr>
                <w:t xml:space="preserve"> </w:t>
              </w:r>
            </w:ins>
          </w:p>
        </w:tc>
        <w:tc>
          <w:tcPr>
            <w:tcW w:w="828" w:type="dxa"/>
            <w:vAlign w:val="center"/>
          </w:tcPr>
          <w:p w:rsidR="00217E1F" w:rsidRPr="00A04918" w:rsidRDefault="00217E1F" w:rsidP="00454994">
            <w:pPr>
              <w:ind w:firstLine="0"/>
              <w:jc w:val="right"/>
              <w:rPr>
                <w:ins w:id="1432" w:author="Iman Zabet" w:date="2012-05-06T19:19:00Z"/>
                <w:rFonts w:asciiTheme="majorBidi" w:hAnsiTheme="majorBidi" w:cstheme="majorBidi"/>
                <w:sz w:val="20"/>
                <w:szCs w:val="20"/>
              </w:rPr>
            </w:pPr>
            <w:ins w:id="1433" w:author="Iman Zabet" w:date="2012-05-06T19:19:00Z">
              <w:r>
                <w:rPr>
                  <w:rFonts w:asciiTheme="majorBidi" w:hAnsiTheme="majorBidi" w:cstheme="majorBidi"/>
                  <w:sz w:val="20"/>
                  <w:szCs w:val="20"/>
                </w:rPr>
                <w:t>(</w:t>
              </w:r>
              <w:r w:rsidRPr="00A04918">
                <w:rPr>
                  <w:rFonts w:asciiTheme="majorBidi" w:hAnsiTheme="majorBidi" w:cstheme="majorBidi"/>
                </w:rPr>
                <w:fldChar w:fldCharType="begin"/>
              </w:r>
              <w:r w:rsidRPr="00A04918">
                <w:rPr>
                  <w:rFonts w:asciiTheme="majorBidi" w:hAnsiTheme="majorBidi" w:cstheme="majorBidi"/>
                  <w:sz w:val="20"/>
                  <w:szCs w:val="20"/>
                </w:rPr>
                <w:instrText xml:space="preserve"> SEQ ( \* ARABIC </w:instrText>
              </w:r>
              <w:r w:rsidRPr="00A04918">
                <w:rPr>
                  <w:rFonts w:asciiTheme="majorBidi" w:hAnsiTheme="majorBidi" w:cstheme="majorBidi"/>
                </w:rPr>
                <w:fldChar w:fldCharType="separate"/>
              </w:r>
            </w:ins>
            <w:r w:rsidR="00981F58">
              <w:rPr>
                <w:rFonts w:asciiTheme="majorBidi" w:hAnsiTheme="majorBidi" w:cstheme="majorBidi"/>
                <w:noProof/>
                <w:sz w:val="20"/>
                <w:szCs w:val="20"/>
              </w:rPr>
              <w:t>45</w:t>
            </w:r>
            <w:ins w:id="1434" w:author="Iman Zabet" w:date="2012-05-06T19:19:00Z">
              <w:r w:rsidRPr="00A04918">
                <w:rPr>
                  <w:rFonts w:asciiTheme="majorBidi" w:hAnsiTheme="majorBidi" w:cstheme="majorBidi"/>
                </w:rPr>
                <w:fldChar w:fldCharType="end"/>
              </w:r>
              <w:r>
                <w:rPr>
                  <w:rFonts w:asciiTheme="majorBidi" w:hAnsiTheme="majorBidi" w:cstheme="majorBidi"/>
                  <w:sz w:val="20"/>
                  <w:szCs w:val="20"/>
                </w:rPr>
                <w:t>)</w:t>
              </w:r>
            </w:ins>
          </w:p>
        </w:tc>
      </w:tr>
      <w:tr w:rsidR="00217E1F" w:rsidTr="00223EE1">
        <w:trPr>
          <w:ins w:id="1435" w:author="Iman Zabet" w:date="2012-05-06T19:19:00Z"/>
        </w:trPr>
        <w:tc>
          <w:tcPr>
            <w:tcW w:w="4122" w:type="dxa"/>
            <w:vAlign w:val="center"/>
          </w:tcPr>
          <w:p w:rsidR="00217E1F" w:rsidRPr="006F63CE" w:rsidRDefault="002C5E12" w:rsidP="00454994">
            <w:pPr>
              <w:pStyle w:val="StyleBodyTextLatinCambriaMathComplexBodyCSArial"/>
              <w:rPr>
                <w:ins w:id="1436" w:author="Iman Zabet" w:date="2012-05-06T19:19:00Z"/>
              </w:rPr>
            </w:pPr>
            <m:oMathPara>
              <m:oMathParaPr>
                <m:jc m:val="left"/>
              </m:oMathParaPr>
              <m:oMath>
                <m:nary>
                  <m:naryPr>
                    <m:chr m:val="∑"/>
                    <m:limLoc m:val="undOvr"/>
                    <m:supHide m:val="1"/>
                    <m:ctrlPr>
                      <w:ins w:id="1437" w:author="Iman Zabet" w:date="2012-05-06T19:19:00Z">
                        <w:rPr/>
                      </w:ins>
                    </m:ctrlPr>
                  </m:naryPr>
                  <m:sub>
                    <w:ins w:id="1438" w:author="Iman Zabet" w:date="2012-05-06T19:19:00Z">
                      <m:r>
                        <m:t>j∈Ω</m:t>
                      </m:r>
                    </w:ins>
                  </m:sub>
                  <m:sup/>
                  <m:e>
                    <m:sSubSup>
                      <m:sSubSupPr>
                        <m:ctrlPr>
                          <w:ins w:id="1439" w:author="Iman Zabet" w:date="2012-05-06T19:19:00Z">
                            <w:rPr/>
                          </w:ins>
                        </m:ctrlPr>
                      </m:sSubSupPr>
                      <m:e>
                        <w:ins w:id="1440" w:author="Iman Zabet" w:date="2012-05-06T19:19:00Z">
                          <m:r>
                            <m:t>X</m:t>
                          </m:r>
                        </w:ins>
                      </m:e>
                      <m:sub>
                        <w:ins w:id="1441" w:author="Iman Zabet" w:date="2012-05-06T19:19:00Z">
                          <m:r>
                            <m:t>ij</m:t>
                          </m:r>
                        </w:ins>
                      </m:sub>
                      <m:sup>
                        <w:ins w:id="1442" w:author="Iman Zabet" w:date="2012-05-06T19:19:00Z">
                          <m:r>
                            <m:t>k</m:t>
                          </m:r>
                        </w:ins>
                      </m:sup>
                    </m:sSubSup>
                  </m:e>
                </m:nary>
                <w:ins w:id="1443" w:author="Iman Zabet" w:date="2012-05-06T19:19:00Z">
                  <m:r>
                    <m:t>-</m:t>
                  </m:r>
                </w:ins>
                <m:nary>
                  <m:naryPr>
                    <m:chr m:val="∑"/>
                    <m:limLoc m:val="undOvr"/>
                    <m:supHide m:val="1"/>
                    <m:ctrlPr>
                      <w:ins w:id="1444" w:author="Iman Zabet" w:date="2012-05-06T19:19:00Z">
                        <w:rPr/>
                      </w:ins>
                    </m:ctrlPr>
                  </m:naryPr>
                  <m:sub>
                    <w:ins w:id="1445" w:author="Iman Zabet" w:date="2012-05-06T19:19:00Z">
                      <m:r>
                        <m:t>j∈Ω</m:t>
                      </m:r>
                    </w:ins>
                  </m:sub>
                  <m:sup/>
                  <m:e>
                    <m:sSubSup>
                      <m:sSubSupPr>
                        <m:ctrlPr>
                          <w:ins w:id="1446" w:author="Iman Zabet" w:date="2012-05-06T19:19:00Z">
                            <w:rPr/>
                          </w:ins>
                        </m:ctrlPr>
                      </m:sSubSupPr>
                      <m:e>
                        <w:ins w:id="1447" w:author="Iman Zabet" w:date="2012-05-06T19:19:00Z">
                          <m:r>
                            <m:t>X</m:t>
                          </m:r>
                        </w:ins>
                      </m:e>
                      <m:sub>
                        <w:ins w:id="1448" w:author="Iman Zabet" w:date="2012-05-06T19:19:00Z">
                          <m:r>
                            <m:t>ji</m:t>
                          </m:r>
                        </w:ins>
                      </m:sub>
                      <m:sup>
                        <w:ins w:id="1449" w:author="Iman Zabet" w:date="2012-05-06T19:19:00Z">
                          <m:r>
                            <m:t>k</m:t>
                          </m:r>
                        </w:ins>
                      </m:sup>
                    </m:sSubSup>
                  </m:e>
                </m:nary>
                <w:ins w:id="1450" w:author="Iman Zabet" w:date="2012-05-06T19:19:00Z">
                  <m:r>
                    <m:t>=0</m:t>
                  </m:r>
                </w:ins>
              </m:oMath>
            </m:oMathPara>
          </w:p>
        </w:tc>
        <w:tc>
          <w:tcPr>
            <w:tcW w:w="2700" w:type="dxa"/>
            <w:vAlign w:val="center"/>
          </w:tcPr>
          <w:p w:rsidR="00217E1F" w:rsidRDefault="00217E1F" w:rsidP="00454994">
            <w:pPr>
              <w:pStyle w:val="StyleBodyTextLatinCambriaMathComplexBodyCSArial"/>
              <w:rPr>
                <w:ins w:id="1451" w:author="Iman Zabet" w:date="2012-05-06T19:19:00Z"/>
              </w:rPr>
            </w:pPr>
            <w:ins w:id="1452" w:author="Iman Zabet" w:date="2012-05-06T19:19:00Z">
              <m:oMath>
                <m:r>
                  <m:t>∀i∈Ω,   ∀k=1, …, K,</m:t>
                </m:r>
              </m:oMath>
              <w:r>
                <w:rPr>
                  <w:rFonts w:eastAsiaTheme="minorEastAsia"/>
                </w:rPr>
                <w:t xml:space="preserve"> </w:t>
              </w:r>
            </w:ins>
          </w:p>
        </w:tc>
        <w:tc>
          <w:tcPr>
            <w:tcW w:w="828" w:type="dxa"/>
            <w:vAlign w:val="center"/>
          </w:tcPr>
          <w:p w:rsidR="00217E1F" w:rsidRPr="00A04918" w:rsidRDefault="00217E1F" w:rsidP="00454994">
            <w:pPr>
              <w:ind w:firstLine="0"/>
              <w:jc w:val="right"/>
              <w:rPr>
                <w:ins w:id="1453" w:author="Iman Zabet" w:date="2012-05-06T19:19:00Z"/>
                <w:rFonts w:asciiTheme="majorBidi" w:hAnsiTheme="majorBidi" w:cstheme="majorBidi"/>
                <w:sz w:val="20"/>
                <w:szCs w:val="20"/>
              </w:rPr>
            </w:pPr>
            <w:ins w:id="1454" w:author="Iman Zabet" w:date="2012-05-06T19:19:00Z">
              <w:r>
                <w:rPr>
                  <w:rFonts w:asciiTheme="majorBidi" w:hAnsiTheme="majorBidi" w:cstheme="majorBidi"/>
                  <w:sz w:val="20"/>
                  <w:szCs w:val="20"/>
                </w:rPr>
                <w:t>(</w:t>
              </w:r>
              <w:r w:rsidRPr="00A04918">
                <w:rPr>
                  <w:rFonts w:asciiTheme="majorBidi" w:hAnsiTheme="majorBidi" w:cstheme="majorBidi"/>
                </w:rPr>
                <w:fldChar w:fldCharType="begin"/>
              </w:r>
              <w:r w:rsidRPr="00A04918">
                <w:rPr>
                  <w:rFonts w:asciiTheme="majorBidi" w:hAnsiTheme="majorBidi" w:cstheme="majorBidi"/>
                  <w:sz w:val="20"/>
                  <w:szCs w:val="20"/>
                </w:rPr>
                <w:instrText xml:space="preserve"> SEQ ( \* ARABIC </w:instrText>
              </w:r>
              <w:r w:rsidRPr="00A04918">
                <w:rPr>
                  <w:rFonts w:asciiTheme="majorBidi" w:hAnsiTheme="majorBidi" w:cstheme="majorBidi"/>
                </w:rPr>
                <w:fldChar w:fldCharType="separate"/>
              </w:r>
            </w:ins>
            <w:r w:rsidR="00981F58">
              <w:rPr>
                <w:rFonts w:asciiTheme="majorBidi" w:hAnsiTheme="majorBidi" w:cstheme="majorBidi"/>
                <w:noProof/>
                <w:sz w:val="20"/>
                <w:szCs w:val="20"/>
              </w:rPr>
              <w:t>46</w:t>
            </w:r>
            <w:ins w:id="1455" w:author="Iman Zabet" w:date="2012-05-06T19:19:00Z">
              <w:r w:rsidRPr="00A04918">
                <w:rPr>
                  <w:rFonts w:asciiTheme="majorBidi" w:hAnsiTheme="majorBidi" w:cstheme="majorBidi"/>
                </w:rPr>
                <w:fldChar w:fldCharType="end"/>
              </w:r>
              <w:r>
                <w:rPr>
                  <w:rFonts w:asciiTheme="majorBidi" w:hAnsiTheme="majorBidi" w:cstheme="majorBidi"/>
                  <w:sz w:val="20"/>
                  <w:szCs w:val="20"/>
                </w:rPr>
                <w:t>)</w:t>
              </w:r>
            </w:ins>
          </w:p>
        </w:tc>
      </w:tr>
      <w:tr w:rsidR="00217E1F" w:rsidTr="00223EE1">
        <w:trPr>
          <w:ins w:id="1456" w:author="Iman Zabet" w:date="2012-05-06T19:19:00Z"/>
        </w:trPr>
        <w:tc>
          <w:tcPr>
            <w:tcW w:w="4122" w:type="dxa"/>
            <w:vAlign w:val="center"/>
          </w:tcPr>
          <w:p w:rsidR="00217E1F" w:rsidRDefault="002C5E12" w:rsidP="00454994">
            <w:pPr>
              <w:pStyle w:val="StyleBodyTextLatinCambriaMathComplexBodyCSArial"/>
              <w:rPr>
                <w:ins w:id="1457" w:author="Iman Zabet" w:date="2012-05-06T19:19:00Z"/>
              </w:rPr>
            </w:pPr>
            <m:oMath>
              <m:sSub>
                <m:sSubPr>
                  <m:ctrlPr>
                    <w:ins w:id="1458" w:author="Iman Zabet" w:date="2012-05-06T19:19:00Z">
                      <w:rPr/>
                    </w:ins>
                  </m:ctrlPr>
                </m:sSubPr>
                <m:e>
                  <w:ins w:id="1459" w:author="Iman Zabet" w:date="2012-05-06T19:19:00Z">
                    <m:r>
                      <m:t>D</m:t>
                    </m:r>
                  </w:ins>
                </m:e>
                <m:sub>
                  <w:ins w:id="1460" w:author="Iman Zabet" w:date="2012-05-06T19:19:00Z">
                    <m:r>
                      <m:t>i</m:t>
                    </m:r>
                  </w:ins>
                </m:sub>
              </m:sSub>
              <w:ins w:id="1461" w:author="Iman Zabet" w:date="2012-05-06T19:19:00Z">
                <m:r>
                  <m:t>+</m:t>
                </m:r>
              </w:ins>
              <m:sSub>
                <m:sSubPr>
                  <m:ctrlPr>
                    <w:ins w:id="1462" w:author="Iman Zabet" w:date="2012-05-06T19:19:00Z">
                      <w:rPr/>
                    </w:ins>
                  </m:ctrlPr>
                </m:sSubPr>
                <m:e>
                  <w:ins w:id="1463" w:author="Iman Zabet" w:date="2012-05-06T19:19:00Z">
                    <m:r>
                      <m:t>t</m:t>
                    </m:r>
                  </w:ins>
                </m:e>
                <m:sub>
                  <w:ins w:id="1464" w:author="Iman Zabet" w:date="2012-05-06T19:19:00Z">
                    <m:r>
                      <m:t>ij</m:t>
                    </m:r>
                  </w:ins>
                </m:sub>
              </m:sSub>
              <w:ins w:id="1465" w:author="Iman Zabet" w:date="2012-05-06T19:19:00Z">
                <m:r>
                  <m:t>+</m:t>
                </m:r>
              </w:ins>
              <m:sSub>
                <m:sSubPr>
                  <m:ctrlPr>
                    <w:ins w:id="1466" w:author="Iman Zabet" w:date="2012-05-06T19:19:00Z">
                      <w:rPr/>
                    </w:ins>
                  </m:ctrlPr>
                </m:sSubPr>
                <m:e>
                  <w:ins w:id="1467" w:author="Iman Zabet" w:date="2012-05-06T19:19:00Z">
                    <m:r>
                      <m:t>p</m:t>
                    </m:r>
                  </w:ins>
                </m:e>
                <m:sub>
                  <w:ins w:id="1468" w:author="Iman Zabet" w:date="2012-05-06T19:19:00Z">
                    <m:r>
                      <m:t>j</m:t>
                    </m:r>
                  </w:ins>
                </m:sub>
              </m:sSub>
              <w:ins w:id="1469" w:author="Iman Zabet" w:date="2012-05-06T19:19:00Z">
                <m:r>
                  <m:t>-</m:t>
                </m:r>
              </w:ins>
              <m:sSub>
                <m:sSubPr>
                  <m:ctrlPr>
                    <w:ins w:id="1470" w:author="Iman Zabet" w:date="2012-05-06T19:19:00Z">
                      <w:rPr/>
                    </w:ins>
                  </m:ctrlPr>
                </m:sSubPr>
                <m:e>
                  <w:ins w:id="1471" w:author="Iman Zabet" w:date="2012-05-06T19:19:00Z">
                    <m:r>
                      <m:t>D</m:t>
                    </m:r>
                  </w:ins>
                </m:e>
                <m:sub>
                  <w:ins w:id="1472" w:author="Iman Zabet" w:date="2012-05-06T19:19:00Z">
                    <m:r>
                      <m:t>j</m:t>
                    </m:r>
                  </w:ins>
                </m:sub>
              </m:sSub>
              <w:ins w:id="1473" w:author="Iman Zabet" w:date="2012-05-06T19:19:00Z">
                <m:r>
                  <m:t>≤M(1-</m:t>
                </m:r>
              </w:ins>
              <m:sSubSup>
                <m:sSubSupPr>
                  <m:ctrlPr>
                    <w:ins w:id="1474" w:author="Iman Zabet" w:date="2012-05-06T19:19:00Z">
                      <w:rPr/>
                    </w:ins>
                  </m:ctrlPr>
                </m:sSubSupPr>
                <m:e>
                  <w:ins w:id="1475" w:author="Iman Zabet" w:date="2012-05-06T19:19:00Z">
                    <m:r>
                      <m:t>X</m:t>
                    </m:r>
                  </w:ins>
                </m:e>
                <m:sub>
                  <w:ins w:id="1476" w:author="Iman Zabet" w:date="2012-05-06T19:19:00Z">
                    <m:r>
                      <m:t>ij</m:t>
                    </m:r>
                  </w:ins>
                </m:sub>
                <m:sup>
                  <w:ins w:id="1477" w:author="Iman Zabet" w:date="2012-05-06T19:19:00Z">
                    <m:r>
                      <m:t>k</m:t>
                    </m:r>
                  </w:ins>
                </m:sup>
              </m:sSubSup>
              <w:ins w:id="1478" w:author="Iman Zabet" w:date="2012-05-06T19:19:00Z">
                <m:r>
                  <m:t>)</m:t>
                </m:r>
              </w:ins>
            </m:oMath>
            <w:ins w:id="1479" w:author="Iman Zabet" w:date="2012-05-06T19:19:00Z">
              <w:r w:rsidR="00217E1F">
                <w:rPr>
                  <w:rFonts w:eastAsiaTheme="minorEastAsia"/>
                </w:rPr>
                <w:t xml:space="preserve"> </w:t>
              </w:r>
            </w:ins>
          </w:p>
        </w:tc>
        <w:tc>
          <w:tcPr>
            <w:tcW w:w="2700" w:type="dxa"/>
            <w:vAlign w:val="center"/>
          </w:tcPr>
          <w:p w:rsidR="00217E1F" w:rsidRDefault="00217E1F" w:rsidP="00454994">
            <w:pPr>
              <w:pStyle w:val="StyleBodyTextLatinCambriaMathComplexBodyCSArial"/>
              <w:rPr>
                <w:ins w:id="1480" w:author="Iman Zabet" w:date="2012-05-06T19:19:00Z"/>
              </w:rPr>
            </w:pPr>
            <w:ins w:id="1481" w:author="Iman Zabet" w:date="2012-05-06T19:19:00Z">
              <m:oMath>
                <m:r>
                  <m:t>∀i,j∈Ω,   ∀k=1, …, K,</m:t>
                </m:r>
              </m:oMath>
              <w:r>
                <w:rPr>
                  <w:rFonts w:eastAsiaTheme="minorEastAsia"/>
                </w:rPr>
                <w:t xml:space="preserve"> </w:t>
              </w:r>
            </w:ins>
          </w:p>
        </w:tc>
        <w:tc>
          <w:tcPr>
            <w:tcW w:w="828" w:type="dxa"/>
            <w:vAlign w:val="center"/>
          </w:tcPr>
          <w:p w:rsidR="00217E1F" w:rsidRPr="00A04918" w:rsidRDefault="00217E1F" w:rsidP="00454994">
            <w:pPr>
              <w:ind w:firstLine="0"/>
              <w:jc w:val="right"/>
              <w:rPr>
                <w:ins w:id="1482" w:author="Iman Zabet" w:date="2012-05-06T19:19:00Z"/>
                <w:rFonts w:asciiTheme="majorBidi" w:hAnsiTheme="majorBidi" w:cstheme="majorBidi"/>
                <w:sz w:val="20"/>
                <w:szCs w:val="20"/>
              </w:rPr>
            </w:pPr>
            <w:ins w:id="1483" w:author="Iman Zabet" w:date="2012-05-06T19:19:00Z">
              <w:r>
                <w:rPr>
                  <w:rFonts w:asciiTheme="majorBidi" w:hAnsiTheme="majorBidi" w:cstheme="majorBidi"/>
                  <w:sz w:val="20"/>
                  <w:szCs w:val="20"/>
                </w:rPr>
                <w:t>(</w:t>
              </w:r>
              <w:r w:rsidRPr="00A04918">
                <w:rPr>
                  <w:rFonts w:asciiTheme="majorBidi" w:hAnsiTheme="majorBidi" w:cstheme="majorBidi"/>
                </w:rPr>
                <w:fldChar w:fldCharType="begin"/>
              </w:r>
              <w:r w:rsidRPr="00A04918">
                <w:rPr>
                  <w:rFonts w:asciiTheme="majorBidi" w:hAnsiTheme="majorBidi" w:cstheme="majorBidi"/>
                  <w:sz w:val="20"/>
                  <w:szCs w:val="20"/>
                </w:rPr>
                <w:instrText xml:space="preserve"> SEQ ( \* ARABIC </w:instrText>
              </w:r>
              <w:r w:rsidRPr="00A04918">
                <w:rPr>
                  <w:rFonts w:asciiTheme="majorBidi" w:hAnsiTheme="majorBidi" w:cstheme="majorBidi"/>
                </w:rPr>
                <w:fldChar w:fldCharType="separate"/>
              </w:r>
            </w:ins>
            <w:r w:rsidR="00981F58">
              <w:rPr>
                <w:rFonts w:asciiTheme="majorBidi" w:hAnsiTheme="majorBidi" w:cstheme="majorBidi"/>
                <w:noProof/>
                <w:sz w:val="20"/>
                <w:szCs w:val="20"/>
              </w:rPr>
              <w:t>47</w:t>
            </w:r>
            <w:ins w:id="1484" w:author="Iman Zabet" w:date="2012-05-06T19:19:00Z">
              <w:r w:rsidRPr="00A04918">
                <w:rPr>
                  <w:rFonts w:asciiTheme="majorBidi" w:hAnsiTheme="majorBidi" w:cstheme="majorBidi"/>
                </w:rPr>
                <w:fldChar w:fldCharType="end"/>
              </w:r>
              <w:r>
                <w:rPr>
                  <w:rFonts w:asciiTheme="majorBidi" w:hAnsiTheme="majorBidi" w:cstheme="majorBidi"/>
                  <w:sz w:val="20"/>
                  <w:szCs w:val="20"/>
                </w:rPr>
                <w:t>)</w:t>
              </w:r>
            </w:ins>
          </w:p>
        </w:tc>
      </w:tr>
      <w:tr w:rsidR="00217E1F" w:rsidTr="00223EE1">
        <w:trPr>
          <w:ins w:id="1485" w:author="Iman Zabet" w:date="2012-05-06T19:19:00Z"/>
        </w:trPr>
        <w:tc>
          <w:tcPr>
            <w:tcW w:w="4122" w:type="dxa"/>
            <w:vAlign w:val="center"/>
          </w:tcPr>
          <w:p w:rsidR="00217E1F" w:rsidRDefault="002C5E12" w:rsidP="007F3830">
            <w:pPr>
              <w:pStyle w:val="StyleBodyTextLatinCambriaMathComplexBodyCSArial"/>
              <w:rPr>
                <w:ins w:id="1486" w:author="Iman Zabet" w:date="2012-05-06T19:19:00Z"/>
              </w:rPr>
            </w:pPr>
            <m:oMath>
              <m:sSubSup>
                <m:sSubSupPr>
                  <m:ctrlPr>
                    <w:ins w:id="1487" w:author="Iman Zabet" w:date="2012-05-06T19:19:00Z">
                      <w:rPr/>
                    </w:ins>
                  </m:ctrlPr>
                </m:sSubSupPr>
                <m:e>
                  <w:ins w:id="1488" w:author="Iman Zabet" w:date="2012-05-06T19:19:00Z">
                    <m:r>
                      <m:t>X</m:t>
                    </m:r>
                  </w:ins>
                </m:e>
                <m:sub>
                  <w:ins w:id="1489" w:author="Iman Zabet" w:date="2012-05-06T19:19:00Z">
                    <m:r>
                      <m:t>ij</m:t>
                    </m:r>
                  </w:ins>
                </m:sub>
                <m:sup>
                  <w:ins w:id="1490" w:author="Iman Zabet" w:date="2012-05-06T19:19:00Z">
                    <m:r>
                      <m:t>k</m:t>
                    </m:r>
                  </w:ins>
                </m:sup>
              </m:sSubSup>
              <w:ins w:id="1491" w:author="Iman Zabet" w:date="2012-05-06T19:19:00Z">
                <m:r>
                  <m:t>=0 or 1</m:t>
                </m:r>
              </w:ins>
            </m:oMath>
            <w:ins w:id="1492" w:author="Iman Zabet" w:date="2012-05-06T19:19:00Z">
              <w:r w:rsidR="00217E1F">
                <w:rPr>
                  <w:rFonts w:eastAsiaTheme="minorEastAsia"/>
                </w:rPr>
                <w:t xml:space="preserve"> </w:t>
              </w:r>
            </w:ins>
          </w:p>
        </w:tc>
        <w:tc>
          <w:tcPr>
            <w:tcW w:w="2700" w:type="dxa"/>
            <w:vAlign w:val="center"/>
          </w:tcPr>
          <w:p w:rsidR="00217E1F" w:rsidRDefault="00217E1F" w:rsidP="00454994">
            <w:pPr>
              <w:pStyle w:val="StyleBodyTextLatinCambriaMathComplexBodyCSArial"/>
              <w:rPr>
                <w:ins w:id="1493" w:author="Iman Zabet" w:date="2012-05-06T19:19:00Z"/>
              </w:rPr>
            </w:pPr>
            <w:ins w:id="1494" w:author="Iman Zabet" w:date="2012-05-06T19:19:00Z">
              <m:oMath>
                <m:r>
                  <m:t>∀i,j∈Ω, ∀k=1, …,K,</m:t>
                </m:r>
              </m:oMath>
              <w:r>
                <w:rPr>
                  <w:rFonts w:eastAsiaTheme="minorEastAsia"/>
                </w:rPr>
                <w:t xml:space="preserve"> </w:t>
              </w:r>
            </w:ins>
          </w:p>
        </w:tc>
        <w:tc>
          <w:tcPr>
            <w:tcW w:w="828" w:type="dxa"/>
            <w:vAlign w:val="center"/>
          </w:tcPr>
          <w:p w:rsidR="00217E1F" w:rsidRPr="00A04918" w:rsidRDefault="00217E1F" w:rsidP="00454994">
            <w:pPr>
              <w:keepNext/>
              <w:ind w:firstLine="0"/>
              <w:jc w:val="right"/>
              <w:rPr>
                <w:ins w:id="1495" w:author="Iman Zabet" w:date="2012-05-06T19:19:00Z"/>
                <w:rFonts w:asciiTheme="majorBidi" w:hAnsiTheme="majorBidi" w:cstheme="majorBidi"/>
                <w:sz w:val="20"/>
                <w:szCs w:val="20"/>
              </w:rPr>
            </w:pPr>
            <w:ins w:id="1496" w:author="Iman Zabet" w:date="2012-05-06T19:19:00Z">
              <w:r>
                <w:rPr>
                  <w:rFonts w:asciiTheme="majorBidi" w:hAnsiTheme="majorBidi" w:cstheme="majorBidi"/>
                  <w:sz w:val="20"/>
                  <w:szCs w:val="20"/>
                </w:rPr>
                <w:t>(</w:t>
              </w:r>
              <w:r w:rsidRPr="00A04918">
                <w:rPr>
                  <w:rFonts w:asciiTheme="majorBidi" w:hAnsiTheme="majorBidi" w:cstheme="majorBidi"/>
                </w:rPr>
                <w:fldChar w:fldCharType="begin"/>
              </w:r>
              <w:r w:rsidRPr="00A04918">
                <w:rPr>
                  <w:rFonts w:asciiTheme="majorBidi" w:hAnsiTheme="majorBidi" w:cstheme="majorBidi"/>
                  <w:sz w:val="20"/>
                  <w:szCs w:val="20"/>
                </w:rPr>
                <w:instrText xml:space="preserve"> SEQ ( \* ARABIC </w:instrText>
              </w:r>
              <w:r w:rsidRPr="00A04918">
                <w:rPr>
                  <w:rFonts w:asciiTheme="majorBidi" w:hAnsiTheme="majorBidi" w:cstheme="majorBidi"/>
                </w:rPr>
                <w:fldChar w:fldCharType="separate"/>
              </w:r>
            </w:ins>
            <w:r w:rsidR="00981F58">
              <w:rPr>
                <w:rFonts w:asciiTheme="majorBidi" w:hAnsiTheme="majorBidi" w:cstheme="majorBidi"/>
                <w:noProof/>
                <w:sz w:val="20"/>
                <w:szCs w:val="20"/>
              </w:rPr>
              <w:t>48</w:t>
            </w:r>
            <w:ins w:id="1497" w:author="Iman Zabet" w:date="2012-05-06T19:19:00Z">
              <w:r w:rsidRPr="00A04918">
                <w:rPr>
                  <w:rFonts w:asciiTheme="majorBidi" w:hAnsiTheme="majorBidi" w:cstheme="majorBidi"/>
                </w:rPr>
                <w:fldChar w:fldCharType="end"/>
              </w:r>
              <w:r>
                <w:rPr>
                  <w:rFonts w:asciiTheme="majorBidi" w:hAnsiTheme="majorBidi" w:cstheme="majorBidi"/>
                  <w:sz w:val="20"/>
                  <w:szCs w:val="20"/>
                </w:rPr>
                <w:t>)</w:t>
              </w:r>
            </w:ins>
          </w:p>
        </w:tc>
      </w:tr>
      <w:tr w:rsidR="00217E1F" w:rsidTr="00223EE1">
        <w:trPr>
          <w:ins w:id="1498" w:author="Iman Zabet" w:date="2012-05-06T19:19:00Z"/>
        </w:trPr>
        <w:tc>
          <w:tcPr>
            <w:tcW w:w="4122" w:type="dxa"/>
            <w:vAlign w:val="center"/>
          </w:tcPr>
          <w:p w:rsidR="00217E1F" w:rsidRDefault="002C5E12" w:rsidP="00454994">
            <w:pPr>
              <w:pStyle w:val="StyleBodyTextLatinCambriaMathComplexBodyCSArial"/>
              <w:rPr>
                <w:ins w:id="1499" w:author="Iman Zabet" w:date="2012-05-06T19:19:00Z"/>
              </w:rPr>
            </w:pPr>
            <m:oMath>
              <m:sSub>
                <m:sSubPr>
                  <m:ctrlPr>
                    <w:ins w:id="1500" w:author="Iman Zabet" w:date="2012-05-06T19:19:00Z">
                      <w:rPr/>
                    </w:ins>
                  </m:ctrlPr>
                </m:sSubPr>
                <m:e>
                  <w:ins w:id="1501" w:author="Iman Zabet" w:date="2012-05-06T19:19:00Z">
                    <m:r>
                      <m:t>Y</m:t>
                    </m:r>
                  </w:ins>
                </m:e>
                <m:sub>
                  <w:ins w:id="1502" w:author="Iman Zabet" w:date="2012-05-06T19:19:00Z">
                    <m:r>
                      <m:t>k</m:t>
                    </m:r>
                  </w:ins>
                </m:sub>
              </m:sSub>
              <w:ins w:id="1503" w:author="Iman Zabet" w:date="2012-05-06T19:19:00Z">
                <m:r>
                  <m:t xml:space="preserve">, </m:t>
                </m:r>
              </w:ins>
              <m:sSub>
                <m:sSubPr>
                  <m:ctrlPr>
                    <w:ins w:id="1504" w:author="Iman Zabet" w:date="2012-05-06T19:19:00Z">
                      <w:rPr/>
                    </w:ins>
                  </m:ctrlPr>
                </m:sSubPr>
                <m:e>
                  <w:ins w:id="1505" w:author="Iman Zabet" w:date="2012-05-06T19:19:00Z">
                    <m:r>
                      <m:t>D</m:t>
                    </m:r>
                  </w:ins>
                </m:e>
                <m:sub>
                  <w:ins w:id="1506" w:author="Iman Zabet" w:date="2012-05-06T19:19:00Z">
                    <m:r>
                      <m:t>i</m:t>
                    </m:r>
                  </w:ins>
                </m:sub>
              </m:sSub>
              <w:ins w:id="1507" w:author="Iman Zabet" w:date="2012-05-06T19:19:00Z">
                <m:r>
                  <m:t>≥0</m:t>
                </m:r>
              </w:ins>
            </m:oMath>
            <w:ins w:id="1508" w:author="Iman Zabet" w:date="2012-05-06T19:19:00Z">
              <w:r w:rsidR="00217E1F">
                <w:rPr>
                  <w:rFonts w:eastAsiaTheme="minorEastAsia"/>
                </w:rPr>
                <w:t xml:space="preserve"> </w:t>
              </w:r>
            </w:ins>
          </w:p>
        </w:tc>
        <w:tc>
          <w:tcPr>
            <w:tcW w:w="2700" w:type="dxa"/>
            <w:vAlign w:val="center"/>
          </w:tcPr>
          <w:p w:rsidR="00217E1F" w:rsidRDefault="00217E1F" w:rsidP="00454994">
            <w:pPr>
              <w:pStyle w:val="StyleBodyTextLatinCambriaMathComplexBodyCSArial"/>
              <w:rPr>
                <w:ins w:id="1509" w:author="Iman Zabet" w:date="2012-05-06T19:19:00Z"/>
              </w:rPr>
            </w:pPr>
            <w:ins w:id="1510" w:author="Iman Zabet" w:date="2012-05-06T19:19:00Z">
              <m:oMath>
                <m:r>
                  <m:t>∀i∈Ω, ∀k=1, …,K,</m:t>
                </m:r>
              </m:oMath>
              <w:r>
                <w:rPr>
                  <w:rFonts w:eastAsiaTheme="minorEastAsia"/>
                </w:rPr>
                <w:t xml:space="preserve"> </w:t>
              </w:r>
            </w:ins>
          </w:p>
        </w:tc>
        <w:tc>
          <w:tcPr>
            <w:tcW w:w="828" w:type="dxa"/>
            <w:vAlign w:val="center"/>
          </w:tcPr>
          <w:p w:rsidR="00217E1F" w:rsidRPr="00A04918" w:rsidRDefault="00217E1F" w:rsidP="00454994">
            <w:pPr>
              <w:pStyle w:val="Caption"/>
              <w:spacing w:after="120"/>
              <w:jc w:val="right"/>
              <w:rPr>
                <w:ins w:id="1511" w:author="Iman Zabet" w:date="2012-05-06T19:19:00Z"/>
                <w:rFonts w:cstheme="majorBidi"/>
                <w:sz w:val="20"/>
                <w:szCs w:val="20"/>
              </w:rPr>
            </w:pPr>
            <w:ins w:id="1512" w:author="Iman Zabet" w:date="2012-05-06T19:19:00Z">
              <w:r>
                <w:rPr>
                  <w:rFonts w:cstheme="majorBidi"/>
                  <w:sz w:val="20"/>
                  <w:szCs w:val="20"/>
                </w:rPr>
                <w:t>(</w:t>
              </w:r>
              <w:r w:rsidRPr="00A04918">
                <w:rPr>
                  <w:rFonts w:cstheme="majorBidi"/>
                  <w:sz w:val="20"/>
                  <w:szCs w:val="20"/>
                </w:rPr>
                <w:fldChar w:fldCharType="begin"/>
              </w:r>
              <w:r w:rsidRPr="00A04918">
                <w:rPr>
                  <w:rFonts w:cstheme="majorBidi"/>
                  <w:sz w:val="20"/>
                  <w:szCs w:val="20"/>
                </w:rPr>
                <w:instrText xml:space="preserve"> SEQ ( \* ARABIC </w:instrText>
              </w:r>
              <w:r w:rsidRPr="00A04918">
                <w:rPr>
                  <w:rFonts w:cstheme="majorBidi"/>
                  <w:sz w:val="20"/>
                  <w:szCs w:val="20"/>
                </w:rPr>
                <w:fldChar w:fldCharType="separate"/>
              </w:r>
            </w:ins>
            <w:r w:rsidR="00981F58">
              <w:rPr>
                <w:rFonts w:cstheme="majorBidi"/>
                <w:noProof/>
                <w:sz w:val="20"/>
                <w:szCs w:val="20"/>
              </w:rPr>
              <w:t>49</w:t>
            </w:r>
            <w:ins w:id="1513" w:author="Iman Zabet" w:date="2012-05-06T19:19:00Z">
              <w:r w:rsidRPr="00A04918">
                <w:rPr>
                  <w:rFonts w:cstheme="majorBidi"/>
                  <w:sz w:val="20"/>
                  <w:szCs w:val="20"/>
                </w:rPr>
                <w:fldChar w:fldCharType="end"/>
              </w:r>
              <w:r>
                <w:rPr>
                  <w:rFonts w:cstheme="majorBidi"/>
                  <w:sz w:val="20"/>
                  <w:szCs w:val="20"/>
                </w:rPr>
                <w:t>)</w:t>
              </w:r>
            </w:ins>
          </w:p>
        </w:tc>
      </w:tr>
    </w:tbl>
    <w:p w:rsidR="000B7AD1" w:rsidRPr="00AD2349" w:rsidRDefault="000B7AD1" w:rsidP="00AD2349"/>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color w:val="008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color w:val="008000"/>
          <w:sz w:val="16"/>
          <w:szCs w:val="16"/>
        </w:rPr>
        <w:t xml:space="preserve"> </w:t>
      </w:r>
      <w:proofErr w:type="gramStart"/>
      <w:r w:rsidRPr="00DF2B93">
        <w:rPr>
          <w:rFonts w:ascii="Courier New" w:hAnsi="Courier New" w:cs="Courier New"/>
          <w:color w:val="008000"/>
          <w:sz w:val="16"/>
          <w:szCs w:val="16"/>
        </w:rPr>
        <w:t>* OPL 12.2 Model</w:t>
      </w:r>
      <w:proofErr w:type="gramEnd"/>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color w:val="008000"/>
          <w:sz w:val="16"/>
          <w:szCs w:val="16"/>
        </w:rPr>
        <w:t xml:space="preserve"> * Author: Zabet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color w:val="008000"/>
          <w:sz w:val="16"/>
          <w:szCs w:val="16"/>
        </w:rPr>
        <w:t xml:space="preserve"> * Creation Date: 2011/9/23 at 02:23:10</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color w:val="008000"/>
          <w:sz w:val="16"/>
          <w:szCs w:val="16"/>
        </w:rPr>
        <w:t xml:space="preserve">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gramStart"/>
      <w:r w:rsidRPr="00DF2B93">
        <w:rPr>
          <w:rFonts w:ascii="Courier New" w:hAnsi="Courier New" w:cs="Courier New"/>
          <w:color w:val="0000FF"/>
          <w:sz w:val="16"/>
          <w:szCs w:val="16"/>
        </w:rPr>
        <w:t>using</w:t>
      </w:r>
      <w:proofErr w:type="gramEnd"/>
      <w:r w:rsidRPr="00DF2B93">
        <w:rPr>
          <w:rFonts w:ascii="Courier New" w:hAnsi="Courier New" w:cs="Courier New"/>
          <w:color w:val="000000"/>
          <w:sz w:val="16"/>
          <w:szCs w:val="16"/>
        </w:rPr>
        <w:t xml:space="preserve"> </w:t>
      </w:r>
      <w:r w:rsidRPr="00DF2B93">
        <w:rPr>
          <w:rFonts w:ascii="Courier New" w:hAnsi="Courier New" w:cs="Courier New"/>
          <w:color w:val="0000FF"/>
          <w:sz w:val="16"/>
          <w:szCs w:val="16"/>
        </w:rPr>
        <w:t>CP</w:t>
      </w:r>
      <w:r w:rsidRPr="00DF2B93">
        <w:rPr>
          <w:rFonts w:ascii="Courier New" w:hAnsi="Courier New" w:cs="Courier New"/>
          <w:color w:val="000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DF2B93">
        <w:rPr>
          <w:rFonts w:ascii="Courier New" w:hAnsi="Courier New" w:cs="Courier New"/>
          <w:color w:val="0000FF"/>
          <w:sz w:val="16"/>
          <w:szCs w:val="16"/>
        </w:rPr>
        <w:t>int</w:t>
      </w:r>
      <w:proofErr w:type="spellEnd"/>
      <w:proofErr w:type="gramEnd"/>
      <w:r w:rsidRPr="00DF2B93">
        <w:rPr>
          <w:rFonts w:ascii="Courier New" w:hAnsi="Courier New" w:cs="Courier New"/>
          <w:sz w:val="16"/>
          <w:szCs w:val="16"/>
        </w:rPr>
        <w:t xml:space="preserve"> </w:t>
      </w:r>
      <w:r w:rsidRPr="00DF2B93">
        <w:rPr>
          <w:rFonts w:ascii="Courier New" w:hAnsi="Courier New" w:cs="Courier New"/>
          <w:color w:val="404080"/>
          <w:sz w:val="16"/>
          <w:szCs w:val="16"/>
        </w:rPr>
        <w:t>n</w:t>
      </w:r>
      <w:r w:rsidRPr="00DF2B93">
        <w:rPr>
          <w:rFonts w:ascii="Courier New" w:hAnsi="Courier New" w:cs="Courier New"/>
          <w:sz w:val="16"/>
          <w:szCs w:val="16"/>
        </w:rPr>
        <w:t xml:space="preserve"> </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644632"/>
          <w:sz w:val="16"/>
          <w:szCs w:val="16"/>
        </w:rPr>
        <w:t>4</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008000"/>
          <w:sz w:val="16"/>
          <w:szCs w:val="16"/>
        </w:rPr>
        <w:t>// n tasks</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DF2B93">
        <w:rPr>
          <w:rFonts w:ascii="Courier New" w:hAnsi="Courier New" w:cs="Courier New"/>
          <w:color w:val="0000FF"/>
          <w:sz w:val="16"/>
          <w:szCs w:val="16"/>
        </w:rPr>
        <w:lastRenderedPageBreak/>
        <w:t>int</w:t>
      </w:r>
      <w:proofErr w:type="spellEnd"/>
      <w:proofErr w:type="gramEnd"/>
      <w:r w:rsidRPr="00DF2B93">
        <w:rPr>
          <w:rFonts w:ascii="Courier New" w:hAnsi="Courier New" w:cs="Courier New"/>
          <w:sz w:val="16"/>
          <w:szCs w:val="16"/>
        </w:rPr>
        <w:t xml:space="preserve"> </w:t>
      </w:r>
      <w:r w:rsidRPr="00DF2B93">
        <w:rPr>
          <w:rFonts w:ascii="Courier New" w:hAnsi="Courier New" w:cs="Courier New"/>
          <w:color w:val="404080"/>
          <w:sz w:val="16"/>
          <w:szCs w:val="16"/>
        </w:rPr>
        <w:t>m</w:t>
      </w:r>
      <w:r w:rsidRPr="00DF2B93">
        <w:rPr>
          <w:rFonts w:ascii="Courier New" w:hAnsi="Courier New" w:cs="Courier New"/>
          <w:sz w:val="16"/>
          <w:szCs w:val="16"/>
        </w:rPr>
        <w:t xml:space="preserve"> </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644632"/>
          <w:sz w:val="16"/>
          <w:szCs w:val="16"/>
        </w:rPr>
        <w:t>2</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008000"/>
          <w:sz w:val="16"/>
          <w:szCs w:val="16"/>
        </w:rPr>
        <w:t>// m machines</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DF2B93">
        <w:rPr>
          <w:rFonts w:ascii="Courier New" w:hAnsi="Courier New" w:cs="Courier New"/>
          <w:color w:val="0000FF"/>
          <w:sz w:val="16"/>
          <w:szCs w:val="16"/>
        </w:rPr>
        <w:t>int</w:t>
      </w:r>
      <w:proofErr w:type="spellEnd"/>
      <w:proofErr w:type="gramEnd"/>
      <w:r w:rsidRPr="00DF2B93">
        <w:rPr>
          <w:rFonts w:ascii="Courier New" w:hAnsi="Courier New" w:cs="Courier New"/>
          <w:sz w:val="16"/>
          <w:szCs w:val="16"/>
        </w:rPr>
        <w:t xml:space="preserve"> </w:t>
      </w:r>
      <w:r w:rsidRPr="00DF2B93">
        <w:rPr>
          <w:rFonts w:ascii="Courier New" w:hAnsi="Courier New" w:cs="Courier New"/>
          <w:color w:val="404080"/>
          <w:sz w:val="16"/>
          <w:szCs w:val="16"/>
        </w:rPr>
        <w:t>T</w:t>
      </w:r>
      <w:r w:rsidRPr="00DF2B93">
        <w:rPr>
          <w:rFonts w:ascii="Courier New" w:hAnsi="Courier New" w:cs="Courier New"/>
          <w:color w:val="000000"/>
          <w:sz w:val="16"/>
          <w:szCs w:val="16"/>
        </w:rPr>
        <w:t>[</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n</w:t>
      </w:r>
      <w:r w:rsidRPr="00DF2B93">
        <w:rPr>
          <w:rFonts w:ascii="Courier New" w:hAnsi="Courier New" w:cs="Courier New"/>
          <w:color w:val="000000"/>
          <w:sz w:val="16"/>
          <w:szCs w:val="16"/>
        </w:rPr>
        <w:t>][</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n</w:t>
      </w:r>
      <w:r w:rsidRPr="00DF2B93">
        <w:rPr>
          <w:rFonts w:ascii="Courier New" w:hAnsi="Courier New" w:cs="Courier New"/>
          <w:color w:val="000000"/>
          <w:sz w:val="16"/>
          <w:szCs w:val="16"/>
        </w:rPr>
        <w:t>] = ...;</w:t>
      </w:r>
      <w:r w:rsidRPr="00DF2B93">
        <w:rPr>
          <w:rFonts w:ascii="Courier New" w:hAnsi="Courier New" w:cs="Courier New"/>
          <w:sz w:val="16"/>
          <w:szCs w:val="16"/>
        </w:rPr>
        <w:t xml:space="preserve"> </w:t>
      </w:r>
      <w:r w:rsidRPr="00DF2B93">
        <w:rPr>
          <w:rFonts w:ascii="Courier New" w:hAnsi="Courier New" w:cs="Courier New"/>
          <w:color w:val="008000"/>
          <w:sz w:val="16"/>
          <w:szCs w:val="16"/>
        </w:rPr>
        <w:t>// T[</w:t>
      </w:r>
      <w:proofErr w:type="spellStart"/>
      <w:r w:rsidRPr="00DF2B93">
        <w:rPr>
          <w:rFonts w:ascii="Courier New" w:hAnsi="Courier New" w:cs="Courier New"/>
          <w:color w:val="008000"/>
          <w:sz w:val="16"/>
          <w:szCs w:val="16"/>
        </w:rPr>
        <w:t>i</w:t>
      </w:r>
      <w:proofErr w:type="spellEnd"/>
      <w:r w:rsidRPr="00DF2B93">
        <w:rPr>
          <w:rFonts w:ascii="Courier New" w:hAnsi="Courier New" w:cs="Courier New"/>
          <w:color w:val="008000"/>
          <w:sz w:val="16"/>
          <w:szCs w:val="16"/>
        </w:rPr>
        <w:t>][</w:t>
      </w:r>
      <w:r w:rsidR="00170937">
        <w:rPr>
          <w:rFonts w:ascii="Courier New" w:hAnsi="Courier New" w:cs="Courier New"/>
          <w:color w:val="008000"/>
          <w:sz w:val="16"/>
          <w:szCs w:val="16"/>
        </w:rPr>
        <w:t>j</w:t>
      </w:r>
      <w:r w:rsidRPr="00DF2B93">
        <w:rPr>
          <w:rFonts w:ascii="Courier New" w:hAnsi="Courier New" w:cs="Courier New"/>
          <w:color w:val="008000"/>
          <w:sz w:val="16"/>
          <w:szCs w:val="16"/>
        </w:rPr>
        <w:t xml:space="preserve">] gives duration of task </w:t>
      </w:r>
      <w:proofErr w:type="spellStart"/>
      <w:r w:rsidR="00170937">
        <w:rPr>
          <w:rFonts w:ascii="Courier New" w:hAnsi="Courier New" w:cs="Courier New"/>
          <w:color w:val="008000"/>
          <w:sz w:val="16"/>
          <w:szCs w:val="16"/>
        </w:rPr>
        <w:t>i</w:t>
      </w:r>
      <w:proofErr w:type="spellEnd"/>
      <w:r w:rsidR="00170937">
        <w:rPr>
          <w:rFonts w:ascii="Courier New" w:hAnsi="Courier New" w:cs="Courier New"/>
          <w:color w:val="008000"/>
          <w:sz w:val="16"/>
          <w:szCs w:val="16"/>
        </w:rPr>
        <w:t xml:space="preserve"> to task j</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gramStart"/>
      <w:r w:rsidRPr="00DF2B93">
        <w:rPr>
          <w:rFonts w:ascii="Courier New" w:hAnsi="Courier New" w:cs="Courier New"/>
          <w:color w:val="0000FF"/>
          <w:sz w:val="16"/>
          <w:szCs w:val="16"/>
        </w:rPr>
        <w:t>tuple</w:t>
      </w:r>
      <w:proofErr w:type="gramEnd"/>
      <w:r w:rsidRPr="00DF2B93">
        <w:rPr>
          <w:rFonts w:ascii="Courier New" w:hAnsi="Courier New" w:cs="Courier New"/>
          <w:sz w:val="16"/>
          <w:szCs w:val="16"/>
        </w:rPr>
        <w:t xml:space="preserve"> </w:t>
      </w:r>
      <w:r w:rsidRPr="00DF2B93">
        <w:rPr>
          <w:rFonts w:ascii="Courier New" w:hAnsi="Courier New" w:cs="Courier New"/>
          <w:color w:val="404080"/>
          <w:sz w:val="16"/>
          <w:szCs w:val="16"/>
        </w:rPr>
        <w:t>triplet</w:t>
      </w:r>
      <w:r w:rsidRPr="00DF2B93">
        <w:rPr>
          <w:rFonts w:ascii="Courier New" w:hAnsi="Courier New" w:cs="Courier New"/>
          <w:sz w:val="16"/>
          <w:szCs w:val="16"/>
        </w:rPr>
        <w:t xml:space="preserve"> </w:t>
      </w:r>
      <w:r w:rsidRPr="00DF2B93">
        <w:rPr>
          <w:rFonts w:ascii="Courier New" w:hAnsi="Courier New" w:cs="Courier New"/>
          <w:color w:val="000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roofErr w:type="spellStart"/>
      <w:proofErr w:type="gramStart"/>
      <w:r w:rsidRPr="00DF2B93">
        <w:rPr>
          <w:rFonts w:ascii="Courier New" w:hAnsi="Courier New" w:cs="Courier New"/>
          <w:color w:val="0000FF"/>
          <w:sz w:val="16"/>
          <w:szCs w:val="16"/>
        </w:rPr>
        <w:t>int</w:t>
      </w:r>
      <w:proofErr w:type="spellEnd"/>
      <w:proofErr w:type="gramEnd"/>
      <w:r w:rsidRPr="00DF2B93">
        <w:rPr>
          <w:rFonts w:ascii="Courier New" w:hAnsi="Courier New" w:cs="Courier New"/>
          <w:sz w:val="16"/>
          <w:szCs w:val="16"/>
        </w:rPr>
        <w:t xml:space="preserve"> </w:t>
      </w:r>
      <w:r w:rsidRPr="00DF2B93">
        <w:rPr>
          <w:rFonts w:ascii="Courier New" w:hAnsi="Courier New" w:cs="Courier New"/>
          <w:color w:val="404080"/>
          <w:sz w:val="16"/>
          <w:szCs w:val="16"/>
        </w:rPr>
        <w:t>source</w:t>
      </w:r>
      <w:r w:rsidRPr="00DF2B93">
        <w:rPr>
          <w:rFonts w:ascii="Courier New" w:hAnsi="Courier New" w:cs="Courier New"/>
          <w:color w:val="000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roofErr w:type="spellStart"/>
      <w:proofErr w:type="gramStart"/>
      <w:r w:rsidRPr="00DF2B93">
        <w:rPr>
          <w:rFonts w:ascii="Courier New" w:hAnsi="Courier New" w:cs="Courier New"/>
          <w:color w:val="0000FF"/>
          <w:sz w:val="16"/>
          <w:szCs w:val="16"/>
        </w:rPr>
        <w:t>int</w:t>
      </w:r>
      <w:proofErr w:type="spellEnd"/>
      <w:proofErr w:type="gramEnd"/>
      <w:r w:rsidRPr="00DF2B93">
        <w:rPr>
          <w:rFonts w:ascii="Courier New" w:hAnsi="Courier New" w:cs="Courier New"/>
          <w:sz w:val="16"/>
          <w:szCs w:val="16"/>
        </w:rPr>
        <w:t xml:space="preserve"> </w:t>
      </w:r>
      <w:r w:rsidRPr="00DF2B93">
        <w:rPr>
          <w:rFonts w:ascii="Courier New" w:hAnsi="Courier New" w:cs="Courier New"/>
          <w:color w:val="404080"/>
          <w:sz w:val="16"/>
          <w:szCs w:val="16"/>
        </w:rPr>
        <w:t>destination</w:t>
      </w:r>
      <w:r w:rsidRPr="00DF2B93">
        <w:rPr>
          <w:rFonts w:ascii="Courier New" w:hAnsi="Courier New" w:cs="Courier New"/>
          <w:color w:val="000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roofErr w:type="spellStart"/>
      <w:proofErr w:type="gramStart"/>
      <w:r w:rsidRPr="00DF2B93">
        <w:rPr>
          <w:rFonts w:ascii="Courier New" w:hAnsi="Courier New" w:cs="Courier New"/>
          <w:color w:val="0000FF"/>
          <w:sz w:val="16"/>
          <w:szCs w:val="16"/>
        </w:rPr>
        <w:t>int</w:t>
      </w:r>
      <w:proofErr w:type="spellEnd"/>
      <w:proofErr w:type="gramEnd"/>
      <w:r w:rsidRPr="00DF2B93">
        <w:rPr>
          <w:rFonts w:ascii="Courier New" w:hAnsi="Courier New" w:cs="Courier New"/>
          <w:sz w:val="16"/>
          <w:szCs w:val="16"/>
        </w:rPr>
        <w:t xml:space="preserve"> </w:t>
      </w:r>
      <w:r w:rsidRPr="00DF2B93">
        <w:rPr>
          <w:rFonts w:ascii="Courier New" w:hAnsi="Courier New" w:cs="Courier New"/>
          <w:color w:val="404080"/>
          <w:sz w:val="16"/>
          <w:szCs w:val="16"/>
        </w:rPr>
        <w:t>distance</w:t>
      </w:r>
      <w:r w:rsidRPr="00DF2B93">
        <w:rPr>
          <w:rFonts w:ascii="Courier New" w:hAnsi="Courier New" w:cs="Courier New"/>
          <w:color w:val="000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color w:val="000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color w:val="000000"/>
          <w:sz w:val="16"/>
          <w:szCs w:val="16"/>
        </w:rPr>
        <w:t>{</w:t>
      </w:r>
      <w:proofErr w:type="gramStart"/>
      <w:r w:rsidRPr="00DF2B93">
        <w:rPr>
          <w:rFonts w:ascii="Courier New" w:hAnsi="Courier New" w:cs="Courier New"/>
          <w:color w:val="404080"/>
          <w:sz w:val="16"/>
          <w:szCs w:val="16"/>
        </w:rPr>
        <w:t>triplet</w:t>
      </w:r>
      <w:proofErr w:type="gramEnd"/>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404080"/>
          <w:sz w:val="16"/>
          <w:szCs w:val="16"/>
        </w:rPr>
        <w:t>transitions</w:t>
      </w:r>
      <w:r w:rsidRPr="00DF2B93">
        <w:rPr>
          <w:rFonts w:ascii="Courier New" w:hAnsi="Courier New" w:cs="Courier New"/>
          <w:sz w:val="16"/>
          <w:szCs w:val="16"/>
        </w:rPr>
        <w:t xml:space="preserve"> </w:t>
      </w:r>
      <w:r w:rsidRPr="00DF2B93">
        <w:rPr>
          <w:rFonts w:ascii="Courier New" w:hAnsi="Courier New" w:cs="Courier New"/>
          <w:color w:val="000000"/>
          <w:sz w:val="16"/>
          <w:szCs w:val="16"/>
        </w:rPr>
        <w:t>=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DF2B93">
        <w:rPr>
          <w:rFonts w:ascii="Courier New" w:hAnsi="Courier New" w:cs="Courier New"/>
          <w:color w:val="0000FF"/>
          <w:sz w:val="16"/>
          <w:szCs w:val="16"/>
        </w:rPr>
        <w:t>dvar</w:t>
      </w:r>
      <w:proofErr w:type="spellEnd"/>
      <w:proofErr w:type="gramEnd"/>
      <w:r w:rsidRPr="00DF2B93">
        <w:rPr>
          <w:rFonts w:ascii="Courier New" w:hAnsi="Courier New" w:cs="Courier New"/>
          <w:color w:val="000000"/>
          <w:sz w:val="16"/>
          <w:szCs w:val="16"/>
        </w:rPr>
        <w:t xml:space="preserve"> </w:t>
      </w:r>
      <w:r w:rsidRPr="00DF2B93">
        <w:rPr>
          <w:rFonts w:ascii="Courier New" w:hAnsi="Courier New" w:cs="Courier New"/>
          <w:color w:val="0000FF"/>
          <w:sz w:val="16"/>
          <w:szCs w:val="16"/>
        </w:rPr>
        <w:t>interval</w:t>
      </w:r>
      <w:r w:rsidRPr="00DF2B93">
        <w:rPr>
          <w:rFonts w:ascii="Courier New" w:hAnsi="Courier New" w:cs="Courier New"/>
          <w:sz w:val="16"/>
          <w:szCs w:val="16"/>
        </w:rPr>
        <w:t xml:space="preserve"> </w:t>
      </w:r>
      <w:r w:rsidRPr="00DF2B93">
        <w:rPr>
          <w:rFonts w:ascii="Courier New" w:hAnsi="Courier New" w:cs="Courier New"/>
          <w:color w:val="404080"/>
          <w:sz w:val="16"/>
          <w:szCs w:val="16"/>
        </w:rPr>
        <w:t>task</w:t>
      </w:r>
      <w:r w:rsidRPr="00DF2B93">
        <w:rPr>
          <w:rFonts w:ascii="Courier New" w:hAnsi="Courier New" w:cs="Courier New"/>
          <w:sz w:val="16"/>
          <w:szCs w:val="16"/>
        </w:rPr>
        <w:t xml:space="preserve"> </w:t>
      </w:r>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sz w:val="16"/>
          <w:szCs w:val="16"/>
        </w:rPr>
        <w:t xml:space="preserve"> </w:t>
      </w:r>
      <w:r w:rsidRPr="00DF2B93">
        <w:rPr>
          <w:rFonts w:ascii="Courier New" w:hAnsi="Courier New" w:cs="Courier New"/>
          <w:color w:val="0000FF"/>
          <w:sz w:val="16"/>
          <w:szCs w:val="16"/>
        </w:rPr>
        <w:t>in</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n</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0000FF"/>
          <w:sz w:val="16"/>
          <w:szCs w:val="16"/>
        </w:rPr>
        <w:t>size</w:t>
      </w:r>
      <w:r w:rsidRPr="00DF2B93">
        <w:rPr>
          <w:rFonts w:ascii="Courier New" w:hAnsi="Courier New" w:cs="Courier New"/>
          <w:sz w:val="16"/>
          <w:szCs w:val="16"/>
        </w:rPr>
        <w:t xml:space="preserve"> </w:t>
      </w:r>
      <w:r w:rsidRPr="00DF2B93">
        <w:rPr>
          <w:rFonts w:ascii="Courier New" w:hAnsi="Courier New" w:cs="Courier New"/>
          <w:color w:val="404080"/>
          <w:sz w:val="16"/>
          <w:szCs w:val="16"/>
        </w:rPr>
        <w:t>T</w:t>
      </w:r>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color w:val="000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DF2B93">
        <w:rPr>
          <w:rFonts w:ascii="Courier New" w:hAnsi="Courier New" w:cs="Courier New"/>
          <w:color w:val="0000FF"/>
          <w:sz w:val="16"/>
          <w:szCs w:val="16"/>
        </w:rPr>
        <w:t>dvar</w:t>
      </w:r>
      <w:proofErr w:type="spellEnd"/>
      <w:proofErr w:type="gramEnd"/>
      <w:r w:rsidRPr="00DF2B93">
        <w:rPr>
          <w:rFonts w:ascii="Courier New" w:hAnsi="Courier New" w:cs="Courier New"/>
          <w:color w:val="000000"/>
          <w:sz w:val="16"/>
          <w:szCs w:val="16"/>
        </w:rPr>
        <w:t xml:space="preserve"> </w:t>
      </w:r>
      <w:r w:rsidRPr="00DF2B93">
        <w:rPr>
          <w:rFonts w:ascii="Courier New" w:hAnsi="Courier New" w:cs="Courier New"/>
          <w:color w:val="0000FF"/>
          <w:sz w:val="16"/>
          <w:szCs w:val="16"/>
        </w:rPr>
        <w:t>interval</w:t>
      </w:r>
      <w:r w:rsidRPr="00DF2B93">
        <w:rPr>
          <w:rFonts w:ascii="Courier New" w:hAnsi="Courier New" w:cs="Courier New"/>
          <w:sz w:val="16"/>
          <w:szCs w:val="16"/>
        </w:rPr>
        <w:t xml:space="preserve"> </w:t>
      </w:r>
      <w:proofErr w:type="spellStart"/>
      <w:r w:rsidRPr="00DF2B93">
        <w:rPr>
          <w:rFonts w:ascii="Courier New" w:hAnsi="Courier New" w:cs="Courier New"/>
          <w:color w:val="404080"/>
          <w:sz w:val="16"/>
          <w:szCs w:val="16"/>
        </w:rPr>
        <w:t>alloc</w:t>
      </w:r>
      <w:proofErr w:type="spellEnd"/>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sz w:val="16"/>
          <w:szCs w:val="16"/>
        </w:rPr>
        <w:t xml:space="preserve"> </w:t>
      </w:r>
      <w:r w:rsidRPr="00DF2B93">
        <w:rPr>
          <w:rFonts w:ascii="Courier New" w:hAnsi="Courier New" w:cs="Courier New"/>
          <w:color w:val="0000FF"/>
          <w:sz w:val="16"/>
          <w:szCs w:val="16"/>
        </w:rPr>
        <w:t>in</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n</w:t>
      </w:r>
      <w:r w:rsidRPr="00DF2B93">
        <w:rPr>
          <w:rFonts w:ascii="Courier New" w:hAnsi="Courier New" w:cs="Courier New"/>
          <w:color w:val="000000"/>
          <w:sz w:val="16"/>
          <w:szCs w:val="16"/>
        </w:rPr>
        <w:t>][</w:t>
      </w:r>
      <w:r w:rsidRPr="00DF2B93">
        <w:rPr>
          <w:rFonts w:ascii="Courier New" w:hAnsi="Courier New" w:cs="Courier New"/>
          <w:color w:val="404080"/>
          <w:sz w:val="16"/>
          <w:szCs w:val="16"/>
        </w:rPr>
        <w:t>j</w:t>
      </w:r>
      <w:r w:rsidRPr="00DF2B93">
        <w:rPr>
          <w:rFonts w:ascii="Courier New" w:hAnsi="Courier New" w:cs="Courier New"/>
          <w:sz w:val="16"/>
          <w:szCs w:val="16"/>
        </w:rPr>
        <w:t xml:space="preserve"> </w:t>
      </w:r>
      <w:r w:rsidRPr="00DF2B93">
        <w:rPr>
          <w:rFonts w:ascii="Courier New" w:hAnsi="Courier New" w:cs="Courier New"/>
          <w:color w:val="0000FF"/>
          <w:sz w:val="16"/>
          <w:szCs w:val="16"/>
        </w:rPr>
        <w:t>in</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m</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0000FF"/>
          <w:sz w:val="16"/>
          <w:szCs w:val="16"/>
        </w:rPr>
        <w:t>optional</w:t>
      </w:r>
      <w:r w:rsidRPr="00DF2B93">
        <w:rPr>
          <w:rFonts w:ascii="Courier New" w:hAnsi="Courier New" w:cs="Courier New"/>
          <w:color w:val="000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spellStart"/>
      <w:proofErr w:type="gramStart"/>
      <w:r w:rsidRPr="00DF2B93">
        <w:rPr>
          <w:rFonts w:ascii="Courier New" w:hAnsi="Courier New" w:cs="Courier New"/>
          <w:color w:val="0000FF"/>
          <w:sz w:val="16"/>
          <w:szCs w:val="16"/>
        </w:rPr>
        <w:t>dvar</w:t>
      </w:r>
      <w:proofErr w:type="spellEnd"/>
      <w:proofErr w:type="gramEnd"/>
      <w:r w:rsidRPr="00DF2B93">
        <w:rPr>
          <w:rFonts w:ascii="Courier New" w:hAnsi="Courier New" w:cs="Courier New"/>
          <w:color w:val="000000"/>
          <w:sz w:val="16"/>
          <w:szCs w:val="16"/>
        </w:rPr>
        <w:t xml:space="preserve"> </w:t>
      </w:r>
      <w:r w:rsidRPr="00DF2B93">
        <w:rPr>
          <w:rFonts w:ascii="Courier New" w:hAnsi="Courier New" w:cs="Courier New"/>
          <w:color w:val="0000FF"/>
          <w:sz w:val="16"/>
          <w:szCs w:val="16"/>
        </w:rPr>
        <w:t>sequence</w:t>
      </w:r>
      <w:r w:rsidRPr="00DF2B93">
        <w:rPr>
          <w:rFonts w:ascii="Courier New" w:hAnsi="Courier New" w:cs="Courier New"/>
          <w:sz w:val="16"/>
          <w:szCs w:val="16"/>
        </w:rPr>
        <w:t xml:space="preserve"> </w:t>
      </w:r>
      <w:r w:rsidRPr="00DF2B93">
        <w:rPr>
          <w:rFonts w:ascii="Courier New" w:hAnsi="Courier New" w:cs="Courier New"/>
          <w:color w:val="404080"/>
          <w:sz w:val="16"/>
          <w:szCs w:val="16"/>
        </w:rPr>
        <w:t>resource</w:t>
      </w:r>
      <w:r w:rsidRPr="00DF2B93">
        <w:rPr>
          <w:rFonts w:ascii="Courier New" w:hAnsi="Courier New" w:cs="Courier New"/>
          <w:color w:val="000000"/>
          <w:sz w:val="16"/>
          <w:szCs w:val="16"/>
        </w:rPr>
        <w:t>[</w:t>
      </w:r>
      <w:r w:rsidRPr="00DF2B93">
        <w:rPr>
          <w:rFonts w:ascii="Courier New" w:hAnsi="Courier New" w:cs="Courier New"/>
          <w:color w:val="404080"/>
          <w:sz w:val="16"/>
          <w:szCs w:val="16"/>
        </w:rPr>
        <w:t>j</w:t>
      </w:r>
      <w:r w:rsidRPr="00DF2B93">
        <w:rPr>
          <w:rFonts w:ascii="Courier New" w:hAnsi="Courier New" w:cs="Courier New"/>
          <w:sz w:val="16"/>
          <w:szCs w:val="16"/>
        </w:rPr>
        <w:t xml:space="preserve"> </w:t>
      </w:r>
      <w:r w:rsidRPr="00DF2B93">
        <w:rPr>
          <w:rFonts w:ascii="Courier New" w:hAnsi="Courier New" w:cs="Courier New"/>
          <w:color w:val="0000FF"/>
          <w:sz w:val="16"/>
          <w:szCs w:val="16"/>
        </w:rPr>
        <w:t>in</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m</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roofErr w:type="gramStart"/>
      <w:r w:rsidRPr="00DF2B93">
        <w:rPr>
          <w:rFonts w:ascii="Courier New" w:hAnsi="Courier New" w:cs="Courier New"/>
          <w:color w:val="0000FF"/>
          <w:sz w:val="16"/>
          <w:szCs w:val="16"/>
        </w:rPr>
        <w:t>in</w:t>
      </w:r>
      <w:proofErr w:type="gramEnd"/>
      <w:r w:rsidRPr="00DF2B93">
        <w:rPr>
          <w:rFonts w:ascii="Courier New" w:hAnsi="Courier New" w:cs="Courier New"/>
          <w:color w:val="000000"/>
          <w:sz w:val="16"/>
          <w:szCs w:val="16"/>
        </w:rPr>
        <w:t xml:space="preserve">    </w:t>
      </w:r>
      <w:r w:rsidRPr="00DF2B93">
        <w:rPr>
          <w:rFonts w:ascii="Courier New" w:hAnsi="Courier New" w:cs="Courier New"/>
          <w:color w:val="0000FF"/>
          <w:sz w:val="16"/>
          <w:szCs w:val="16"/>
        </w:rPr>
        <w:t>all</w:t>
      </w:r>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sz w:val="16"/>
          <w:szCs w:val="16"/>
        </w:rPr>
        <w:t xml:space="preserve"> </w:t>
      </w:r>
      <w:r w:rsidRPr="00DF2B93">
        <w:rPr>
          <w:rFonts w:ascii="Courier New" w:hAnsi="Courier New" w:cs="Courier New"/>
          <w:color w:val="0000FF"/>
          <w:sz w:val="16"/>
          <w:szCs w:val="16"/>
        </w:rPr>
        <w:t>in</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n</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proofErr w:type="spellStart"/>
      <w:r w:rsidRPr="00DF2B93">
        <w:rPr>
          <w:rFonts w:ascii="Courier New" w:hAnsi="Courier New" w:cs="Courier New"/>
          <w:color w:val="404080"/>
          <w:sz w:val="16"/>
          <w:szCs w:val="16"/>
        </w:rPr>
        <w:t>alloc</w:t>
      </w:r>
      <w:proofErr w:type="spellEnd"/>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color w:val="000000"/>
          <w:sz w:val="16"/>
          <w:szCs w:val="16"/>
        </w:rPr>
        <w:t>][</w:t>
      </w:r>
      <w:r w:rsidRPr="00DF2B93">
        <w:rPr>
          <w:rFonts w:ascii="Courier New" w:hAnsi="Courier New" w:cs="Courier New"/>
          <w:color w:val="404080"/>
          <w:sz w:val="16"/>
          <w:szCs w:val="16"/>
        </w:rPr>
        <w:t>j</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008000"/>
          <w:sz w:val="16"/>
          <w:szCs w:val="16"/>
        </w:rPr>
        <w:t>// Allocated task</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roofErr w:type="gramStart"/>
      <w:r w:rsidRPr="00DF2B93">
        <w:rPr>
          <w:rFonts w:ascii="Courier New" w:hAnsi="Courier New" w:cs="Courier New"/>
          <w:color w:val="0000FF"/>
          <w:sz w:val="16"/>
          <w:szCs w:val="16"/>
        </w:rPr>
        <w:t>types</w:t>
      </w:r>
      <w:proofErr w:type="gramEnd"/>
      <w:r w:rsidRPr="00DF2B93">
        <w:rPr>
          <w:rFonts w:ascii="Courier New" w:hAnsi="Courier New" w:cs="Courier New"/>
          <w:color w:val="000000"/>
          <w:sz w:val="16"/>
          <w:szCs w:val="16"/>
        </w:rPr>
        <w:t xml:space="preserve"> </w:t>
      </w:r>
      <w:r w:rsidRPr="00DF2B93">
        <w:rPr>
          <w:rFonts w:ascii="Courier New" w:hAnsi="Courier New" w:cs="Courier New"/>
          <w:color w:val="0000FF"/>
          <w:sz w:val="16"/>
          <w:szCs w:val="16"/>
        </w:rPr>
        <w:t>all</w:t>
      </w:r>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sz w:val="16"/>
          <w:szCs w:val="16"/>
        </w:rPr>
        <w:t xml:space="preserve"> </w:t>
      </w:r>
      <w:r w:rsidRPr="00DF2B93">
        <w:rPr>
          <w:rFonts w:ascii="Courier New" w:hAnsi="Courier New" w:cs="Courier New"/>
          <w:color w:val="0000FF"/>
          <w:sz w:val="16"/>
          <w:szCs w:val="16"/>
        </w:rPr>
        <w:t>in</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n</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008000"/>
          <w:sz w:val="16"/>
          <w:szCs w:val="16"/>
        </w:rPr>
        <w:t>// Task type (position)</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gramStart"/>
      <w:r w:rsidRPr="00DF2B93">
        <w:rPr>
          <w:rFonts w:ascii="Courier New" w:hAnsi="Courier New" w:cs="Courier New"/>
          <w:color w:val="0000FF"/>
          <w:sz w:val="16"/>
          <w:szCs w:val="16"/>
        </w:rPr>
        <w:t>minimize</w:t>
      </w:r>
      <w:proofErr w:type="gramEnd"/>
      <w:r w:rsidRPr="00DF2B93">
        <w:rPr>
          <w:rFonts w:ascii="Courier New" w:hAnsi="Courier New" w:cs="Courier New"/>
          <w:color w:val="000000"/>
          <w:sz w:val="16"/>
          <w:szCs w:val="16"/>
        </w:rPr>
        <w:t xml:space="preserve"> </w:t>
      </w:r>
      <w:r w:rsidRPr="00DF2B93">
        <w:rPr>
          <w:rFonts w:ascii="Courier New" w:hAnsi="Courier New" w:cs="Courier New"/>
          <w:color w:val="0000FF"/>
          <w:sz w:val="16"/>
          <w:szCs w:val="16"/>
        </w:rPr>
        <w:t>makespan</w:t>
      </w:r>
      <w:r w:rsidRPr="00DF2B93">
        <w:rPr>
          <w:rFonts w:ascii="Courier New" w:hAnsi="Courier New" w:cs="Courier New"/>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proofErr w:type="gramStart"/>
      <w:r w:rsidRPr="00DF2B93">
        <w:rPr>
          <w:rFonts w:ascii="Courier New" w:hAnsi="Courier New" w:cs="Courier New"/>
          <w:color w:val="0000FF"/>
          <w:sz w:val="16"/>
          <w:szCs w:val="16"/>
        </w:rPr>
        <w:t>subject</w:t>
      </w:r>
      <w:proofErr w:type="gramEnd"/>
      <w:r w:rsidRPr="00DF2B93">
        <w:rPr>
          <w:rFonts w:ascii="Courier New" w:hAnsi="Courier New" w:cs="Courier New"/>
          <w:color w:val="000000"/>
          <w:sz w:val="16"/>
          <w:szCs w:val="16"/>
        </w:rPr>
        <w:t xml:space="preserve"> </w:t>
      </w:r>
      <w:r w:rsidRPr="00DF2B93">
        <w:rPr>
          <w:rFonts w:ascii="Courier New" w:hAnsi="Courier New" w:cs="Courier New"/>
          <w:color w:val="0000FF"/>
          <w:sz w:val="16"/>
          <w:szCs w:val="16"/>
        </w:rPr>
        <w:t>to</w:t>
      </w:r>
      <w:r w:rsidRPr="00DF2B93">
        <w:rPr>
          <w:rFonts w:ascii="Courier New" w:hAnsi="Courier New" w:cs="Courier New"/>
          <w:sz w:val="16"/>
          <w:szCs w:val="16"/>
        </w:rPr>
        <w:t xml:space="preserve"> </w:t>
      </w:r>
      <w:r w:rsidRPr="00DF2B93">
        <w:rPr>
          <w:rFonts w:ascii="Courier New" w:hAnsi="Courier New" w:cs="Courier New"/>
          <w:color w:val="000000"/>
          <w:sz w:val="16"/>
          <w:szCs w:val="16"/>
        </w:rPr>
        <w:t>{</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roofErr w:type="spellStart"/>
      <w:proofErr w:type="gramStart"/>
      <w:r w:rsidRPr="00DF2B93">
        <w:rPr>
          <w:rFonts w:ascii="Courier New" w:hAnsi="Courier New" w:cs="Courier New"/>
          <w:color w:val="0000FF"/>
          <w:sz w:val="16"/>
          <w:szCs w:val="16"/>
        </w:rPr>
        <w:t>forall</w:t>
      </w:r>
      <w:proofErr w:type="spellEnd"/>
      <w:proofErr w:type="gramEnd"/>
      <w:r w:rsidRPr="00DF2B93">
        <w:rPr>
          <w:rFonts w:ascii="Courier New" w:hAnsi="Courier New" w:cs="Courier New"/>
          <w:sz w:val="16"/>
          <w:szCs w:val="16"/>
        </w:rPr>
        <w:t xml:space="preserve"> </w:t>
      </w:r>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sz w:val="16"/>
          <w:szCs w:val="16"/>
        </w:rPr>
        <w:t xml:space="preserve"> </w:t>
      </w:r>
      <w:r w:rsidRPr="00DF2B93">
        <w:rPr>
          <w:rFonts w:ascii="Courier New" w:hAnsi="Courier New" w:cs="Courier New"/>
          <w:color w:val="0000FF"/>
          <w:sz w:val="16"/>
          <w:szCs w:val="16"/>
        </w:rPr>
        <w:t>in</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n</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roofErr w:type="gramStart"/>
      <w:r w:rsidRPr="00DF2B93">
        <w:rPr>
          <w:rFonts w:ascii="Courier New" w:hAnsi="Courier New" w:cs="Courier New"/>
          <w:color w:val="800080"/>
          <w:sz w:val="16"/>
          <w:szCs w:val="16"/>
        </w:rPr>
        <w:t>alternative</w:t>
      </w:r>
      <w:r w:rsidRPr="00DF2B93">
        <w:rPr>
          <w:rFonts w:ascii="Courier New" w:hAnsi="Courier New" w:cs="Courier New"/>
          <w:color w:val="000000"/>
          <w:sz w:val="16"/>
          <w:szCs w:val="16"/>
        </w:rPr>
        <w:t>(</w:t>
      </w:r>
      <w:proofErr w:type="gramEnd"/>
      <w:r w:rsidRPr="00DF2B93">
        <w:rPr>
          <w:rFonts w:ascii="Courier New" w:hAnsi="Courier New" w:cs="Courier New"/>
          <w:color w:val="404080"/>
          <w:sz w:val="16"/>
          <w:szCs w:val="16"/>
        </w:rPr>
        <w:t>task</w:t>
      </w:r>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0000FF"/>
          <w:sz w:val="16"/>
          <w:szCs w:val="16"/>
        </w:rPr>
        <w:t>all</w:t>
      </w:r>
      <w:r w:rsidRPr="00DF2B93">
        <w:rPr>
          <w:rFonts w:ascii="Courier New" w:hAnsi="Courier New" w:cs="Courier New"/>
          <w:color w:val="000000"/>
          <w:sz w:val="16"/>
          <w:szCs w:val="16"/>
        </w:rPr>
        <w:t>(</w:t>
      </w:r>
      <w:r w:rsidRPr="00DF2B93">
        <w:rPr>
          <w:rFonts w:ascii="Courier New" w:hAnsi="Courier New" w:cs="Courier New"/>
          <w:color w:val="404080"/>
          <w:sz w:val="16"/>
          <w:szCs w:val="16"/>
        </w:rPr>
        <w:t>j</w:t>
      </w:r>
      <w:r w:rsidRPr="00DF2B93">
        <w:rPr>
          <w:rFonts w:ascii="Courier New" w:hAnsi="Courier New" w:cs="Courier New"/>
          <w:sz w:val="16"/>
          <w:szCs w:val="16"/>
        </w:rPr>
        <w:t xml:space="preserve"> </w:t>
      </w:r>
      <w:r w:rsidRPr="00DF2B93">
        <w:rPr>
          <w:rFonts w:ascii="Courier New" w:hAnsi="Courier New" w:cs="Courier New"/>
          <w:color w:val="0000FF"/>
          <w:sz w:val="16"/>
          <w:szCs w:val="16"/>
        </w:rPr>
        <w:t>in</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m</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proofErr w:type="spellStart"/>
      <w:r w:rsidRPr="00DF2B93">
        <w:rPr>
          <w:rFonts w:ascii="Courier New" w:hAnsi="Courier New" w:cs="Courier New"/>
          <w:color w:val="404080"/>
          <w:sz w:val="16"/>
          <w:szCs w:val="16"/>
        </w:rPr>
        <w:t>alloc</w:t>
      </w:r>
      <w:proofErr w:type="spellEnd"/>
      <w:r w:rsidRPr="00DF2B93">
        <w:rPr>
          <w:rFonts w:ascii="Courier New" w:hAnsi="Courier New" w:cs="Courier New"/>
          <w:color w:val="000000"/>
          <w:sz w:val="16"/>
          <w:szCs w:val="16"/>
        </w:rPr>
        <w:t>[</w:t>
      </w:r>
      <w:proofErr w:type="spellStart"/>
      <w:r w:rsidRPr="00DF2B93">
        <w:rPr>
          <w:rFonts w:ascii="Courier New" w:hAnsi="Courier New" w:cs="Courier New"/>
          <w:color w:val="404080"/>
          <w:sz w:val="16"/>
          <w:szCs w:val="16"/>
        </w:rPr>
        <w:t>i</w:t>
      </w:r>
      <w:proofErr w:type="spellEnd"/>
      <w:r w:rsidRPr="00DF2B93">
        <w:rPr>
          <w:rFonts w:ascii="Courier New" w:hAnsi="Courier New" w:cs="Courier New"/>
          <w:color w:val="000000"/>
          <w:sz w:val="16"/>
          <w:szCs w:val="16"/>
        </w:rPr>
        <w:t>][</w:t>
      </w:r>
      <w:r w:rsidRPr="00DF2B93">
        <w:rPr>
          <w:rFonts w:ascii="Courier New" w:hAnsi="Courier New" w:cs="Courier New"/>
          <w:color w:val="404080"/>
          <w:sz w:val="16"/>
          <w:szCs w:val="16"/>
        </w:rPr>
        <w:t>j</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008000"/>
          <w:sz w:val="16"/>
          <w:szCs w:val="16"/>
        </w:rPr>
        <w:t xml:space="preserve">// Resource allocation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roofErr w:type="spellStart"/>
      <w:proofErr w:type="gramStart"/>
      <w:r w:rsidRPr="00DF2B93">
        <w:rPr>
          <w:rFonts w:ascii="Courier New" w:hAnsi="Courier New" w:cs="Courier New"/>
          <w:color w:val="0000FF"/>
          <w:sz w:val="16"/>
          <w:szCs w:val="16"/>
        </w:rPr>
        <w:t>forall</w:t>
      </w:r>
      <w:proofErr w:type="spellEnd"/>
      <w:proofErr w:type="gramEnd"/>
      <w:r w:rsidRPr="00DF2B93">
        <w:rPr>
          <w:rFonts w:ascii="Courier New" w:hAnsi="Courier New" w:cs="Courier New"/>
          <w:sz w:val="16"/>
          <w:szCs w:val="16"/>
        </w:rPr>
        <w:t xml:space="preserve"> </w:t>
      </w:r>
      <w:r w:rsidRPr="00DF2B93">
        <w:rPr>
          <w:rFonts w:ascii="Courier New" w:hAnsi="Courier New" w:cs="Courier New"/>
          <w:color w:val="000000"/>
          <w:sz w:val="16"/>
          <w:szCs w:val="16"/>
        </w:rPr>
        <w:t>(</w:t>
      </w:r>
      <w:r w:rsidRPr="00DF2B93">
        <w:rPr>
          <w:rFonts w:ascii="Courier New" w:hAnsi="Courier New" w:cs="Courier New"/>
          <w:color w:val="404080"/>
          <w:sz w:val="16"/>
          <w:szCs w:val="16"/>
        </w:rPr>
        <w:t>j</w:t>
      </w:r>
      <w:r w:rsidRPr="00DF2B93">
        <w:rPr>
          <w:rFonts w:ascii="Courier New" w:hAnsi="Courier New" w:cs="Courier New"/>
          <w:sz w:val="16"/>
          <w:szCs w:val="16"/>
        </w:rPr>
        <w:t xml:space="preserve"> </w:t>
      </w:r>
      <w:r w:rsidRPr="00DF2B93">
        <w:rPr>
          <w:rFonts w:ascii="Courier New" w:hAnsi="Courier New" w:cs="Courier New"/>
          <w:color w:val="0000FF"/>
          <w:sz w:val="16"/>
          <w:szCs w:val="16"/>
        </w:rPr>
        <w:t>in</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color w:val="404080"/>
          <w:sz w:val="16"/>
          <w:szCs w:val="16"/>
        </w:rPr>
        <w:t>m</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p>
    <w:p w:rsidR="00462A26" w:rsidRPr="00DF2B93" w:rsidRDefault="00462A26" w:rsidP="00DB5C79">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sz w:val="16"/>
          <w:szCs w:val="16"/>
        </w:rPr>
      </w:pPr>
      <w:r w:rsidRPr="00DF2B93">
        <w:rPr>
          <w:rFonts w:ascii="Courier New" w:hAnsi="Courier New" w:cs="Courier New"/>
          <w:sz w:val="16"/>
          <w:szCs w:val="16"/>
        </w:rPr>
        <w:t xml:space="preserve">    </w:t>
      </w:r>
      <w:proofErr w:type="spellStart"/>
      <w:proofErr w:type="gramStart"/>
      <w:r w:rsidRPr="00DF2B93">
        <w:rPr>
          <w:rFonts w:ascii="Courier New" w:hAnsi="Courier New" w:cs="Courier New"/>
          <w:color w:val="800080"/>
          <w:sz w:val="16"/>
          <w:szCs w:val="16"/>
        </w:rPr>
        <w:t>noOverlap</w:t>
      </w:r>
      <w:proofErr w:type="spellEnd"/>
      <w:r w:rsidRPr="00DF2B93">
        <w:rPr>
          <w:rFonts w:ascii="Courier New" w:hAnsi="Courier New" w:cs="Courier New"/>
          <w:color w:val="000000"/>
          <w:sz w:val="16"/>
          <w:szCs w:val="16"/>
        </w:rPr>
        <w:t>(</w:t>
      </w:r>
      <w:proofErr w:type="gramEnd"/>
      <w:r w:rsidRPr="00DF2B93">
        <w:rPr>
          <w:rFonts w:ascii="Courier New" w:hAnsi="Courier New" w:cs="Courier New"/>
          <w:color w:val="404080"/>
          <w:sz w:val="16"/>
          <w:szCs w:val="16"/>
        </w:rPr>
        <w:t>resource</w:t>
      </w:r>
      <w:r w:rsidRPr="00DF2B93">
        <w:rPr>
          <w:rFonts w:ascii="Courier New" w:hAnsi="Courier New" w:cs="Courier New"/>
          <w:color w:val="000000"/>
          <w:sz w:val="16"/>
          <w:szCs w:val="16"/>
        </w:rPr>
        <w:t>[</w:t>
      </w:r>
      <w:r w:rsidRPr="00DF2B93">
        <w:rPr>
          <w:rFonts w:ascii="Courier New" w:hAnsi="Courier New" w:cs="Courier New"/>
          <w:color w:val="404080"/>
          <w:sz w:val="16"/>
          <w:szCs w:val="16"/>
        </w:rPr>
        <w:t>j</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404080"/>
          <w:sz w:val="16"/>
          <w:szCs w:val="16"/>
        </w:rPr>
        <w:t>transitions</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644632"/>
          <w:sz w:val="16"/>
          <w:szCs w:val="16"/>
        </w:rPr>
        <w:t>1</w:t>
      </w:r>
      <w:r w:rsidRPr="00DF2B93">
        <w:rPr>
          <w:rFonts w:ascii="Courier New" w:hAnsi="Courier New" w:cs="Courier New"/>
          <w:color w:val="000000"/>
          <w:sz w:val="16"/>
          <w:szCs w:val="16"/>
        </w:rPr>
        <w:t>);</w:t>
      </w:r>
      <w:r w:rsidRPr="00DF2B93">
        <w:rPr>
          <w:rFonts w:ascii="Courier New" w:hAnsi="Courier New" w:cs="Courier New"/>
          <w:sz w:val="16"/>
          <w:szCs w:val="16"/>
        </w:rPr>
        <w:t xml:space="preserve"> </w:t>
      </w:r>
      <w:r w:rsidRPr="00DF2B93">
        <w:rPr>
          <w:rFonts w:ascii="Courier New" w:hAnsi="Courier New" w:cs="Courier New"/>
          <w:color w:val="008000"/>
          <w:sz w:val="16"/>
          <w:szCs w:val="16"/>
        </w:rPr>
        <w:t>// Unary resource with transition time M</w:t>
      </w:r>
    </w:p>
    <w:p w:rsidR="00462A26" w:rsidRPr="00DF2B93" w:rsidRDefault="00462A26" w:rsidP="00DB5C79">
      <w:pPr>
        <w:pBdr>
          <w:top w:val="single" w:sz="4" w:space="1" w:color="auto"/>
          <w:left w:val="single" w:sz="4" w:space="4" w:color="auto"/>
          <w:bottom w:val="single" w:sz="4" w:space="1" w:color="auto"/>
          <w:right w:val="single" w:sz="4" w:space="4" w:color="auto"/>
        </w:pBdr>
        <w:jc w:val="left"/>
        <w:rPr>
          <w:sz w:val="18"/>
          <w:szCs w:val="18"/>
        </w:rPr>
      </w:pPr>
      <w:r w:rsidRPr="00DF2B93">
        <w:rPr>
          <w:rFonts w:ascii="Courier New" w:hAnsi="Courier New" w:cs="Courier New"/>
          <w:color w:val="000000"/>
          <w:sz w:val="16"/>
          <w:szCs w:val="16"/>
        </w:rPr>
        <w:t>}</w:t>
      </w:r>
    </w:p>
    <w:p w:rsidR="00162A8F" w:rsidRDefault="00162A8F" w:rsidP="0097689D">
      <w:pPr>
        <w:pStyle w:val="Caption"/>
      </w:pPr>
      <w:bookmarkStart w:id="1514" w:name="_Ref320558007"/>
      <w:proofErr w:type="gramStart"/>
      <w:r>
        <w:t>Fig.</w:t>
      </w:r>
      <w:proofErr w:type="gramEnd"/>
      <w:r>
        <w:t xml:space="preserve"> </w:t>
      </w:r>
      <w:fldSimple w:instr=" SEQ Fig. \* ARABIC ">
        <w:r w:rsidR="00981F58">
          <w:rPr>
            <w:noProof/>
          </w:rPr>
          <w:t>11</w:t>
        </w:r>
      </w:fldSimple>
      <w:bookmarkEnd w:id="1514"/>
      <w:r w:rsidR="007B0F3A">
        <w:rPr>
          <w:noProof/>
        </w:rPr>
        <w:t xml:space="preserve"> – OPL model of 2</w:t>
      </w:r>
      <w:r w:rsidR="007B0F3A" w:rsidRPr="007B0F3A">
        <w:rPr>
          <w:noProof/>
          <w:vertAlign w:val="superscript"/>
        </w:rPr>
        <w:t>nd</w:t>
      </w:r>
      <w:r w:rsidR="007B0F3A">
        <w:rPr>
          <w:noProof/>
        </w:rPr>
        <w:t xml:space="preserve"> scenario</w:t>
      </w:r>
    </w:p>
    <w:p w:rsidR="00462A26" w:rsidRPr="009254ED" w:rsidRDefault="00462A26" w:rsidP="00170937">
      <w:pPr>
        <w:pStyle w:val="Heading4"/>
        <w:numPr>
          <w:ilvl w:val="0"/>
          <w:numId w:val="0"/>
        </w:numPr>
        <w:ind w:left="360"/>
      </w:pPr>
      <w:r w:rsidRPr="009254ED">
        <w:t>Result:</w:t>
      </w:r>
    </w:p>
    <w:p w:rsidR="00462A26" w:rsidRDefault="00462A26" w:rsidP="004857AC">
      <w:r>
        <w:t xml:space="preserve">In the following table, we can </w:t>
      </w:r>
      <w:commentRangeStart w:id="1515"/>
      <w:r>
        <w:t>obviously</w:t>
      </w:r>
      <w:commentRangeEnd w:id="1515"/>
      <w:r w:rsidR="00BE1653">
        <w:rPr>
          <w:rStyle w:val="CommentReference"/>
          <w:rFonts w:ascii="Tahoma" w:hAnsi="Tahoma"/>
        </w:rPr>
        <w:commentReference w:id="1515"/>
      </w:r>
      <w:r>
        <w:t xml:space="preserve"> see, the </w:t>
      </w:r>
      <w:r w:rsidR="003855FC">
        <w:t>effects of using alternative leads to some intervals are</w:t>
      </w:r>
      <w:r>
        <w:t xml:space="preserve"> not presented in the result. The 2</w:t>
      </w:r>
      <w:r>
        <w:rPr>
          <w:vertAlign w:val="superscript"/>
        </w:rPr>
        <w:t>nd</w:t>
      </w:r>
      <w:r>
        <w:t xml:space="preserve"> and 4</w:t>
      </w:r>
      <w:r>
        <w:rPr>
          <w:vertAlign w:val="superscript"/>
        </w:rPr>
        <w:t>th</w:t>
      </w:r>
      <w:r>
        <w:t xml:space="preserve"> tasks are allocated to the first machine and the 1</w:t>
      </w:r>
      <w:r>
        <w:rPr>
          <w:vertAlign w:val="superscript"/>
        </w:rPr>
        <w:t>st</w:t>
      </w:r>
      <w:r>
        <w:t xml:space="preserve"> and 3</w:t>
      </w:r>
      <w:r>
        <w:rPr>
          <w:vertAlign w:val="superscript"/>
        </w:rPr>
        <w:t>rd</w:t>
      </w:r>
      <w:r>
        <w:t xml:space="preserve"> tasks are allocated to the second machine.</w:t>
      </w:r>
    </w:p>
    <w:p w:rsidR="0097689D" w:rsidRDefault="00462A26" w:rsidP="0097689D">
      <w:pPr>
        <w:keepNext/>
      </w:pPr>
      <w:r>
        <w:rPr>
          <w:noProof/>
        </w:rPr>
        <w:drawing>
          <wp:inline distT="0" distB="0" distL="0" distR="0" wp14:anchorId="1CCB3F24" wp14:editId="3C41FBB4">
            <wp:extent cx="4622334" cy="1452215"/>
            <wp:effectExtent l="0" t="0" r="6985" b="0"/>
            <wp:docPr id="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cstate="print"/>
                    <a:srcRect/>
                    <a:stretch>
                      <a:fillRect/>
                    </a:stretch>
                  </pic:blipFill>
                  <pic:spPr bwMode="auto">
                    <a:xfrm>
                      <a:off x="0" y="0"/>
                      <a:ext cx="4638194" cy="1457198"/>
                    </a:xfrm>
                    <a:prstGeom prst="rect">
                      <a:avLst/>
                    </a:prstGeom>
                    <a:noFill/>
                    <a:ln w="9525">
                      <a:noFill/>
                      <a:miter lim="800000"/>
                      <a:headEnd/>
                      <a:tailEnd/>
                    </a:ln>
                  </pic:spPr>
                </pic:pic>
              </a:graphicData>
            </a:graphic>
          </wp:inline>
        </w:drawing>
      </w:r>
    </w:p>
    <w:p w:rsidR="00D95762" w:rsidRPr="00D95762" w:rsidRDefault="003C6E86" w:rsidP="00D95762">
      <w:pPr>
        <w:pStyle w:val="Caption"/>
      </w:pPr>
      <w:bookmarkStart w:id="1516" w:name="_Ref320557878"/>
      <w:proofErr w:type="gramStart"/>
      <w:r>
        <w:t>Fig.</w:t>
      </w:r>
      <w:proofErr w:type="gramEnd"/>
      <w:r>
        <w:t xml:space="preserve"> </w:t>
      </w:r>
      <w:fldSimple w:instr=" SEQ Fig. \* ARABIC ">
        <w:r w:rsidR="00981F58">
          <w:rPr>
            <w:noProof/>
          </w:rPr>
          <w:t>12</w:t>
        </w:r>
      </w:fldSimple>
      <w:bookmarkEnd w:id="1516"/>
      <w:r w:rsidR="00D95762">
        <w:rPr>
          <w:noProof/>
        </w:rPr>
        <w:t xml:space="preserve"> - The 2</w:t>
      </w:r>
      <w:r w:rsidR="00D95762" w:rsidRPr="00D95762">
        <w:rPr>
          <w:noProof/>
          <w:vertAlign w:val="superscript"/>
        </w:rPr>
        <w:t>nd</w:t>
      </w:r>
      <w:r w:rsidR="00D95762">
        <w:rPr>
          <w:noProof/>
        </w:rPr>
        <w:t xml:space="preserve">  scenario result, allocation of tasks to machines plus start time, stop time, and duration of each task</w:t>
      </w:r>
    </w:p>
    <w:p w:rsidR="00462A26" w:rsidRDefault="00462A26" w:rsidP="004857AC">
      <w:r>
        <w:t>Also, in the defined sequence we see the intervals and transition time between them for each machine.</w:t>
      </w:r>
      <w:r w:rsidR="00A148CD">
        <w:t xml:space="preserve"> In this </w:t>
      </w:r>
      <w:r w:rsidR="005C76DB">
        <w:t>scenario,</w:t>
      </w:r>
      <w:r w:rsidR="00A148CD">
        <w:t xml:space="preserve"> completion time is reduced to 51</w:t>
      </w:r>
      <w:r w:rsidR="00806CCE">
        <w:t xml:space="preserve"> because of two cranes handle the tasks</w:t>
      </w:r>
      <w:r w:rsidR="006D7550">
        <w:t xml:space="preserve"> depicted in</w:t>
      </w:r>
      <w:r w:rsidR="008A2E12">
        <w:t xml:space="preserve"> </w:t>
      </w:r>
      <w:r w:rsidR="008A2E12">
        <w:fldChar w:fldCharType="begin"/>
      </w:r>
      <w:r w:rsidR="008A2E12">
        <w:instrText xml:space="preserve"> REF _Ref320557878 \h </w:instrText>
      </w:r>
      <w:r w:rsidR="008A2E12">
        <w:fldChar w:fldCharType="separate"/>
      </w:r>
      <w:r w:rsidR="00981F58">
        <w:t xml:space="preserve">Fig. </w:t>
      </w:r>
      <w:r w:rsidR="00981F58">
        <w:rPr>
          <w:noProof/>
        </w:rPr>
        <w:t>12</w:t>
      </w:r>
      <w:r w:rsidR="008A2E12">
        <w:fldChar w:fldCharType="end"/>
      </w:r>
      <w:r w:rsidR="008A2E12">
        <w:t xml:space="preserve"> and</w:t>
      </w:r>
      <w:r w:rsidR="006D7550">
        <w:t xml:space="preserve"> </w:t>
      </w:r>
      <w:r w:rsidR="006D7550">
        <w:fldChar w:fldCharType="begin"/>
      </w:r>
      <w:r w:rsidR="006D7550">
        <w:instrText xml:space="preserve"> REF _Ref320557854 \h </w:instrText>
      </w:r>
      <w:r w:rsidR="006D7550">
        <w:fldChar w:fldCharType="separate"/>
      </w:r>
      <w:r w:rsidR="00981F58">
        <w:t xml:space="preserve">Fig. </w:t>
      </w:r>
      <w:r w:rsidR="00981F58">
        <w:rPr>
          <w:noProof/>
        </w:rPr>
        <w:t>13</w:t>
      </w:r>
      <w:r w:rsidR="006D7550">
        <w:fldChar w:fldCharType="end"/>
      </w:r>
      <w:r w:rsidR="00A148CD">
        <w:t>.</w:t>
      </w:r>
    </w:p>
    <w:p w:rsidR="0097689D" w:rsidRDefault="00462A26" w:rsidP="0097689D">
      <w:pPr>
        <w:keepNext/>
      </w:pPr>
      <w:r>
        <w:rPr>
          <w:noProof/>
        </w:rPr>
        <w:lastRenderedPageBreak/>
        <w:drawing>
          <wp:inline distT="0" distB="0" distL="0" distR="0" wp14:anchorId="4A620800" wp14:editId="2DD9B926">
            <wp:extent cx="5127108" cy="2403718"/>
            <wp:effectExtent l="19050" t="0" r="0" b="0"/>
            <wp:docPr id="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cstate="print"/>
                    <a:srcRect/>
                    <a:stretch>
                      <a:fillRect/>
                    </a:stretch>
                  </pic:blipFill>
                  <pic:spPr bwMode="auto">
                    <a:xfrm>
                      <a:off x="0" y="0"/>
                      <a:ext cx="5127901" cy="2404090"/>
                    </a:xfrm>
                    <a:prstGeom prst="rect">
                      <a:avLst/>
                    </a:prstGeom>
                    <a:noFill/>
                    <a:ln w="9525">
                      <a:noFill/>
                      <a:miter lim="800000"/>
                      <a:headEnd/>
                      <a:tailEnd/>
                    </a:ln>
                  </pic:spPr>
                </pic:pic>
              </a:graphicData>
            </a:graphic>
          </wp:inline>
        </w:drawing>
      </w:r>
    </w:p>
    <w:p w:rsidR="00462A26" w:rsidRDefault="003C6E86" w:rsidP="00D95762">
      <w:pPr>
        <w:pStyle w:val="Caption"/>
      </w:pPr>
      <w:bookmarkStart w:id="1517" w:name="_Ref320557854"/>
      <w:proofErr w:type="gramStart"/>
      <w:r>
        <w:t>Fig.</w:t>
      </w:r>
      <w:proofErr w:type="gramEnd"/>
      <w:r>
        <w:t xml:space="preserve"> </w:t>
      </w:r>
      <w:fldSimple w:instr=" SEQ Fig. \* ARABIC ">
        <w:r w:rsidR="00981F58">
          <w:rPr>
            <w:noProof/>
          </w:rPr>
          <w:t>13</w:t>
        </w:r>
      </w:fldSimple>
      <w:bookmarkEnd w:id="1517"/>
      <w:r w:rsidR="00D95762">
        <w:rPr>
          <w:noProof/>
        </w:rPr>
        <w:t xml:space="preserve"> - Gantt chart of the 2</w:t>
      </w:r>
      <w:r w:rsidR="00D95762" w:rsidRPr="00D95762">
        <w:rPr>
          <w:noProof/>
          <w:vertAlign w:val="superscript"/>
        </w:rPr>
        <w:t>nd</w:t>
      </w:r>
      <w:r w:rsidR="00D95762">
        <w:rPr>
          <w:noProof/>
        </w:rPr>
        <w:t xml:space="preserve">  scenario result</w:t>
      </w:r>
    </w:p>
    <w:p w:rsidR="0067436D" w:rsidRDefault="0067436D" w:rsidP="0067436D">
      <w:pPr>
        <w:rPr>
          <w:ins w:id="1518" w:author="Iman Zabet" w:date="2012-05-06T18:30:00Z"/>
        </w:rPr>
      </w:pPr>
    </w:p>
    <w:p w:rsidR="004857AC" w:rsidRDefault="004857AC" w:rsidP="004857AC">
      <w:pPr>
        <w:pStyle w:val="Heading4"/>
      </w:pPr>
      <w:r>
        <w:t>3</w:t>
      </w:r>
      <w:r>
        <w:rPr>
          <w:vertAlign w:val="superscript"/>
        </w:rPr>
        <w:t>rd</w:t>
      </w:r>
      <w:r>
        <w:t xml:space="preserve"> scenario</w:t>
      </w:r>
    </w:p>
    <w:p w:rsidR="00462A26" w:rsidRDefault="00462A26" w:rsidP="00C95F83">
      <w:r>
        <w:t>In the third simulation, as far as we know our transition matrix between</w:t>
      </w:r>
      <w:r w:rsidR="004857AC">
        <w:t xml:space="preserve"> </w:t>
      </w:r>
      <m:oMath>
        <m:r>
          <m:rPr>
            <m:sty m:val="p"/>
          </m:rPr>
          <w:rPr>
            <w:rFonts w:ascii="Cambria Math" w:hAnsi="Cambria Math"/>
          </w:rPr>
          <m:t xml:space="preserve">task </m:t>
        </m:r>
        <w:ins w:id="1519" w:author="Iman Zabet" w:date="2012-05-05T14:59:00Z">
          <m:r>
            <w:rPr>
              <w:rFonts w:ascii="Cambria Math" w:hAnsi="Cambria Math"/>
            </w:rPr>
            <m:t>i</m:t>
          </m:r>
        </w:ins>
      </m:oMath>
      <w:r w:rsidR="00370BAB">
        <w:t xml:space="preserve"> </w:t>
      </w:r>
      <w:r>
        <w:t>and</w:t>
      </w:r>
      <w:r w:rsidR="004857AC">
        <w:rPr>
          <w:position w:val="-14"/>
        </w:rPr>
        <w:t xml:space="preserve"> </w:t>
      </w:r>
      <m:oMath>
        <m:r>
          <m:rPr>
            <m:sty m:val="p"/>
          </m:rPr>
          <w:rPr>
            <w:rFonts w:ascii="Cambria Math" w:hAnsi="Cambria Math"/>
          </w:rPr>
          <m:t>task</m:t>
        </m:r>
        <m:r>
          <w:rPr>
            <w:rFonts w:ascii="Cambria Math" w:hAnsi="Cambria Math"/>
          </w:rPr>
          <m:t xml:space="preserve"> j </m:t>
        </m:r>
      </m:oMath>
      <w:r>
        <w:t xml:space="preserve">are non-symmetric in our real problem, because some tasks </w:t>
      </w:r>
      <w:ins w:id="1520" w:author="Iman Zabet" w:date="2012-05-06T23:03:00Z">
        <w:r w:rsidR="00491B87">
          <w:t xml:space="preserve">must be assigned </w:t>
        </w:r>
      </w:ins>
      <w:del w:id="1521" w:author="Iman Zabet" w:date="2012-05-06T23:03:00Z">
        <w:r w:rsidDel="00491B87">
          <w:delText xml:space="preserve">may </w:delText>
        </w:r>
        <w:commentRangeStart w:id="1522"/>
        <w:r w:rsidDel="00491B87">
          <w:delText xml:space="preserve">define </w:delText>
        </w:r>
      </w:del>
      <w:commentRangeEnd w:id="1522"/>
      <w:r w:rsidR="00DD6B51">
        <w:rPr>
          <w:rStyle w:val="CommentReference"/>
          <w:rFonts w:ascii="Tahoma" w:hAnsi="Tahoma"/>
        </w:rPr>
        <w:commentReference w:id="1522"/>
      </w:r>
      <w:r>
        <w:t xml:space="preserve">to some machine and some others </w:t>
      </w:r>
      <w:ins w:id="1523" w:author="Iman Zabet" w:date="2012-05-06T23:03:00Z">
        <w:r w:rsidR="00C95F83">
          <w:t xml:space="preserve">must be assigned </w:t>
        </w:r>
      </w:ins>
      <w:del w:id="1524" w:author="Iman Zabet" w:date="2012-05-06T23:03:00Z">
        <w:r w:rsidDel="00C95F83">
          <w:delText xml:space="preserve">may </w:delText>
        </w:r>
        <w:commentRangeStart w:id="1525"/>
        <w:r w:rsidDel="00C95F83">
          <w:delText>define</w:delText>
        </w:r>
        <w:commentRangeEnd w:id="1525"/>
        <w:r w:rsidR="003476D4" w:rsidDel="00C95F83">
          <w:rPr>
            <w:rStyle w:val="CommentReference"/>
            <w:rFonts w:ascii="Tahoma" w:hAnsi="Tahoma"/>
          </w:rPr>
          <w:commentReference w:id="1525"/>
        </w:r>
        <w:r w:rsidDel="00C95F83">
          <w:delText xml:space="preserve"> </w:delText>
        </w:r>
      </w:del>
      <w:r>
        <w:t xml:space="preserve">to other part of machine (i.e. some tasks aren't defined never to some machine). Regarding to this fact, our model should be more complex. Also from now, our problem becomes a </w:t>
      </w:r>
      <w:commentRangeStart w:id="1526"/>
      <w:r>
        <w:t>customized</w:t>
      </w:r>
      <w:commentRangeEnd w:id="1526"/>
      <w:r w:rsidR="003476D4">
        <w:rPr>
          <w:rStyle w:val="CommentReference"/>
          <w:rFonts w:ascii="Tahoma" w:hAnsi="Tahoma"/>
        </w:rPr>
        <w:commentReference w:id="1526"/>
      </w:r>
      <w:r>
        <w:t xml:space="preserve"> optimization problem which is </w:t>
      </w:r>
      <w:commentRangeStart w:id="1527"/>
      <w:r>
        <w:t>more problematic</w:t>
      </w:r>
      <w:commentRangeEnd w:id="1527"/>
      <w:r w:rsidR="008F1FA0">
        <w:rPr>
          <w:rStyle w:val="CommentReference"/>
          <w:rFonts w:ascii="Tahoma" w:hAnsi="Tahoma"/>
        </w:rPr>
        <w:commentReference w:id="1527"/>
      </w:r>
      <w:r>
        <w:t xml:space="preserve"> and needs to define a special model. In this </w:t>
      </w:r>
      <w:ins w:id="1528" w:author="Iman Zabet" w:date="2012-05-06T19:14:00Z">
        <w:r w:rsidR="009731DC">
          <w:t>case,</w:t>
        </w:r>
      </w:ins>
      <w:r>
        <w:t xml:space="preserve"> we should change the entire n-dimensional array (except of transition time matrix) to tuple (tuple is a d</w:t>
      </w:r>
      <w:r w:rsidRPr="00B179BE">
        <w:t>ata structures in OPL</w:t>
      </w:r>
      <w:r>
        <w:t xml:space="preserve"> which</w:t>
      </w:r>
      <w:r w:rsidRPr="00B179BE">
        <w:t xml:space="preserve"> can be constructed cluster together closely related data</w:t>
      </w:r>
      <w:r>
        <w:t>). Also</w:t>
      </w:r>
      <w:ins w:id="1529" w:author="Iman Zabet" w:date="2012-05-06T19:15:00Z">
        <w:r w:rsidR="009731DC">
          <w:t>,</w:t>
        </w:r>
      </w:ins>
      <w:r>
        <w:t xml:space="preserve"> we should modify the defined constraints over the above new changes.</w:t>
      </w:r>
    </w:p>
    <w:p w:rsidR="00462A26" w:rsidRDefault="00462A26" w:rsidP="004857AC">
      <w:r>
        <w:t>In this case, we assume 7 tasks for 3 machines and the transition time matrix 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0"/>
        <w:gridCol w:w="900"/>
      </w:tblGrid>
      <w:tr w:rsidR="002E14C6" w:rsidTr="00686103">
        <w:tc>
          <w:tcPr>
            <w:tcW w:w="6390" w:type="dxa"/>
          </w:tcPr>
          <w:p w:rsidR="002E14C6" w:rsidRPr="0012023F" w:rsidRDefault="002E14C6" w:rsidP="00686103">
            <w:pPr>
              <w:spacing w:after="0"/>
              <w:ind w:firstLine="0"/>
              <w:rPr>
                <w:rFonts w:ascii="Courier New" w:hAnsi="Courier New" w:cs="Courier New"/>
              </w:rPr>
            </w:pPr>
            <w:r w:rsidRPr="0012023F">
              <w:rPr>
                <w:rFonts w:ascii="Courier New" w:hAnsi="Courier New" w:cs="Courier New"/>
                <w:color w:val="404080"/>
              </w:rPr>
              <w:t>T</w:t>
            </w:r>
            <w:r w:rsidRPr="0012023F">
              <w:rPr>
                <w:rFonts w:ascii="Courier New" w:hAnsi="Courier New" w:cs="Courier New"/>
              </w:rPr>
              <w:t xml:space="preserve"> = [</w:t>
            </w:r>
          </w:p>
          <w:p w:rsidR="002E14C6" w:rsidRPr="0012023F" w:rsidRDefault="002E14C6" w:rsidP="002E14C6">
            <w:pPr>
              <w:spacing w:after="0"/>
              <w:rPr>
                <w:rFonts w:ascii="Courier New" w:hAnsi="Courier New" w:cs="Courier New"/>
              </w:rPr>
            </w:pPr>
            <w:r w:rsidRPr="0012023F">
              <w:rPr>
                <w:rFonts w:ascii="Courier New" w:hAnsi="Courier New" w:cs="Courier New"/>
              </w:rPr>
              <w:t xml:space="preserve">    </w:t>
            </w:r>
            <w:r w:rsidRPr="0012023F">
              <w:rPr>
                <w:rFonts w:ascii="Courier New" w:hAnsi="Courier New" w:cs="Courier New"/>
                <w:color w:val="000000"/>
              </w:rPr>
              <w:t>[</w:t>
            </w:r>
            <w:r w:rsidRPr="0012023F">
              <w:rPr>
                <w:rFonts w:ascii="Courier New" w:hAnsi="Courier New" w:cs="Courier New"/>
                <w:color w:val="644632"/>
              </w:rPr>
              <w:t>1</w:t>
            </w:r>
            <w:ins w:id="1530" w:author="Iman Zabet" w:date="2012-05-07T02:44:00Z">
              <w:r w:rsidR="00163165">
                <w:rPr>
                  <w:rFonts w:ascii="Courier New" w:hAnsi="Courier New" w:cs="Courier New"/>
                  <w:color w:val="000000"/>
                </w:rPr>
                <w:t>0</w:t>
              </w:r>
            </w:ins>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50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30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40</w:t>
            </w:r>
            <w:r w:rsidRPr="0012023F">
              <w:rPr>
                <w:rFonts w:ascii="Courier New" w:hAnsi="Courier New" w:cs="Courier New"/>
                <w:color w:val="000000"/>
              </w:rPr>
              <w:t>,</w:t>
            </w:r>
            <w:r w:rsidRPr="0012023F">
              <w:rPr>
                <w:rFonts w:ascii="Courier New" w:hAnsi="Courier New" w:cs="Courier New"/>
                <w:color w:val="644632"/>
              </w:rPr>
              <w:t xml:space="preserve"> 50</w:t>
            </w:r>
            <w:r w:rsidRPr="0012023F">
              <w:rPr>
                <w:rFonts w:ascii="Courier New" w:hAnsi="Courier New" w:cs="Courier New"/>
                <w:color w:val="000000"/>
              </w:rPr>
              <w:t>,</w:t>
            </w:r>
            <w:r w:rsidRPr="0012023F">
              <w:rPr>
                <w:rFonts w:ascii="Courier New" w:hAnsi="Courier New" w:cs="Courier New"/>
                <w:color w:val="644632"/>
              </w:rPr>
              <w:t xml:space="preserve"> 30</w:t>
            </w:r>
            <w:r w:rsidRPr="0012023F">
              <w:rPr>
                <w:rFonts w:ascii="Courier New" w:hAnsi="Courier New" w:cs="Courier New"/>
                <w:color w:val="000000"/>
              </w:rPr>
              <w:t>,</w:t>
            </w:r>
            <w:r w:rsidRPr="0012023F">
              <w:rPr>
                <w:rFonts w:ascii="Courier New" w:hAnsi="Courier New" w:cs="Courier New"/>
                <w:color w:val="644632"/>
              </w:rPr>
              <w:t xml:space="preserve"> 40</w:t>
            </w:r>
            <w:r w:rsidRPr="0012023F">
              <w:rPr>
                <w:rFonts w:ascii="Courier New" w:hAnsi="Courier New" w:cs="Courier New"/>
                <w:color w:val="000000"/>
              </w:rPr>
              <w:t>],</w:t>
            </w:r>
          </w:p>
          <w:p w:rsidR="002E14C6" w:rsidRPr="0012023F" w:rsidRDefault="002E14C6" w:rsidP="002E14C6">
            <w:pPr>
              <w:spacing w:after="0"/>
              <w:rPr>
                <w:rFonts w:ascii="Courier New" w:hAnsi="Courier New" w:cs="Courier New"/>
              </w:rPr>
            </w:pPr>
            <w:r w:rsidRPr="0012023F">
              <w:rPr>
                <w:rFonts w:ascii="Courier New" w:hAnsi="Courier New" w:cs="Courier New"/>
                <w:color w:val="000000"/>
              </w:rPr>
              <w:t xml:space="preserve">    [</w:t>
            </w:r>
            <w:r w:rsidRPr="0012023F">
              <w:rPr>
                <w:rFonts w:ascii="Courier New" w:hAnsi="Courier New" w:cs="Courier New"/>
                <w:color w:val="644632"/>
              </w:rPr>
              <w:t>90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2</w:t>
            </w:r>
            <w:ins w:id="1531" w:author="Iman Zabet" w:date="2012-05-07T02:44:00Z">
              <w:r w:rsidR="00163165">
                <w:rPr>
                  <w:rFonts w:ascii="Courier New" w:hAnsi="Courier New" w:cs="Courier New"/>
                  <w:color w:val="000000"/>
                </w:rPr>
                <w:t>0</w:t>
              </w:r>
            </w:ins>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85</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80</w:t>
            </w:r>
            <w:r w:rsidRPr="0012023F">
              <w:rPr>
                <w:rFonts w:ascii="Courier New" w:hAnsi="Courier New" w:cs="Courier New"/>
                <w:color w:val="000000"/>
              </w:rPr>
              <w:t xml:space="preserve">, </w:t>
            </w:r>
            <w:r w:rsidRPr="0012023F">
              <w:rPr>
                <w:rFonts w:ascii="Courier New" w:hAnsi="Courier New" w:cs="Courier New"/>
                <w:color w:val="644632"/>
              </w:rPr>
              <w:t>90</w:t>
            </w:r>
            <w:r w:rsidRPr="0012023F">
              <w:rPr>
                <w:rFonts w:ascii="Courier New" w:hAnsi="Courier New" w:cs="Courier New"/>
                <w:color w:val="000000"/>
              </w:rPr>
              <w:t xml:space="preserve">, </w:t>
            </w:r>
            <w:r w:rsidRPr="0012023F">
              <w:rPr>
                <w:rFonts w:ascii="Courier New" w:hAnsi="Courier New" w:cs="Courier New"/>
                <w:color w:val="644632"/>
              </w:rPr>
              <w:t>80</w:t>
            </w:r>
            <w:r w:rsidRPr="0012023F">
              <w:rPr>
                <w:rFonts w:ascii="Courier New" w:hAnsi="Courier New" w:cs="Courier New"/>
                <w:color w:val="000000"/>
              </w:rPr>
              <w:t xml:space="preserve">, </w:t>
            </w:r>
            <w:r w:rsidRPr="0012023F">
              <w:rPr>
                <w:rFonts w:ascii="Courier New" w:hAnsi="Courier New" w:cs="Courier New"/>
                <w:color w:val="644632"/>
              </w:rPr>
              <w:t>60</w:t>
            </w:r>
            <w:r w:rsidRPr="0012023F">
              <w:rPr>
                <w:rFonts w:ascii="Courier New" w:hAnsi="Courier New" w:cs="Courier New"/>
                <w:color w:val="000000"/>
              </w:rPr>
              <w:t>],</w:t>
            </w:r>
          </w:p>
          <w:p w:rsidR="002E14C6" w:rsidRPr="0012023F" w:rsidRDefault="002E14C6" w:rsidP="002E14C6">
            <w:pPr>
              <w:spacing w:after="0"/>
              <w:rPr>
                <w:rFonts w:ascii="Courier New" w:hAnsi="Courier New" w:cs="Courier New"/>
              </w:rPr>
            </w:pPr>
            <w:r w:rsidRPr="0012023F">
              <w:rPr>
                <w:rFonts w:ascii="Courier New" w:hAnsi="Courier New" w:cs="Courier New"/>
                <w:color w:val="000000"/>
              </w:rPr>
              <w:t xml:space="preserve">    [</w:t>
            </w:r>
            <w:r w:rsidRPr="0012023F">
              <w:rPr>
                <w:rFonts w:ascii="Courier New" w:hAnsi="Courier New" w:cs="Courier New"/>
                <w:color w:val="644632"/>
              </w:rPr>
              <w:t>80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90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3</w:t>
            </w:r>
            <w:ins w:id="1532" w:author="Iman Zabet" w:date="2012-05-07T02:44:00Z">
              <w:r w:rsidR="00163165">
                <w:rPr>
                  <w:rFonts w:ascii="Courier New" w:hAnsi="Courier New" w:cs="Courier New"/>
                  <w:color w:val="000000"/>
                </w:rPr>
                <w:t>0</w:t>
              </w:r>
            </w:ins>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70</w:t>
            </w:r>
            <w:r w:rsidRPr="0012023F">
              <w:rPr>
                <w:rFonts w:ascii="Courier New" w:hAnsi="Courier New" w:cs="Courier New"/>
                <w:color w:val="000000"/>
              </w:rPr>
              <w:t xml:space="preserve">, </w:t>
            </w:r>
            <w:r w:rsidRPr="0012023F">
              <w:rPr>
                <w:rFonts w:ascii="Courier New" w:hAnsi="Courier New" w:cs="Courier New"/>
                <w:color w:val="644632"/>
              </w:rPr>
              <w:t>80</w:t>
            </w:r>
            <w:r w:rsidRPr="0012023F">
              <w:rPr>
                <w:rFonts w:ascii="Courier New" w:hAnsi="Courier New" w:cs="Courier New"/>
                <w:color w:val="000000"/>
              </w:rPr>
              <w:t xml:space="preserve">, </w:t>
            </w:r>
            <w:r w:rsidRPr="0012023F">
              <w:rPr>
                <w:rFonts w:ascii="Courier New" w:hAnsi="Courier New" w:cs="Courier New"/>
                <w:color w:val="644632"/>
              </w:rPr>
              <w:t>90</w:t>
            </w:r>
            <w:r w:rsidRPr="0012023F">
              <w:rPr>
                <w:rFonts w:ascii="Courier New" w:hAnsi="Courier New" w:cs="Courier New"/>
                <w:color w:val="000000"/>
              </w:rPr>
              <w:t xml:space="preserve">, </w:t>
            </w:r>
            <w:r w:rsidRPr="0012023F">
              <w:rPr>
                <w:rFonts w:ascii="Courier New" w:hAnsi="Courier New" w:cs="Courier New"/>
                <w:color w:val="644632"/>
              </w:rPr>
              <w:t>70</w:t>
            </w:r>
            <w:r w:rsidRPr="0012023F">
              <w:rPr>
                <w:rFonts w:ascii="Courier New" w:hAnsi="Courier New" w:cs="Courier New"/>
                <w:color w:val="000000"/>
              </w:rPr>
              <w:t>],</w:t>
            </w:r>
          </w:p>
          <w:p w:rsidR="002E14C6" w:rsidRPr="0012023F" w:rsidRDefault="002E14C6" w:rsidP="002E14C6">
            <w:pPr>
              <w:spacing w:after="0"/>
              <w:rPr>
                <w:rFonts w:ascii="Courier New" w:hAnsi="Courier New" w:cs="Courier New"/>
              </w:rPr>
            </w:pPr>
            <w:r w:rsidRPr="0012023F">
              <w:rPr>
                <w:rFonts w:ascii="Courier New" w:hAnsi="Courier New" w:cs="Courier New"/>
                <w:color w:val="000000"/>
              </w:rPr>
              <w:t xml:space="preserve">    [</w:t>
            </w:r>
            <w:r w:rsidRPr="0012023F">
              <w:rPr>
                <w:rFonts w:ascii="Courier New" w:hAnsi="Courier New" w:cs="Courier New"/>
                <w:color w:val="644632"/>
              </w:rPr>
              <w:t>50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45</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30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4</w:t>
            </w:r>
            <w:ins w:id="1533" w:author="Iman Zabet" w:date="2012-05-07T02:44:00Z">
              <w:r w:rsidR="00163165">
                <w:rPr>
                  <w:rFonts w:ascii="Courier New" w:hAnsi="Courier New" w:cs="Courier New"/>
                  <w:color w:val="000000"/>
                </w:rPr>
                <w:t>0</w:t>
              </w:r>
            </w:ins>
            <w:r w:rsidRPr="0012023F">
              <w:rPr>
                <w:rFonts w:ascii="Courier New" w:hAnsi="Courier New" w:cs="Courier New"/>
                <w:color w:val="000000"/>
              </w:rPr>
              <w:t>,</w:t>
            </w:r>
            <w:r w:rsidRPr="0012023F">
              <w:rPr>
                <w:rFonts w:ascii="Courier New" w:hAnsi="Courier New" w:cs="Courier New"/>
                <w:color w:val="644632"/>
              </w:rPr>
              <w:t xml:space="preserve"> 50</w:t>
            </w:r>
            <w:r w:rsidRPr="0012023F">
              <w:rPr>
                <w:rFonts w:ascii="Courier New" w:hAnsi="Courier New" w:cs="Courier New"/>
                <w:color w:val="000000"/>
              </w:rPr>
              <w:t>,</w:t>
            </w:r>
            <w:r w:rsidRPr="0012023F">
              <w:rPr>
                <w:rFonts w:ascii="Courier New" w:hAnsi="Courier New" w:cs="Courier New"/>
                <w:color w:val="644632"/>
              </w:rPr>
              <w:t xml:space="preserve"> 45</w:t>
            </w:r>
            <w:r w:rsidRPr="0012023F">
              <w:rPr>
                <w:rFonts w:ascii="Courier New" w:hAnsi="Courier New" w:cs="Courier New"/>
                <w:color w:val="000000"/>
              </w:rPr>
              <w:t>,</w:t>
            </w:r>
            <w:r w:rsidRPr="0012023F">
              <w:rPr>
                <w:rFonts w:ascii="Courier New" w:hAnsi="Courier New" w:cs="Courier New"/>
                <w:color w:val="644632"/>
              </w:rPr>
              <w:t xml:space="preserve"> 30</w:t>
            </w:r>
            <w:r w:rsidRPr="0012023F">
              <w:rPr>
                <w:rFonts w:ascii="Courier New" w:hAnsi="Courier New" w:cs="Courier New"/>
                <w:color w:val="000000"/>
              </w:rPr>
              <w:t>],</w:t>
            </w:r>
          </w:p>
          <w:p w:rsidR="002E14C6" w:rsidRPr="0012023F" w:rsidRDefault="002E14C6" w:rsidP="002E14C6">
            <w:pPr>
              <w:spacing w:after="0"/>
              <w:rPr>
                <w:rFonts w:ascii="Courier New" w:hAnsi="Courier New" w:cs="Courier New"/>
              </w:rPr>
            </w:pPr>
            <w:r w:rsidRPr="0012023F">
              <w:rPr>
                <w:rFonts w:ascii="Courier New" w:hAnsi="Courier New" w:cs="Courier New"/>
                <w:color w:val="000000"/>
              </w:rPr>
              <w:t xml:space="preserve">    [</w:t>
            </w:r>
            <w:r w:rsidRPr="0012023F">
              <w:rPr>
                <w:rFonts w:ascii="Courier New" w:hAnsi="Courier New" w:cs="Courier New"/>
                <w:color w:val="644632"/>
              </w:rPr>
              <w:t>80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65</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30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50</w:t>
            </w:r>
            <w:r w:rsidRPr="0012023F">
              <w:rPr>
                <w:rFonts w:ascii="Courier New" w:hAnsi="Courier New" w:cs="Courier New"/>
                <w:color w:val="000000"/>
              </w:rPr>
              <w:t>,</w:t>
            </w:r>
            <w:r w:rsidRPr="0012023F">
              <w:rPr>
                <w:rFonts w:ascii="Courier New" w:hAnsi="Courier New" w:cs="Courier New"/>
                <w:color w:val="644632"/>
              </w:rPr>
              <w:t xml:space="preserve"> 5</w:t>
            </w:r>
            <w:ins w:id="1534" w:author="Iman Zabet" w:date="2012-05-07T02:44:00Z">
              <w:r w:rsidR="00163165">
                <w:rPr>
                  <w:rFonts w:ascii="Courier New" w:hAnsi="Courier New" w:cs="Courier New"/>
                  <w:color w:val="644632"/>
                </w:rPr>
                <w:t>0</w:t>
              </w:r>
            </w:ins>
            <w:r w:rsidRPr="0012023F">
              <w:rPr>
                <w:rFonts w:ascii="Courier New" w:hAnsi="Courier New" w:cs="Courier New"/>
                <w:color w:val="000000"/>
              </w:rPr>
              <w:t xml:space="preserve">, </w:t>
            </w:r>
            <w:r w:rsidRPr="0012023F">
              <w:rPr>
                <w:rFonts w:ascii="Courier New" w:hAnsi="Courier New" w:cs="Courier New"/>
                <w:color w:val="644632"/>
              </w:rPr>
              <w:t>85</w:t>
            </w:r>
            <w:r w:rsidRPr="0012023F">
              <w:rPr>
                <w:rFonts w:ascii="Courier New" w:hAnsi="Courier New" w:cs="Courier New"/>
                <w:color w:val="000000"/>
              </w:rPr>
              <w:t>,</w:t>
            </w:r>
            <w:r w:rsidRPr="0012023F">
              <w:rPr>
                <w:rFonts w:ascii="Courier New" w:hAnsi="Courier New" w:cs="Courier New"/>
                <w:color w:val="644632"/>
              </w:rPr>
              <w:t xml:space="preserve"> 70</w:t>
            </w:r>
            <w:r w:rsidRPr="0012023F">
              <w:rPr>
                <w:rFonts w:ascii="Courier New" w:hAnsi="Courier New" w:cs="Courier New"/>
                <w:color w:val="000000"/>
              </w:rPr>
              <w:t>],</w:t>
            </w:r>
          </w:p>
          <w:p w:rsidR="002E14C6" w:rsidRPr="0012023F" w:rsidRDefault="002E14C6" w:rsidP="002E14C6">
            <w:pPr>
              <w:spacing w:after="0"/>
              <w:rPr>
                <w:rFonts w:ascii="Courier New" w:hAnsi="Courier New" w:cs="Courier New"/>
              </w:rPr>
            </w:pPr>
            <w:r w:rsidRPr="0012023F">
              <w:rPr>
                <w:rFonts w:ascii="Courier New" w:hAnsi="Courier New" w:cs="Courier New"/>
                <w:color w:val="000000"/>
              </w:rPr>
              <w:t xml:space="preserve">    [</w:t>
            </w:r>
            <w:r w:rsidRPr="0012023F">
              <w:rPr>
                <w:rFonts w:ascii="Courier New" w:hAnsi="Courier New" w:cs="Courier New"/>
                <w:color w:val="644632"/>
              </w:rPr>
              <w:t>60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85</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50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45</w:t>
            </w:r>
            <w:r w:rsidRPr="0012023F">
              <w:rPr>
                <w:rFonts w:ascii="Courier New" w:hAnsi="Courier New" w:cs="Courier New"/>
                <w:color w:val="000000"/>
              </w:rPr>
              <w:t>,</w:t>
            </w:r>
            <w:r w:rsidRPr="0012023F">
              <w:rPr>
                <w:rFonts w:ascii="Courier New" w:hAnsi="Courier New" w:cs="Courier New"/>
                <w:color w:val="644632"/>
              </w:rPr>
              <w:t xml:space="preserve"> 90</w:t>
            </w:r>
            <w:r w:rsidRPr="0012023F">
              <w:rPr>
                <w:rFonts w:ascii="Courier New" w:hAnsi="Courier New" w:cs="Courier New"/>
                <w:color w:val="000000"/>
              </w:rPr>
              <w:t>,</w:t>
            </w:r>
            <w:r w:rsidRPr="0012023F">
              <w:rPr>
                <w:rFonts w:ascii="Courier New" w:hAnsi="Courier New" w:cs="Courier New"/>
                <w:color w:val="644632"/>
              </w:rPr>
              <w:t xml:space="preserve"> 6</w:t>
            </w:r>
            <w:ins w:id="1535" w:author="Iman Zabet" w:date="2012-05-07T02:44:00Z">
              <w:r w:rsidR="00163165">
                <w:rPr>
                  <w:rFonts w:ascii="Courier New" w:hAnsi="Courier New" w:cs="Courier New"/>
                  <w:color w:val="000000"/>
                </w:rPr>
                <w:t>0</w:t>
              </w:r>
            </w:ins>
            <w:r w:rsidRPr="0012023F">
              <w:rPr>
                <w:rFonts w:ascii="Courier New" w:hAnsi="Courier New" w:cs="Courier New"/>
                <w:color w:val="000000"/>
              </w:rPr>
              <w:t>,</w:t>
            </w:r>
            <w:r w:rsidRPr="0012023F">
              <w:rPr>
                <w:rFonts w:ascii="Courier New" w:hAnsi="Courier New" w:cs="Courier New"/>
                <w:color w:val="644632"/>
              </w:rPr>
              <w:t xml:space="preserve"> 60</w:t>
            </w:r>
            <w:r w:rsidRPr="0012023F">
              <w:rPr>
                <w:rFonts w:ascii="Courier New" w:hAnsi="Courier New" w:cs="Courier New"/>
                <w:color w:val="000000"/>
              </w:rPr>
              <w:t>],</w:t>
            </w:r>
          </w:p>
          <w:p w:rsidR="002E14C6" w:rsidRDefault="002E14C6" w:rsidP="002E14C6">
            <w:r w:rsidRPr="0012023F">
              <w:rPr>
                <w:rFonts w:ascii="Courier New" w:hAnsi="Courier New" w:cs="Courier New"/>
                <w:color w:val="000000"/>
              </w:rPr>
              <w:t xml:space="preserve">  </w:t>
            </w:r>
            <w:r w:rsidR="00E07BA3" w:rsidRPr="0012023F">
              <w:rPr>
                <w:rFonts w:ascii="Courier New" w:hAnsi="Courier New" w:cs="Courier New"/>
                <w:color w:val="000000"/>
              </w:rPr>
              <w:t xml:space="preserve"> </w:t>
            </w:r>
            <w:r w:rsidRPr="0012023F">
              <w:rPr>
                <w:rFonts w:ascii="Courier New" w:hAnsi="Courier New" w:cs="Courier New"/>
                <w:color w:val="000000"/>
              </w:rPr>
              <w:t xml:space="preserve"> [</w:t>
            </w:r>
            <w:r w:rsidRPr="0012023F">
              <w:rPr>
                <w:rFonts w:ascii="Courier New" w:hAnsi="Courier New" w:cs="Courier New"/>
                <w:color w:val="644632"/>
              </w:rPr>
              <w:t>50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45</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90</w:t>
            </w:r>
            <w:r w:rsidRPr="0012023F">
              <w:rPr>
                <w:rFonts w:ascii="Courier New" w:hAnsi="Courier New" w:cs="Courier New"/>
                <w:color w:val="000000"/>
              </w:rPr>
              <w:t>,</w:t>
            </w:r>
            <w:r w:rsidRPr="0012023F">
              <w:rPr>
                <w:rFonts w:ascii="Courier New" w:hAnsi="Courier New" w:cs="Courier New"/>
              </w:rPr>
              <w:t xml:space="preserve"> </w:t>
            </w:r>
            <w:r w:rsidRPr="0012023F">
              <w:rPr>
                <w:rFonts w:ascii="Courier New" w:hAnsi="Courier New" w:cs="Courier New"/>
                <w:color w:val="644632"/>
              </w:rPr>
              <w:t>70</w:t>
            </w:r>
            <w:r w:rsidRPr="0012023F">
              <w:rPr>
                <w:rFonts w:ascii="Courier New" w:hAnsi="Courier New" w:cs="Courier New"/>
                <w:color w:val="000000"/>
              </w:rPr>
              <w:t>,</w:t>
            </w:r>
            <w:r w:rsidRPr="0012023F">
              <w:rPr>
                <w:rFonts w:ascii="Courier New" w:hAnsi="Courier New" w:cs="Courier New"/>
                <w:color w:val="644632"/>
              </w:rPr>
              <w:t xml:space="preserve"> 80</w:t>
            </w:r>
            <w:r w:rsidRPr="0012023F">
              <w:rPr>
                <w:rFonts w:ascii="Courier New" w:hAnsi="Courier New" w:cs="Courier New"/>
                <w:color w:val="000000"/>
              </w:rPr>
              <w:t>,</w:t>
            </w:r>
            <w:r w:rsidRPr="0012023F">
              <w:rPr>
                <w:rFonts w:ascii="Courier New" w:hAnsi="Courier New" w:cs="Courier New"/>
                <w:color w:val="644632"/>
              </w:rPr>
              <w:t xml:space="preserve"> 75</w:t>
            </w:r>
            <w:r w:rsidRPr="0012023F">
              <w:rPr>
                <w:rFonts w:ascii="Courier New" w:hAnsi="Courier New" w:cs="Courier New"/>
                <w:color w:val="000000"/>
              </w:rPr>
              <w:t>,</w:t>
            </w:r>
            <w:r w:rsidRPr="0012023F">
              <w:rPr>
                <w:rFonts w:ascii="Courier New" w:hAnsi="Courier New" w:cs="Courier New"/>
                <w:color w:val="644632"/>
              </w:rPr>
              <w:t xml:space="preserve"> 7</w:t>
            </w:r>
            <w:ins w:id="1536" w:author="Iman Zabet" w:date="2012-05-07T02:44:00Z">
              <w:r w:rsidR="00163165">
                <w:rPr>
                  <w:rFonts w:ascii="Courier New" w:hAnsi="Courier New" w:cs="Courier New"/>
                  <w:color w:val="000000"/>
                </w:rPr>
                <w:t>0</w:t>
              </w:r>
            </w:ins>
            <w:r w:rsidRPr="0012023F">
              <w:rPr>
                <w:rFonts w:ascii="Courier New" w:hAnsi="Courier New" w:cs="Courier New"/>
                <w:color w:val="000000"/>
              </w:rPr>
              <w:t>]</w:t>
            </w:r>
            <w:r w:rsidRPr="0012023F">
              <w:rPr>
                <w:rFonts w:ascii="Courier New" w:hAnsi="Courier New" w:cs="Courier New"/>
              </w:rPr>
              <w:t>]</w:t>
            </w:r>
          </w:p>
        </w:tc>
        <w:tc>
          <w:tcPr>
            <w:tcW w:w="900" w:type="dxa"/>
            <w:vAlign w:val="center"/>
          </w:tcPr>
          <w:p w:rsidR="002E14C6" w:rsidRPr="00450BC8" w:rsidRDefault="000E4326" w:rsidP="00450BC8">
            <w:pPr>
              <w:pStyle w:val="Caption"/>
              <w:jc w:val="right"/>
              <w:rPr>
                <w:sz w:val="20"/>
                <w:szCs w:val="20"/>
              </w:rPr>
            </w:pPr>
            <w:r>
              <w:rPr>
                <w:sz w:val="20"/>
                <w:szCs w:val="20"/>
              </w:rPr>
              <w:t>(</w:t>
            </w:r>
            <w:r w:rsidR="00450BC8" w:rsidRPr="00450BC8">
              <w:rPr>
                <w:sz w:val="20"/>
                <w:szCs w:val="20"/>
              </w:rPr>
              <w:fldChar w:fldCharType="begin"/>
            </w:r>
            <w:r w:rsidR="00450BC8" w:rsidRPr="00450BC8">
              <w:rPr>
                <w:sz w:val="20"/>
                <w:szCs w:val="20"/>
              </w:rPr>
              <w:instrText xml:space="preserve"> SEQ ( \* ARABIC </w:instrText>
            </w:r>
            <w:r w:rsidR="00450BC8" w:rsidRPr="00450BC8">
              <w:rPr>
                <w:sz w:val="20"/>
                <w:szCs w:val="20"/>
              </w:rPr>
              <w:fldChar w:fldCharType="separate"/>
            </w:r>
            <w:r w:rsidR="00981F58">
              <w:rPr>
                <w:noProof/>
                <w:sz w:val="20"/>
                <w:szCs w:val="20"/>
              </w:rPr>
              <w:t>50</w:t>
            </w:r>
            <w:r w:rsidR="00450BC8" w:rsidRPr="00450BC8">
              <w:rPr>
                <w:sz w:val="20"/>
                <w:szCs w:val="20"/>
              </w:rPr>
              <w:fldChar w:fldCharType="end"/>
            </w:r>
            <w:r>
              <w:rPr>
                <w:sz w:val="20"/>
                <w:szCs w:val="20"/>
              </w:rPr>
              <w:t>)</w:t>
            </w:r>
          </w:p>
        </w:tc>
      </w:tr>
    </w:tbl>
    <w:p w:rsidR="00462A26" w:rsidRDefault="00462A26" w:rsidP="00EE74BC">
      <w:pPr>
        <w:rPr>
          <w:ins w:id="1537" w:author="Iman Zabet" w:date="2012-05-06T22:58:00Z"/>
        </w:rPr>
      </w:pPr>
      <w:r>
        <w:t xml:space="preserve">And, we assume our problem is same as </w:t>
      </w:r>
      <w:r>
        <w:fldChar w:fldCharType="begin"/>
      </w:r>
      <w:r>
        <w:instrText xml:space="preserve"> REF _Ref304851066 \h </w:instrText>
      </w:r>
      <w:r>
        <w:fldChar w:fldCharType="separate"/>
      </w:r>
      <w:r w:rsidR="00981F58">
        <w:t xml:space="preserve">Fig. </w:t>
      </w:r>
      <w:r w:rsidR="00981F58">
        <w:rPr>
          <w:noProof/>
        </w:rPr>
        <w:t>6</w:t>
      </w:r>
      <w:r>
        <w:fldChar w:fldCharType="end"/>
      </w:r>
      <w:r>
        <w:t xml:space="preserve"> </w:t>
      </w:r>
      <w:r w:rsidR="00E80254">
        <w:t xml:space="preserve">with overlapping and non-overlapping tasks, so we </w:t>
      </w:r>
      <w:r>
        <w:t>ha</w:t>
      </w:r>
      <w:r w:rsidR="00E80254">
        <w:t>ve</w:t>
      </w:r>
      <w:r>
        <w:t xml:space="preserve"> 3 cranes</w:t>
      </w:r>
      <w:r w:rsidR="00A50F5F">
        <w:t>,</w:t>
      </w:r>
      <w:r>
        <w:t xml:space="preserve"> task no. 1,2,3,4 are allocated for machine 1, task no. 3,4,5 are allocated to machine 2, and task no. 5,6,7 are for machine 3.</w:t>
      </w:r>
      <w:ins w:id="1538" w:author="Iman Zabet" w:date="2012-05-06T23:08:00Z">
        <w:r w:rsidR="008F71B2">
          <w:t xml:space="preserve"> </w:t>
        </w:r>
      </w:ins>
      <w:ins w:id="1539" w:author="Iman Zabet" w:date="2012-05-07T00:16:00Z">
        <w:r w:rsidR="00EE74BC">
          <w:t xml:space="preserve">According to our modification </w:t>
        </w:r>
        <w:r w:rsidR="00EE74BC">
          <w:fldChar w:fldCharType="begin"/>
        </w:r>
        <w:r w:rsidR="00EE74BC">
          <w:instrText xml:space="preserve"> REF _Ref323679595 \h </w:instrText>
        </w:r>
      </w:ins>
      <w:ins w:id="1540" w:author="Iman Zabet" w:date="2012-05-07T00:16:00Z">
        <w:r w:rsidR="00EE74BC">
          <w:fldChar w:fldCharType="separate"/>
        </w:r>
      </w:ins>
      <w:r w:rsidR="00981F58">
        <w:t>(</w:t>
      </w:r>
      <w:r w:rsidR="00981F58">
        <w:rPr>
          <w:noProof/>
        </w:rPr>
        <w:t>16</w:t>
      </w:r>
      <w:r w:rsidR="00981F58">
        <w:t>)</w:t>
      </w:r>
      <w:ins w:id="1541" w:author="Iman Zabet" w:date="2012-05-07T00:16:00Z">
        <w:r w:rsidR="00EE74BC">
          <w:fldChar w:fldCharType="end"/>
        </w:r>
        <w:r w:rsidR="00EE74BC">
          <w:t>-</w:t>
        </w:r>
        <w:r w:rsidR="00EE74BC">
          <w:fldChar w:fldCharType="begin"/>
        </w:r>
        <w:r w:rsidR="00EE74BC">
          <w:instrText xml:space="preserve"> REF _Ref323679765 \h </w:instrText>
        </w:r>
      </w:ins>
      <w:ins w:id="1542" w:author="Iman Zabet" w:date="2012-05-07T00:16:00Z">
        <w:r w:rsidR="00EE74BC">
          <w:fldChar w:fldCharType="separate"/>
        </w:r>
      </w:ins>
      <w:r w:rsidR="00981F58" w:rsidRPr="00A64CD4">
        <w:rPr>
          <w:rFonts w:cstheme="majorBidi"/>
        </w:rPr>
        <w:t>(</w:t>
      </w:r>
      <w:r w:rsidR="00981F58">
        <w:rPr>
          <w:rFonts w:cstheme="majorBidi"/>
          <w:noProof/>
        </w:rPr>
        <w:t>30</w:t>
      </w:r>
      <w:r w:rsidR="00981F58" w:rsidRPr="00A64CD4">
        <w:rPr>
          <w:rFonts w:cstheme="majorBidi"/>
        </w:rPr>
        <w:t>)</w:t>
      </w:r>
      <w:ins w:id="1543" w:author="Iman Zabet" w:date="2012-05-07T00:16:00Z">
        <w:r w:rsidR="00EE74BC">
          <w:fldChar w:fldCharType="end"/>
        </w:r>
        <w:r w:rsidR="00EE74BC">
          <w:t>, we can define a</w:t>
        </w:r>
        <w:proofErr w:type="gramStart"/>
        <w:r w:rsidR="00EE74BC">
          <w:t>;;</w:t>
        </w:r>
        <w:proofErr w:type="gramEnd"/>
        <w:r w:rsidR="00EE74BC">
          <w:t xml:space="preserve"> tasks to QCs as: </w:t>
        </w:r>
        <m:oMath>
          <m:d>
            <m:dPr>
              <m:begChr m:val="{"/>
              <m:endChr m:val="}"/>
              <m:ctrlPr>
                <w:rPr>
                  <w:rFonts w:ascii="Cambria Math" w:hAnsi="Cambria Math"/>
                  <w:i/>
                </w:rPr>
              </m:ctrlPr>
            </m:dPr>
            <m:e>
              <m:r>
                <w:rPr>
                  <w:rFonts w:ascii="Cambria Math" w:hAnsi="Cambria Math"/>
                </w:rPr>
                <m:t>1,2,3,4</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oMath>
        <w:r w:rsidR="00EE74BC">
          <w:t xml:space="preserve">, </w:t>
        </w:r>
        <m:oMath>
          <m:d>
            <m:dPr>
              <m:begChr m:val="{"/>
              <m:endChr m:val="}"/>
              <m:ctrlPr>
                <w:rPr>
                  <w:rFonts w:ascii="Cambria Math" w:hAnsi="Cambria Math"/>
                  <w:i/>
                </w:rPr>
              </m:ctrlPr>
            </m:dPr>
            <m:e>
              <m:r>
                <w:rPr>
                  <w:rFonts w:ascii="Cambria Math" w:hAnsi="Cambria Math"/>
                </w:rPr>
                <m:t>3,4,5</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oMath>
        <w:r w:rsidR="00EE74BC">
          <w:t xml:space="preserve">, </w:t>
        </w:r>
        <m:oMath>
          <m:d>
            <m:dPr>
              <m:begChr m:val="{"/>
              <m:endChr m:val="}"/>
              <m:ctrlPr>
                <w:rPr>
                  <w:rFonts w:ascii="Cambria Math" w:hAnsi="Cambria Math"/>
                  <w:i/>
                </w:rPr>
              </m:ctrlPr>
            </m:dPr>
            <m:e>
              <m:r>
                <w:rPr>
                  <w:rFonts w:ascii="Cambria Math" w:hAnsi="Cambria Math"/>
                </w:rPr>
                <m:t>5,6,7</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3</m:t>
              </m:r>
            </m:sub>
          </m:sSub>
        </m:oMath>
        <w:r w:rsidR="00EE74BC">
          <w:t xml:space="preserve">, for non-overlapping tasks: </w:t>
        </w:r>
        <m:oMath>
          <m:d>
            <m:dPr>
              <m:begChr m:val="{"/>
              <m:endChr m:val="}"/>
              <m:ctrlPr>
                <w:rPr>
                  <w:rFonts w:ascii="Cambria Math" w:hAnsi="Cambria Math"/>
                  <w:i/>
                </w:rPr>
              </m:ctrlPr>
            </m:dPr>
            <m:e>
              <m:r>
                <w:rPr>
                  <w:rFonts w:ascii="Cambria Math" w:hAnsi="Cambria Math"/>
                </w:rPr>
                <m:t>1,2</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Δ</m:t>
                  </m:r>
                </m:e>
              </m:acc>
            </m:e>
            <m:sub>
              <m:r>
                <w:rPr>
                  <w:rFonts w:ascii="Cambria Math" w:hAnsi="Cambria Math"/>
                </w:rPr>
                <m:t>1</m:t>
              </m:r>
            </m:sub>
          </m:sSub>
        </m:oMath>
        <w:r w:rsidR="00EE74BC">
          <w:t xml:space="preserve">, </w:t>
        </w:r>
        <m:oMath>
          <m:d>
            <m:dPr>
              <m:begChr m:val="{"/>
              <m:endChr m:val="}"/>
              <m:ctrlPr>
                <w:rPr>
                  <w:rFonts w:ascii="Cambria Math" w:hAnsi="Cambria Math"/>
                  <w:i/>
                </w:rPr>
              </m:ctrlPr>
            </m:dPr>
            <m:e>
              <m:r>
                <w:rPr>
                  <w:rFonts w:ascii="Cambria Math" w:hAnsi="Cambria Math"/>
                </w:rPr>
                <m:t>6,7</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Δ</m:t>
                  </m:r>
                </m:e>
              </m:acc>
            </m:e>
            <m:sub>
              <m:r>
                <w:rPr>
                  <w:rFonts w:ascii="Cambria Math" w:hAnsi="Cambria Math"/>
                </w:rPr>
                <m:t>3</m:t>
              </m:r>
            </m:sub>
          </m:sSub>
        </m:oMath>
        <w:r w:rsidR="00EE74BC">
          <w:t>. Also, overlapping tasks are defined:</w:t>
        </w:r>
        <m:oMath>
          <m:r>
            <w:rPr>
              <w:rFonts w:ascii="Cambria Math" w:hAnsi="Cambria Math"/>
            </w:rPr>
            <m:t xml:space="preserve"> </m:t>
          </m:r>
          <m:d>
            <m:dPr>
              <m:begChr m:val="{"/>
              <m:endChr m:val="}"/>
              <m:ctrlPr>
                <w:rPr>
                  <w:rFonts w:ascii="Cambria Math" w:hAnsi="Cambria Math"/>
                  <w:i/>
                </w:rPr>
              </m:ctrlPr>
            </m:dPr>
            <m:e>
              <m:r>
                <w:rPr>
                  <w:rFonts w:ascii="Cambria Math" w:hAnsi="Cambria Math"/>
                </w:rPr>
                <m:t>3,4</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Δ</m:t>
                  </m:r>
                </m:e>
              </m:acc>
            </m:e>
            <m:sub>
              <m:r>
                <w:rPr>
                  <w:rFonts w:ascii="Cambria Math" w:hAnsi="Cambria Math"/>
                </w:rPr>
                <m:t>1,2</m:t>
              </m:r>
            </m:sub>
          </m:sSub>
        </m:oMath>
        <w:proofErr w:type="gramStart"/>
        <w:r w:rsidR="00EE74BC">
          <w:t xml:space="preserve">, </w:t>
        </w:r>
        <w:proofErr w:type="gramEnd"/>
        <m:oMath>
          <m:d>
            <m:dPr>
              <m:begChr m:val="{"/>
              <m:endChr m:val="}"/>
              <m:ctrlPr>
                <w:rPr>
                  <w:rFonts w:ascii="Cambria Math" w:hAnsi="Cambria Math"/>
                  <w:i/>
                </w:rPr>
              </m:ctrlPr>
            </m:dPr>
            <m:e>
              <m:r>
                <w:rPr>
                  <w:rFonts w:ascii="Cambria Math" w:hAnsi="Cambria Math"/>
                </w:rPr>
                <m:t>5</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Δ</m:t>
                  </m:r>
                </m:e>
              </m:acc>
            </m:e>
            <m:sub>
              <m:r>
                <w:rPr>
                  <w:rFonts w:ascii="Cambria Math" w:hAnsi="Cambria Math"/>
                </w:rPr>
                <m:t>2,3</m:t>
              </m:r>
            </m:sub>
          </m:sSub>
        </m:oMath>
        <w:r w:rsidR="00EE74BC">
          <w:t>.</w:t>
        </w:r>
      </w:ins>
    </w:p>
    <w:p w:rsidR="00CA19D0" w:rsidRDefault="00CA19D0" w:rsidP="00CA19D0">
      <w:pPr>
        <w:rPr>
          <w:ins w:id="1544" w:author="Iman Zabet" w:date="2012-05-06T22:58:00Z"/>
        </w:rPr>
      </w:pPr>
      <w:ins w:id="1545" w:author="Iman Zabet" w:date="2012-05-06T22:58:00Z">
        <w:r>
          <w:t xml:space="preserve">The mathematical formulation according to our modification </w:t>
        </w:r>
        <w:r>
          <w:fldChar w:fldCharType="begin"/>
        </w:r>
        <w:r>
          <w:instrText xml:space="preserve"> REF _Ref323679595 \h </w:instrText>
        </w:r>
      </w:ins>
      <w:ins w:id="1546" w:author="Iman Zabet" w:date="2012-05-06T22:58:00Z">
        <w:r>
          <w:fldChar w:fldCharType="separate"/>
        </w:r>
      </w:ins>
      <w:r w:rsidR="00981F58">
        <w:t>(</w:t>
      </w:r>
      <w:r w:rsidR="00981F58">
        <w:rPr>
          <w:noProof/>
        </w:rPr>
        <w:t>16</w:t>
      </w:r>
      <w:r w:rsidR="00981F58">
        <w:t>)</w:t>
      </w:r>
      <w:ins w:id="1547" w:author="Iman Zabet" w:date="2012-05-06T22:58:00Z">
        <w:r>
          <w:fldChar w:fldCharType="end"/>
        </w:r>
        <w:r>
          <w:t>-</w:t>
        </w:r>
        <w:r>
          <w:fldChar w:fldCharType="begin"/>
        </w:r>
        <w:r>
          <w:instrText xml:space="preserve"> REF _Ref323679765 \h </w:instrText>
        </w:r>
      </w:ins>
      <w:ins w:id="1548" w:author="Iman Zabet" w:date="2012-05-06T22:58:00Z">
        <w:r>
          <w:fldChar w:fldCharType="separate"/>
        </w:r>
      </w:ins>
      <w:r w:rsidR="00981F58" w:rsidRPr="00A64CD4">
        <w:rPr>
          <w:rFonts w:cstheme="majorBidi"/>
        </w:rPr>
        <w:t>(</w:t>
      </w:r>
      <w:r w:rsidR="00981F58">
        <w:rPr>
          <w:rFonts w:cstheme="majorBidi"/>
          <w:noProof/>
        </w:rPr>
        <w:t>30</w:t>
      </w:r>
      <w:r w:rsidR="00981F58" w:rsidRPr="00A64CD4">
        <w:rPr>
          <w:rFonts w:cstheme="majorBidi"/>
        </w:rPr>
        <w:t>)</w:t>
      </w:r>
      <w:ins w:id="1549" w:author="Iman Zabet" w:date="2012-05-06T22:58:00Z">
        <w:r>
          <w:fldChar w:fldCharType="end"/>
        </w:r>
        <w:r>
          <w:t xml:space="preserve"> will be:</w:t>
        </w:r>
      </w:ins>
    </w:p>
    <w:p w:rsidR="00CA19D0" w:rsidRPr="008F6410" w:rsidRDefault="00CA19D0" w:rsidP="002E5941">
      <w:pPr>
        <w:pStyle w:val="Heading4"/>
        <w:numPr>
          <w:ilvl w:val="4"/>
          <w:numId w:val="26"/>
        </w:numPr>
        <w:rPr>
          <w:ins w:id="1550" w:author="Iman Zabet" w:date="2012-05-06T22:58:00Z"/>
        </w:rPr>
      </w:pPr>
      <w:ins w:id="1551" w:author="Iman Zabet" w:date="2012-05-06T22:58:00Z">
        <w:r w:rsidRPr="008F6410">
          <w:t>Objective</w:t>
        </w:r>
      </w:ins>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2"/>
        <w:gridCol w:w="975"/>
      </w:tblGrid>
      <w:tr w:rsidR="00CA19D0" w:rsidTr="00C76110">
        <w:trPr>
          <w:ins w:id="1552" w:author="Iman Zabet" w:date="2012-05-06T22:58:00Z"/>
        </w:trPr>
        <w:tc>
          <w:tcPr>
            <w:tcW w:w="6822" w:type="dxa"/>
          </w:tcPr>
          <w:p w:rsidR="00CA19D0" w:rsidRPr="006F63CE" w:rsidRDefault="00CA19D0" w:rsidP="00C76110">
            <w:pPr>
              <w:pStyle w:val="StyleBodyTextLatinCambriaMathComplexBodyCSArial"/>
              <w:rPr>
                <w:ins w:id="1553" w:author="Iman Zabet" w:date="2012-05-06T22:58:00Z"/>
              </w:rPr>
            </w:pPr>
            <w:ins w:id="1554" w:author="Iman Zabet" w:date="2012-05-06T22:58:00Z">
              <m:oMathPara>
                <m:oMathParaPr>
                  <m:jc m:val="left"/>
                </m:oMathParaPr>
                <m:oMath>
                  <m:r>
                    <m:t xml:space="preserve">minmize </m:t>
                  </m:r>
                </m:oMath>
              </m:oMathPara>
            </w:ins>
            <m:oMathPara>
              <m:oMathParaPr>
                <m:jc m:val="left"/>
              </m:oMathParaPr>
              <m:oMath>
                <m:sSub>
                  <m:sSubPr>
                    <m:ctrlPr/>
                  </m:sSubPr>
                  <m:e>
                    <w:ins w:id="1555" w:author="Iman Zabet" w:date="2012-05-06T22:58:00Z">
                      <m:r>
                        <m:t>α</m:t>
                      </m:r>
                    </w:ins>
                  </m:e>
                  <m:sub>
                    <w:ins w:id="1556" w:author="Iman Zabet" w:date="2012-05-06T22:58:00Z">
                      <m:r>
                        <m:t>1</m:t>
                      </m:r>
                    </w:ins>
                  </m:sub>
                </m:sSub>
                <w:ins w:id="1557" w:author="Iman Zabet" w:date="2012-05-06T22:58:00Z">
                  <m:r>
                    <m:t>W+</m:t>
                  </m:r>
                </w:ins>
                <m:sSub>
                  <m:sSubPr>
                    <m:ctrlPr/>
                  </m:sSubPr>
                  <m:e>
                    <w:ins w:id="1558" w:author="Iman Zabet" w:date="2012-05-06T22:58:00Z">
                      <m:r>
                        <m:t>α</m:t>
                      </m:r>
                    </w:ins>
                  </m:e>
                  <m:sub>
                    <w:ins w:id="1559" w:author="Iman Zabet" w:date="2012-05-06T22:58:00Z">
                      <m:r>
                        <m:t>2</m:t>
                      </m:r>
                    </w:ins>
                  </m:sub>
                </m:sSub>
                <m:nary>
                  <m:naryPr>
                    <m:chr m:val="∑"/>
                    <m:limLoc m:val="undOvr"/>
                    <m:ctrlPr/>
                  </m:naryPr>
                  <m:sub>
                    <w:ins w:id="1560" w:author="Iman Zabet" w:date="2012-05-06T22:58:00Z">
                      <m:r>
                        <m:t>k=1</m:t>
                      </m:r>
                    </w:ins>
                  </m:sub>
                  <m:sup>
                    <w:ins w:id="1561" w:author="Iman Zabet" w:date="2012-05-06T22:58:00Z">
                      <m:r>
                        <m:t>K</m:t>
                      </m:r>
                    </w:ins>
                  </m:sup>
                  <m:e>
                    <m:sSub>
                      <m:sSubPr>
                        <m:ctrlPr/>
                      </m:sSubPr>
                      <m:e>
                        <w:ins w:id="1562" w:author="Iman Zabet" w:date="2012-05-06T22:58:00Z">
                          <m:r>
                            <m:t>Y</m:t>
                          </m:r>
                        </w:ins>
                      </m:e>
                      <m:sub>
                        <w:ins w:id="1563" w:author="Iman Zabet" w:date="2012-05-06T22:58:00Z">
                          <m:r>
                            <m:t>k</m:t>
                          </m:r>
                        </w:ins>
                      </m:sub>
                    </m:sSub>
                  </m:e>
                </m:nary>
              </m:oMath>
            </m:oMathPara>
          </w:p>
        </w:tc>
        <w:tc>
          <w:tcPr>
            <w:tcW w:w="975" w:type="dxa"/>
            <w:vAlign w:val="center"/>
          </w:tcPr>
          <w:p w:rsidR="00CA19D0" w:rsidRPr="00A04918" w:rsidRDefault="00CA19D0" w:rsidP="00C76110">
            <w:pPr>
              <w:pStyle w:val="Caption"/>
              <w:spacing w:after="120"/>
              <w:jc w:val="right"/>
              <w:rPr>
                <w:ins w:id="1564" w:author="Iman Zabet" w:date="2012-05-06T22:58:00Z"/>
                <w:sz w:val="20"/>
                <w:szCs w:val="20"/>
              </w:rPr>
            </w:pPr>
            <w:ins w:id="1565" w:author="Iman Zabet" w:date="2012-05-06T22:58:00Z">
              <w:r>
                <w:rPr>
                  <w:sz w:val="20"/>
                  <w:szCs w:val="20"/>
                </w:rPr>
                <w:t>(</w:t>
              </w:r>
              <w:r w:rsidRPr="00A04918">
                <w:rPr>
                  <w:sz w:val="20"/>
                  <w:szCs w:val="20"/>
                </w:rPr>
                <w:fldChar w:fldCharType="begin"/>
              </w:r>
              <w:r w:rsidRPr="00A04918">
                <w:rPr>
                  <w:sz w:val="20"/>
                  <w:szCs w:val="20"/>
                </w:rPr>
                <w:instrText xml:space="preserve"> SEQ ( \* ARABIC </w:instrText>
              </w:r>
              <w:r w:rsidRPr="00A04918">
                <w:rPr>
                  <w:sz w:val="20"/>
                  <w:szCs w:val="20"/>
                </w:rPr>
                <w:fldChar w:fldCharType="separate"/>
              </w:r>
            </w:ins>
            <w:r w:rsidR="00981F58">
              <w:rPr>
                <w:noProof/>
                <w:sz w:val="20"/>
                <w:szCs w:val="20"/>
              </w:rPr>
              <w:t>51</w:t>
            </w:r>
            <w:ins w:id="1566" w:author="Iman Zabet" w:date="2012-05-06T22:58:00Z">
              <w:r w:rsidRPr="00A04918">
                <w:rPr>
                  <w:sz w:val="20"/>
                  <w:szCs w:val="20"/>
                </w:rPr>
                <w:fldChar w:fldCharType="end"/>
              </w:r>
              <w:r>
                <w:rPr>
                  <w:sz w:val="20"/>
                  <w:szCs w:val="20"/>
                </w:rPr>
                <w:t>)</w:t>
              </w:r>
            </w:ins>
          </w:p>
        </w:tc>
      </w:tr>
    </w:tbl>
    <w:p w:rsidR="00CA19D0" w:rsidRDefault="00CA19D0" w:rsidP="00CA19D0">
      <w:pPr>
        <w:pStyle w:val="Heading4"/>
        <w:numPr>
          <w:ilvl w:val="0"/>
          <w:numId w:val="0"/>
        </w:numPr>
        <w:ind w:left="360"/>
        <w:rPr>
          <w:ins w:id="1567" w:author="Iman Zabet" w:date="2012-05-06T22:58:00Z"/>
        </w:rPr>
      </w:pPr>
    </w:p>
    <w:p w:rsidR="00CA19D0" w:rsidRPr="008F6410" w:rsidRDefault="00CA19D0" w:rsidP="00CA19D0">
      <w:pPr>
        <w:pStyle w:val="Heading4"/>
        <w:numPr>
          <w:ilvl w:val="4"/>
          <w:numId w:val="7"/>
        </w:numPr>
        <w:rPr>
          <w:ins w:id="1568" w:author="Iman Zabet" w:date="2012-05-06T22:58:00Z"/>
        </w:rPr>
      </w:pPr>
      <w:ins w:id="1569" w:author="Iman Zabet" w:date="2012-05-06T22:58:00Z">
        <w:r w:rsidRPr="008F6410">
          <w:t>Cosntraints:</w:t>
        </w:r>
      </w:ins>
    </w:p>
    <w:tbl>
      <w:tblPr>
        <w:tblStyle w:val="TableGrid"/>
        <w:tblW w:w="779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69"/>
        <w:gridCol w:w="975"/>
      </w:tblGrid>
      <w:tr w:rsidR="00CA19D0" w:rsidTr="00F44B91">
        <w:trPr>
          <w:ins w:id="1570" w:author="Iman Zabet" w:date="2012-05-06T22:58:00Z"/>
        </w:trPr>
        <w:tc>
          <w:tcPr>
            <w:tcW w:w="4253" w:type="dxa"/>
            <w:vAlign w:val="center"/>
          </w:tcPr>
          <w:p w:rsidR="00CA19D0" w:rsidRPr="006F63CE" w:rsidRDefault="002C5E12" w:rsidP="00C76110">
            <w:pPr>
              <w:pStyle w:val="StyleBodyTextLatinCambriaMathComplexBodyCSArial"/>
              <w:rPr>
                <w:ins w:id="1571" w:author="Iman Zabet" w:date="2012-05-06T22:58:00Z"/>
              </w:rPr>
            </w:pPr>
            <m:oMathPara>
              <m:oMathParaPr>
                <m:jc m:val="left"/>
              </m:oMathParaPr>
              <m:oMath>
                <m:sSub>
                  <m:sSubPr>
                    <m:ctrlPr>
                      <w:ins w:id="1572" w:author="Iman Zabet" w:date="2012-05-06T22:58:00Z">
                        <w:rPr/>
                      </w:ins>
                    </m:ctrlPr>
                  </m:sSubPr>
                  <m:e>
                    <w:ins w:id="1573" w:author="Iman Zabet" w:date="2012-05-06T22:58:00Z">
                      <m:r>
                        <m:t>Y</m:t>
                      </m:r>
                    </w:ins>
                  </m:e>
                  <m:sub>
                    <w:ins w:id="1574" w:author="Iman Zabet" w:date="2012-05-06T22:58:00Z">
                      <m:r>
                        <m:t>k</m:t>
                      </m:r>
                    </w:ins>
                  </m:sub>
                </m:sSub>
                <w:ins w:id="1575" w:author="Iman Zabet" w:date="2012-05-06T22:58:00Z">
                  <m:r>
                    <m:t>≤W</m:t>
                  </m:r>
                </w:ins>
              </m:oMath>
            </m:oMathPara>
          </w:p>
        </w:tc>
        <w:tc>
          <w:tcPr>
            <w:tcW w:w="2569" w:type="dxa"/>
            <w:vAlign w:val="center"/>
          </w:tcPr>
          <w:p w:rsidR="00CA19D0" w:rsidRDefault="00CA19D0" w:rsidP="00C76110">
            <w:pPr>
              <w:pStyle w:val="StyleBodyTextLatinCambriaMathComplexBodyCSArial"/>
              <w:rPr>
                <w:ins w:id="1576" w:author="Iman Zabet" w:date="2012-05-06T22:58:00Z"/>
              </w:rPr>
            </w:pPr>
            <w:ins w:id="1577" w:author="Iman Zabet" w:date="2012-05-06T22:58:00Z">
              <m:oMath>
                <m:r>
                  <m:t>∀k=1, …, K,</m:t>
                </m:r>
              </m:oMath>
              <w:r>
                <w:rPr>
                  <w:rFonts w:eastAsiaTheme="minorEastAsia"/>
                </w:rPr>
                <w:t xml:space="preserve"> </w:t>
              </w:r>
            </w:ins>
          </w:p>
        </w:tc>
        <w:tc>
          <w:tcPr>
            <w:tcW w:w="975" w:type="dxa"/>
            <w:vAlign w:val="center"/>
          </w:tcPr>
          <w:p w:rsidR="00CA19D0" w:rsidRPr="00A64CD4" w:rsidRDefault="00CA19D0" w:rsidP="00C76110">
            <w:pPr>
              <w:ind w:firstLine="0"/>
              <w:jc w:val="right"/>
              <w:rPr>
                <w:ins w:id="1578" w:author="Iman Zabet" w:date="2012-05-06T22:58:00Z"/>
                <w:rFonts w:asciiTheme="majorBidi" w:hAnsiTheme="majorBidi" w:cstheme="majorBidi"/>
                <w:sz w:val="20"/>
                <w:szCs w:val="20"/>
              </w:rPr>
            </w:pPr>
            <w:ins w:id="1579" w:author="Iman Zabet" w:date="2012-05-06T22:58: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52</w:t>
            </w:r>
            <w:ins w:id="1580" w:author="Iman Zabet" w:date="2012-05-06T22:58: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CA19D0" w:rsidTr="00F44B91">
        <w:trPr>
          <w:ins w:id="1581" w:author="Iman Zabet" w:date="2012-05-06T22:58:00Z"/>
        </w:trPr>
        <w:tc>
          <w:tcPr>
            <w:tcW w:w="4253" w:type="dxa"/>
            <w:vAlign w:val="center"/>
          </w:tcPr>
          <w:p w:rsidR="00CA19D0" w:rsidRPr="006F63CE" w:rsidRDefault="002C5E12" w:rsidP="00C76110">
            <w:pPr>
              <w:pStyle w:val="StyleBodyTextLatinCambriaMathComplexBodyCSArial"/>
              <w:rPr>
                <w:ins w:id="1582" w:author="Iman Zabet" w:date="2012-05-06T22:58:00Z"/>
              </w:rPr>
            </w:pPr>
            <m:oMathPara>
              <m:oMathParaPr>
                <m:jc m:val="left"/>
              </m:oMathParaPr>
              <m:oMath>
                <m:nary>
                  <m:naryPr>
                    <m:chr m:val="∑"/>
                    <m:limLoc m:val="undOvr"/>
                    <m:supHide m:val="1"/>
                    <m:ctrlPr>
                      <w:ins w:id="1583" w:author="Iman Zabet" w:date="2012-05-06T22:58:00Z">
                        <w:rPr/>
                      </w:ins>
                    </m:ctrlPr>
                  </m:naryPr>
                  <m:sub>
                    <w:ins w:id="1584" w:author="Iman Zabet" w:date="2012-05-06T22:58:00Z">
                      <m:r>
                        <m:t>k</m:t>
                      </m:r>
                    </w:ins>
                  </m:sub>
                  <m:sup/>
                  <m:e>
                    <m:nary>
                      <m:naryPr>
                        <m:chr m:val="∑"/>
                        <m:limLoc m:val="undOvr"/>
                        <m:supHide m:val="1"/>
                        <m:ctrlPr>
                          <w:ins w:id="1585" w:author="Iman Zabet" w:date="2012-05-06T22:58:00Z">
                            <w:rPr/>
                          </w:ins>
                        </m:ctrlPr>
                      </m:naryPr>
                      <m:sub>
                        <w:ins w:id="1586" w:author="Iman Zabet" w:date="2012-05-06T22:58:00Z">
                          <m:r>
                            <m:t>i∈Ω</m:t>
                          </m:r>
                        </w:ins>
                      </m:sub>
                      <m:sup/>
                      <m:e>
                        <m:sSubSup>
                          <m:sSubSupPr>
                            <m:ctrlPr>
                              <w:ins w:id="1587" w:author="Iman Zabet" w:date="2012-05-06T22:58:00Z">
                                <w:rPr/>
                              </w:ins>
                            </m:ctrlPr>
                          </m:sSubSupPr>
                          <m:e>
                            <w:ins w:id="1588" w:author="Iman Zabet" w:date="2012-05-06T22:58:00Z">
                              <m:r>
                                <m:t>X</m:t>
                              </m:r>
                            </w:ins>
                          </m:e>
                          <m:sub>
                            <w:ins w:id="1589" w:author="Iman Zabet" w:date="2012-05-06T22:58:00Z">
                              <m:r>
                                <m:t>ij</m:t>
                              </m:r>
                            </w:ins>
                          </m:sub>
                          <m:sup>
                            <w:ins w:id="1590" w:author="Iman Zabet" w:date="2012-05-06T22:58:00Z">
                              <m:r>
                                <m:t>k</m:t>
                              </m:r>
                            </w:ins>
                          </m:sup>
                        </m:sSubSup>
                      </m:e>
                    </m:nary>
                  </m:e>
                </m:nary>
                <w:ins w:id="1591" w:author="Iman Zabet" w:date="2012-05-06T22:58:00Z">
                  <m:r>
                    <m:t>=1</m:t>
                  </m:r>
                </w:ins>
              </m:oMath>
            </m:oMathPara>
          </w:p>
        </w:tc>
        <w:tc>
          <w:tcPr>
            <w:tcW w:w="2569" w:type="dxa"/>
            <w:vAlign w:val="center"/>
          </w:tcPr>
          <w:p w:rsidR="00CA19D0" w:rsidRDefault="00CA19D0" w:rsidP="00C76110">
            <w:pPr>
              <w:pStyle w:val="StyleBodyTextLatinCambriaMathComplexBodyCSArial"/>
              <w:rPr>
                <w:ins w:id="1592" w:author="Iman Zabet" w:date="2012-05-06T22:58:00Z"/>
              </w:rPr>
            </w:pPr>
            <w:ins w:id="1593" w:author="Iman Zabet" w:date="2012-05-06T22:58:00Z">
              <m:oMath>
                <m:r>
                  <m:t>∀j∈Ω,</m:t>
                </m:r>
              </m:oMath>
              <w:r>
                <w:rPr>
                  <w:rFonts w:eastAsiaTheme="minorEastAsia"/>
                </w:rPr>
                <w:t xml:space="preserve"> </w:t>
              </w:r>
            </w:ins>
          </w:p>
        </w:tc>
        <w:tc>
          <w:tcPr>
            <w:tcW w:w="975" w:type="dxa"/>
            <w:vAlign w:val="center"/>
          </w:tcPr>
          <w:p w:rsidR="00CA19D0" w:rsidRPr="00A64CD4" w:rsidRDefault="00CA19D0" w:rsidP="00C76110">
            <w:pPr>
              <w:ind w:firstLine="0"/>
              <w:jc w:val="right"/>
              <w:rPr>
                <w:ins w:id="1594" w:author="Iman Zabet" w:date="2012-05-06T22:58:00Z"/>
                <w:rFonts w:asciiTheme="majorBidi" w:hAnsiTheme="majorBidi" w:cstheme="majorBidi"/>
                <w:sz w:val="20"/>
                <w:szCs w:val="20"/>
              </w:rPr>
            </w:pPr>
            <w:ins w:id="1595" w:author="Iman Zabet" w:date="2012-05-06T22:58: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53</w:t>
            </w:r>
            <w:ins w:id="1596" w:author="Iman Zabet" w:date="2012-05-06T22:58: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CA19D0" w:rsidTr="00F44B91">
        <w:trPr>
          <w:ins w:id="1597" w:author="Iman Zabet" w:date="2012-05-06T22:58:00Z"/>
        </w:trPr>
        <w:tc>
          <w:tcPr>
            <w:tcW w:w="4253" w:type="dxa"/>
            <w:vAlign w:val="center"/>
          </w:tcPr>
          <w:p w:rsidR="00CA19D0" w:rsidRPr="006F63CE" w:rsidRDefault="002C5E12" w:rsidP="00C76110">
            <w:pPr>
              <w:pStyle w:val="StyleBodyTextLatinCambriaMathComplexBodyCSArial"/>
              <w:rPr>
                <w:ins w:id="1598" w:author="Iman Zabet" w:date="2012-05-06T22:58:00Z"/>
              </w:rPr>
            </w:pPr>
            <m:oMathPara>
              <m:oMathParaPr>
                <m:jc m:val="left"/>
              </m:oMathParaPr>
              <m:oMath>
                <m:nary>
                  <m:naryPr>
                    <m:chr m:val="∑"/>
                    <m:limLoc m:val="undOvr"/>
                    <m:supHide m:val="1"/>
                    <m:ctrlPr>
                      <w:ins w:id="1599" w:author="Iman Zabet" w:date="2012-05-06T22:58:00Z">
                        <w:rPr/>
                      </w:ins>
                    </m:ctrlPr>
                  </m:naryPr>
                  <m:sub>
                    <w:ins w:id="1600" w:author="Iman Zabet" w:date="2012-05-06T22:58:00Z">
                      <m:r>
                        <m:t>j∈</m:t>
                      </m:r>
                    </w:ins>
                    <m:sSub>
                      <m:sSubPr>
                        <m:ctrlPr>
                          <w:ins w:id="1601" w:author="Iman Zabet" w:date="2012-05-06T22:58:00Z">
                            <w:rPr/>
                          </w:ins>
                        </m:ctrlPr>
                      </m:sSubPr>
                      <m:e>
                        <w:ins w:id="1602" w:author="Iman Zabet" w:date="2012-05-06T22:58:00Z">
                          <m:r>
                            <m:t>Δ</m:t>
                          </m:r>
                        </w:ins>
                      </m:e>
                      <m:sub>
                        <w:ins w:id="1603" w:author="Iman Zabet" w:date="2012-05-06T22:58:00Z">
                          <m:r>
                            <m:t>k</m:t>
                          </m:r>
                        </w:ins>
                      </m:sub>
                    </m:sSub>
                  </m:sub>
                  <m:sup/>
                  <m:e>
                    <m:sSubSup>
                      <m:sSubSupPr>
                        <m:ctrlPr>
                          <w:ins w:id="1604" w:author="Iman Zabet" w:date="2012-05-06T22:58:00Z">
                            <w:rPr/>
                          </w:ins>
                        </m:ctrlPr>
                      </m:sSubSupPr>
                      <m:e>
                        <w:ins w:id="1605" w:author="Iman Zabet" w:date="2012-05-06T22:58:00Z">
                          <m:r>
                            <m:t>X</m:t>
                          </m:r>
                        </w:ins>
                      </m:e>
                      <m:sub>
                        <w:ins w:id="1606" w:author="Iman Zabet" w:date="2012-05-06T22:58:00Z">
                          <m:r>
                            <m:t>ij</m:t>
                          </m:r>
                        </w:ins>
                      </m:sub>
                      <m:sup>
                        <w:ins w:id="1607" w:author="Iman Zabet" w:date="2012-05-06T22:58:00Z">
                          <m:r>
                            <m:t>k</m:t>
                          </m:r>
                        </w:ins>
                      </m:sup>
                    </m:sSubSup>
                  </m:e>
                </m:nary>
                <w:ins w:id="1608" w:author="Iman Zabet" w:date="2012-05-06T22:58:00Z">
                  <m:r>
                    <m:t>-</m:t>
                  </m:r>
                </w:ins>
                <m:nary>
                  <m:naryPr>
                    <m:chr m:val="∑"/>
                    <m:limLoc m:val="undOvr"/>
                    <m:supHide m:val="1"/>
                    <m:ctrlPr>
                      <w:ins w:id="1609" w:author="Iman Zabet" w:date="2012-05-06T22:58:00Z">
                        <w:rPr/>
                      </w:ins>
                    </m:ctrlPr>
                  </m:naryPr>
                  <m:sub>
                    <w:ins w:id="1610" w:author="Iman Zabet" w:date="2012-05-06T22:58:00Z">
                      <m:r>
                        <m:t>j∈</m:t>
                      </m:r>
                    </w:ins>
                    <m:sSub>
                      <m:sSubPr>
                        <m:ctrlPr>
                          <w:ins w:id="1611" w:author="Iman Zabet" w:date="2012-05-06T22:58:00Z">
                            <w:rPr/>
                          </w:ins>
                        </m:ctrlPr>
                      </m:sSubPr>
                      <m:e>
                        <w:ins w:id="1612" w:author="Iman Zabet" w:date="2012-05-06T22:58:00Z">
                          <m:r>
                            <m:t>Δ</m:t>
                          </m:r>
                        </w:ins>
                      </m:e>
                      <m:sub>
                        <w:ins w:id="1613" w:author="Iman Zabet" w:date="2012-05-06T22:58:00Z">
                          <m:r>
                            <m:t>k</m:t>
                          </m:r>
                        </w:ins>
                      </m:sub>
                    </m:sSub>
                  </m:sub>
                  <m:sup/>
                  <m:e>
                    <m:sSubSup>
                      <m:sSubSupPr>
                        <m:ctrlPr>
                          <w:ins w:id="1614" w:author="Iman Zabet" w:date="2012-05-06T22:58:00Z">
                            <w:rPr/>
                          </w:ins>
                        </m:ctrlPr>
                      </m:sSubSupPr>
                      <m:e>
                        <w:ins w:id="1615" w:author="Iman Zabet" w:date="2012-05-06T22:58:00Z">
                          <m:r>
                            <m:t>X</m:t>
                          </m:r>
                        </w:ins>
                      </m:e>
                      <m:sub>
                        <w:ins w:id="1616" w:author="Iman Zabet" w:date="2012-05-06T22:58:00Z">
                          <m:r>
                            <m:t>ji</m:t>
                          </m:r>
                        </w:ins>
                      </m:sub>
                      <m:sup>
                        <w:ins w:id="1617" w:author="Iman Zabet" w:date="2012-05-06T22:58:00Z">
                          <m:r>
                            <m:t>k</m:t>
                          </m:r>
                        </w:ins>
                      </m:sup>
                    </m:sSubSup>
                  </m:e>
                </m:nary>
                <w:ins w:id="1618" w:author="Iman Zabet" w:date="2012-05-06T22:58:00Z">
                  <m:r>
                    <m:t>=0</m:t>
                  </m:r>
                </w:ins>
              </m:oMath>
            </m:oMathPara>
          </w:p>
        </w:tc>
        <w:tc>
          <w:tcPr>
            <w:tcW w:w="2569" w:type="dxa"/>
            <w:vAlign w:val="center"/>
          </w:tcPr>
          <w:p w:rsidR="00CA19D0" w:rsidRPr="00356F0E" w:rsidRDefault="00CA19D0" w:rsidP="00C76110">
            <w:pPr>
              <w:pStyle w:val="StyleBodyTextLatinCambriaMathComplexBodyCSArial"/>
              <w:rPr>
                <w:ins w:id="1619" w:author="Iman Zabet" w:date="2012-05-06T22:58:00Z"/>
                <w:rFonts w:eastAsiaTheme="minorEastAsia"/>
              </w:rPr>
            </w:pPr>
            <w:ins w:id="1620" w:author="Iman Zabet" w:date="2012-05-06T22:58:00Z">
              <m:oMathPara>
                <m:oMathParaPr>
                  <m:jc m:val="left"/>
                </m:oMathParaPr>
                <m:oMath>
                  <m:r>
                    <m:t>∀i∈</m:t>
                  </m:r>
                </m:oMath>
              </m:oMathPara>
            </w:ins>
            <m:oMathPara>
              <m:oMathParaPr>
                <m:jc m:val="left"/>
              </m:oMathParaPr>
              <m:oMath>
                <m:sSub>
                  <m:sSubPr>
                    <m:ctrlPr/>
                  </m:sSubPr>
                  <m:e>
                    <w:ins w:id="1621" w:author="Iman Zabet" w:date="2012-05-06T22:58:00Z">
                      <m:r>
                        <m:t>Δ</m:t>
                      </m:r>
                    </w:ins>
                  </m:e>
                  <m:sub>
                    <w:ins w:id="1622" w:author="Iman Zabet" w:date="2012-05-06T22:58:00Z">
                      <m:r>
                        <m:t>n</m:t>
                      </m:r>
                    </w:ins>
                  </m:sub>
                </m:sSub>
                <w:ins w:id="1623" w:author="Iman Zabet" w:date="2012-05-06T22:58:00Z">
                  <m:r>
                    <m:t>,  n=1,…,K</m:t>
                  </m:r>
                  <m:r>
                    <w:rPr>
                      <w:rFonts w:hint="eastAsia"/>
                    </w:rPr>
                    <m:t>,</m:t>
                  </m:r>
                </w:ins>
              </m:oMath>
            </m:oMathPara>
          </w:p>
          <w:p w:rsidR="00CA19D0" w:rsidRPr="00356F0E" w:rsidRDefault="00CA19D0" w:rsidP="00C76110">
            <w:pPr>
              <w:pStyle w:val="StyleBodyTextLatinCambriaMathComplexBodyCSArial"/>
              <w:rPr>
                <w:ins w:id="1624" w:author="Iman Zabet" w:date="2012-05-06T22:58:00Z"/>
                <w:rFonts w:eastAsia="SimSun"/>
                <w:lang w:bidi="ar-SA"/>
              </w:rPr>
            </w:pPr>
            <w:ins w:id="1625" w:author="Iman Zabet" w:date="2012-05-06T22:58:00Z">
              <m:oMathPara>
                <m:oMathParaPr>
                  <m:jc m:val="left"/>
                </m:oMathParaPr>
                <m:oMath>
                  <m:r>
                    <m:t>∀k=1, …,K,</m:t>
                  </m:r>
                </m:oMath>
              </m:oMathPara>
            </w:ins>
          </w:p>
        </w:tc>
        <w:tc>
          <w:tcPr>
            <w:tcW w:w="975" w:type="dxa"/>
            <w:vAlign w:val="center"/>
          </w:tcPr>
          <w:p w:rsidR="00CA19D0" w:rsidRPr="00A64CD4" w:rsidRDefault="00CA19D0" w:rsidP="00C76110">
            <w:pPr>
              <w:ind w:firstLine="0"/>
              <w:jc w:val="right"/>
              <w:rPr>
                <w:ins w:id="1626" w:author="Iman Zabet" w:date="2012-05-06T22:58:00Z"/>
                <w:rFonts w:asciiTheme="majorBidi" w:hAnsiTheme="majorBidi" w:cstheme="majorBidi"/>
                <w:sz w:val="20"/>
                <w:szCs w:val="20"/>
              </w:rPr>
            </w:pPr>
            <w:ins w:id="1627" w:author="Iman Zabet" w:date="2012-05-06T22:58: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54</w:t>
            </w:r>
            <w:ins w:id="1628" w:author="Iman Zabet" w:date="2012-05-06T22:58: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CA19D0" w:rsidTr="00F44B91">
        <w:trPr>
          <w:ins w:id="1629" w:author="Iman Zabet" w:date="2012-05-06T22:58:00Z"/>
        </w:trPr>
        <w:tc>
          <w:tcPr>
            <w:tcW w:w="4253" w:type="dxa"/>
            <w:vAlign w:val="center"/>
          </w:tcPr>
          <w:p w:rsidR="00CA19D0" w:rsidRDefault="002C5E12" w:rsidP="00C76110">
            <w:pPr>
              <w:pStyle w:val="StyleBodyTextLatinCambriaMathComplexBodyCSArial"/>
              <w:rPr>
                <w:ins w:id="1630" w:author="Iman Zabet" w:date="2012-05-06T22:58:00Z"/>
              </w:rPr>
            </w:pPr>
            <m:oMath>
              <m:sSub>
                <m:sSubPr>
                  <m:ctrlPr>
                    <w:ins w:id="1631" w:author="Iman Zabet" w:date="2012-05-06T22:58:00Z">
                      <w:rPr/>
                    </w:ins>
                  </m:ctrlPr>
                </m:sSubPr>
                <m:e>
                  <w:ins w:id="1632" w:author="Iman Zabet" w:date="2012-05-06T22:58:00Z">
                    <m:r>
                      <m:t>D</m:t>
                    </m:r>
                  </w:ins>
                </m:e>
                <m:sub>
                  <w:ins w:id="1633" w:author="Iman Zabet" w:date="2012-05-06T22:58:00Z">
                    <m:r>
                      <m:t>i</m:t>
                    </m:r>
                  </w:ins>
                </m:sub>
              </m:sSub>
              <w:ins w:id="1634" w:author="Iman Zabet" w:date="2012-05-06T22:58:00Z">
                <m:r>
                  <m:t>+</m:t>
                </m:r>
              </w:ins>
              <m:sSub>
                <m:sSubPr>
                  <m:ctrlPr>
                    <w:ins w:id="1635" w:author="Iman Zabet" w:date="2012-05-06T22:58:00Z">
                      <w:rPr/>
                    </w:ins>
                  </m:ctrlPr>
                </m:sSubPr>
                <m:e>
                  <w:ins w:id="1636" w:author="Iman Zabet" w:date="2012-05-06T22:58:00Z">
                    <m:r>
                      <m:t>t</m:t>
                    </m:r>
                  </w:ins>
                </m:e>
                <m:sub>
                  <w:ins w:id="1637" w:author="Iman Zabet" w:date="2012-05-06T22:58:00Z">
                    <m:r>
                      <m:t>ij</m:t>
                    </m:r>
                  </w:ins>
                </m:sub>
              </m:sSub>
              <w:ins w:id="1638" w:author="Iman Zabet" w:date="2012-05-06T22:58:00Z">
                <m:r>
                  <m:t>+</m:t>
                </m:r>
              </w:ins>
              <m:sSub>
                <m:sSubPr>
                  <m:ctrlPr>
                    <w:ins w:id="1639" w:author="Iman Zabet" w:date="2012-05-06T22:58:00Z">
                      <w:rPr/>
                    </w:ins>
                  </m:ctrlPr>
                </m:sSubPr>
                <m:e>
                  <w:ins w:id="1640" w:author="Iman Zabet" w:date="2012-05-06T22:58:00Z">
                    <m:r>
                      <m:t>p</m:t>
                    </m:r>
                  </w:ins>
                </m:e>
                <m:sub>
                  <w:ins w:id="1641" w:author="Iman Zabet" w:date="2012-05-06T22:58:00Z">
                    <m:r>
                      <m:t>j</m:t>
                    </m:r>
                  </w:ins>
                </m:sub>
              </m:sSub>
              <w:ins w:id="1642" w:author="Iman Zabet" w:date="2012-05-06T22:58:00Z">
                <m:r>
                  <m:t>-</m:t>
                </m:r>
              </w:ins>
              <m:sSub>
                <m:sSubPr>
                  <m:ctrlPr>
                    <w:ins w:id="1643" w:author="Iman Zabet" w:date="2012-05-06T22:58:00Z">
                      <w:rPr/>
                    </w:ins>
                  </m:ctrlPr>
                </m:sSubPr>
                <m:e>
                  <w:ins w:id="1644" w:author="Iman Zabet" w:date="2012-05-06T22:58:00Z">
                    <m:r>
                      <m:t>D</m:t>
                    </m:r>
                  </w:ins>
                </m:e>
                <m:sub>
                  <w:ins w:id="1645" w:author="Iman Zabet" w:date="2012-05-06T22:58:00Z">
                    <m:r>
                      <m:t>j</m:t>
                    </m:r>
                  </w:ins>
                </m:sub>
              </m:sSub>
              <w:ins w:id="1646" w:author="Iman Zabet" w:date="2012-05-06T22:58:00Z">
                <m:r>
                  <m:t>≤M(1-</m:t>
                </m:r>
              </w:ins>
              <m:sSubSup>
                <m:sSubSupPr>
                  <m:ctrlPr>
                    <w:ins w:id="1647" w:author="Iman Zabet" w:date="2012-05-06T22:58:00Z">
                      <w:rPr/>
                    </w:ins>
                  </m:ctrlPr>
                </m:sSubSupPr>
                <m:e>
                  <w:ins w:id="1648" w:author="Iman Zabet" w:date="2012-05-06T22:58:00Z">
                    <m:r>
                      <m:t>X</m:t>
                    </m:r>
                  </w:ins>
                </m:e>
                <m:sub>
                  <w:ins w:id="1649" w:author="Iman Zabet" w:date="2012-05-06T22:58:00Z">
                    <m:r>
                      <m:t>ij</m:t>
                    </m:r>
                  </w:ins>
                </m:sub>
                <m:sup>
                  <w:ins w:id="1650" w:author="Iman Zabet" w:date="2012-05-06T22:58:00Z">
                    <m:r>
                      <m:t>k</m:t>
                    </m:r>
                  </w:ins>
                </m:sup>
              </m:sSubSup>
              <w:ins w:id="1651" w:author="Iman Zabet" w:date="2012-05-06T22:58:00Z">
                <m:r>
                  <m:t>)</m:t>
                </m:r>
              </w:ins>
            </m:oMath>
            <w:ins w:id="1652" w:author="Iman Zabet" w:date="2012-05-06T22:58:00Z">
              <w:r w:rsidR="00CA19D0">
                <w:rPr>
                  <w:rFonts w:eastAsiaTheme="minorEastAsia"/>
                </w:rPr>
                <w:t xml:space="preserve"> </w:t>
              </w:r>
            </w:ins>
          </w:p>
        </w:tc>
        <w:tc>
          <w:tcPr>
            <w:tcW w:w="2569" w:type="dxa"/>
            <w:vAlign w:val="center"/>
          </w:tcPr>
          <w:p w:rsidR="00CA19D0" w:rsidRDefault="00CA19D0" w:rsidP="00C76110">
            <w:pPr>
              <w:pStyle w:val="StyleBodyTextLatinCambriaMathComplexBodyCSArial"/>
              <w:rPr>
                <w:ins w:id="1653" w:author="Iman Zabet" w:date="2012-05-06T22:58:00Z"/>
              </w:rPr>
            </w:pPr>
            <w:ins w:id="1654" w:author="Iman Zabet" w:date="2012-05-06T22:58:00Z">
              <m:oMath>
                <m:r>
                  <m:t>∀i,j∈</m:t>
                </m:r>
              </m:oMath>
            </w:ins>
            <m:oMath>
              <m:sSub>
                <m:sSubPr>
                  <m:ctrlPr/>
                </m:sSubPr>
                <m:e>
                  <w:ins w:id="1655" w:author="Iman Zabet" w:date="2012-05-06T22:58:00Z">
                    <m:r>
                      <m:t>Δ</m:t>
                    </m:r>
                  </w:ins>
                </m:e>
                <m:sub>
                  <w:ins w:id="1656" w:author="Iman Zabet" w:date="2012-05-06T22:58:00Z">
                    <m:r>
                      <m:t>k</m:t>
                    </m:r>
                  </w:ins>
                </m:sub>
              </m:sSub>
              <w:ins w:id="1657" w:author="Iman Zabet" w:date="2012-05-06T22:58:00Z">
                <m:r>
                  <m:t>,   ∀k=1, …, K,</m:t>
                </m:r>
              </w:ins>
            </m:oMath>
            <w:ins w:id="1658" w:author="Iman Zabet" w:date="2012-05-06T22:58:00Z">
              <w:r>
                <w:rPr>
                  <w:rFonts w:eastAsiaTheme="minorEastAsia"/>
                </w:rPr>
                <w:t xml:space="preserve"> </w:t>
              </w:r>
            </w:ins>
          </w:p>
        </w:tc>
        <w:tc>
          <w:tcPr>
            <w:tcW w:w="975" w:type="dxa"/>
            <w:vAlign w:val="center"/>
          </w:tcPr>
          <w:p w:rsidR="00CA19D0" w:rsidRPr="00A64CD4" w:rsidRDefault="00CA19D0" w:rsidP="00C76110">
            <w:pPr>
              <w:ind w:firstLine="0"/>
              <w:jc w:val="right"/>
              <w:rPr>
                <w:ins w:id="1659" w:author="Iman Zabet" w:date="2012-05-06T22:58:00Z"/>
                <w:rFonts w:asciiTheme="majorBidi" w:hAnsiTheme="majorBidi" w:cstheme="majorBidi"/>
                <w:sz w:val="20"/>
                <w:szCs w:val="20"/>
              </w:rPr>
            </w:pPr>
            <w:ins w:id="1660" w:author="Iman Zabet" w:date="2012-05-06T22:58: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55</w:t>
            </w:r>
            <w:ins w:id="1661" w:author="Iman Zabet" w:date="2012-05-06T22:58: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CA19D0" w:rsidTr="00F44B91">
        <w:trPr>
          <w:ins w:id="1662" w:author="Iman Zabet" w:date="2012-05-06T22:58:00Z"/>
        </w:trPr>
        <w:tc>
          <w:tcPr>
            <w:tcW w:w="4253" w:type="dxa"/>
            <w:vAlign w:val="center"/>
          </w:tcPr>
          <w:p w:rsidR="00CA19D0" w:rsidRPr="00356F0E" w:rsidRDefault="002C5E12" w:rsidP="00C76110">
            <w:pPr>
              <w:pStyle w:val="StyleBodyTextLatinCambriaMathComplexBodyCSArial"/>
              <w:rPr>
                <w:ins w:id="1663" w:author="Iman Zabet" w:date="2012-05-06T22:58:00Z"/>
              </w:rPr>
            </w:pPr>
            <m:oMathPara>
              <m:oMathParaPr>
                <m:jc m:val="left"/>
              </m:oMathParaPr>
              <m:oMath>
                <m:sSub>
                  <m:sSubPr>
                    <m:ctrlPr>
                      <w:ins w:id="1664" w:author="Iman Zabet" w:date="2012-05-06T22:58:00Z">
                        <w:rPr/>
                      </w:ins>
                    </m:ctrlPr>
                  </m:sSubPr>
                  <m:e>
                    <w:ins w:id="1665" w:author="Iman Zabet" w:date="2012-05-06T22:58:00Z">
                      <m:r>
                        <m:t>D</m:t>
                      </m:r>
                    </w:ins>
                  </m:e>
                  <m:sub>
                    <w:ins w:id="1666" w:author="Iman Zabet" w:date="2012-05-06T22:58:00Z">
                      <m:r>
                        <m:t>i</m:t>
                      </m:r>
                    </w:ins>
                  </m:sub>
                </m:sSub>
                <w:ins w:id="1667" w:author="Iman Zabet" w:date="2012-05-06T22:58:00Z">
                  <m:r>
                    <m:t>+</m:t>
                  </m:r>
                </w:ins>
                <m:sSub>
                  <m:sSubPr>
                    <m:ctrlPr>
                      <w:ins w:id="1668" w:author="Iman Zabet" w:date="2012-05-06T22:58:00Z">
                        <w:rPr/>
                      </w:ins>
                    </m:ctrlPr>
                  </m:sSubPr>
                  <m:e>
                    <w:ins w:id="1669" w:author="Iman Zabet" w:date="2012-05-06T22:58:00Z">
                      <m:r>
                        <m:t>p</m:t>
                      </m:r>
                    </w:ins>
                  </m:e>
                  <m:sub>
                    <w:ins w:id="1670" w:author="Iman Zabet" w:date="2012-05-06T22:58:00Z">
                      <m:r>
                        <m:t>j</m:t>
                      </m:r>
                    </w:ins>
                  </m:sub>
                </m:sSub>
                <w:ins w:id="1671" w:author="Iman Zabet" w:date="2012-05-06T22:58:00Z">
                  <m:r>
                    <m:t>≤</m:t>
                  </m:r>
                </w:ins>
                <m:sSub>
                  <m:sSubPr>
                    <m:ctrlPr>
                      <w:ins w:id="1672" w:author="Iman Zabet" w:date="2012-05-06T22:58:00Z">
                        <w:rPr/>
                      </w:ins>
                    </m:ctrlPr>
                  </m:sSubPr>
                  <m:e>
                    <w:ins w:id="1673" w:author="Iman Zabet" w:date="2012-05-06T22:58:00Z">
                      <m:r>
                        <m:t>D</m:t>
                      </m:r>
                    </w:ins>
                  </m:e>
                  <m:sub>
                    <w:ins w:id="1674" w:author="Iman Zabet" w:date="2012-05-06T22:58:00Z">
                      <m:r>
                        <m:t>j</m:t>
                      </m:r>
                    </w:ins>
                  </m:sub>
                </m:sSub>
              </m:oMath>
            </m:oMathPara>
          </w:p>
        </w:tc>
        <w:tc>
          <w:tcPr>
            <w:tcW w:w="2569" w:type="dxa"/>
            <w:vAlign w:val="center"/>
          </w:tcPr>
          <w:p w:rsidR="00CA19D0" w:rsidRPr="00356F0E" w:rsidRDefault="00CA19D0" w:rsidP="00C76110">
            <w:pPr>
              <w:pStyle w:val="StyleBodyTextLatinCambriaMathComplexBodyCSArial"/>
              <w:rPr>
                <w:ins w:id="1675" w:author="Iman Zabet" w:date="2012-05-06T22:58:00Z"/>
              </w:rPr>
            </w:pPr>
            <w:ins w:id="1676" w:author="Iman Zabet" w:date="2012-05-06T22:58:00Z">
              <m:oMath>
                <m:r>
                  <m:t>∀(i,j)∈Φ,</m:t>
                </m:r>
              </m:oMath>
              <w:r>
                <w:rPr>
                  <w:rFonts w:eastAsiaTheme="minorEastAsia"/>
                </w:rPr>
                <w:t xml:space="preserve"> </w:t>
              </w:r>
            </w:ins>
          </w:p>
        </w:tc>
        <w:tc>
          <w:tcPr>
            <w:tcW w:w="975" w:type="dxa"/>
            <w:vAlign w:val="center"/>
          </w:tcPr>
          <w:p w:rsidR="00CA19D0" w:rsidRPr="00A64CD4" w:rsidRDefault="00CA19D0" w:rsidP="00C76110">
            <w:pPr>
              <w:ind w:firstLine="0"/>
              <w:jc w:val="right"/>
              <w:rPr>
                <w:ins w:id="1677" w:author="Iman Zabet" w:date="2012-05-06T22:58:00Z"/>
                <w:rFonts w:asciiTheme="majorBidi" w:hAnsiTheme="majorBidi" w:cstheme="majorBidi"/>
                <w:sz w:val="20"/>
                <w:szCs w:val="20"/>
              </w:rPr>
            </w:pPr>
            <w:ins w:id="1678" w:author="Iman Zabet" w:date="2012-05-06T22:58: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56</w:t>
            </w:r>
            <w:ins w:id="1679" w:author="Iman Zabet" w:date="2012-05-06T22:58: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CA19D0" w:rsidTr="00F44B91">
        <w:trPr>
          <w:ins w:id="1680" w:author="Iman Zabet" w:date="2012-05-06T22:58:00Z"/>
        </w:trPr>
        <w:tc>
          <w:tcPr>
            <w:tcW w:w="4253" w:type="dxa"/>
            <w:vAlign w:val="center"/>
          </w:tcPr>
          <w:p w:rsidR="00CA19D0" w:rsidRDefault="002C5E12" w:rsidP="00CA19D0">
            <w:pPr>
              <w:pStyle w:val="StyleBodyTextLatinCambriaMathComplexBodyCSArial"/>
              <w:rPr>
                <w:ins w:id="1681" w:author="Iman Zabet" w:date="2012-05-06T22:58:00Z"/>
              </w:rPr>
            </w:pPr>
            <m:oMath>
              <m:sSubSup>
                <m:sSubSupPr>
                  <m:ctrlPr>
                    <w:ins w:id="1682" w:author="Iman Zabet" w:date="2012-05-06T22:58:00Z">
                      <w:rPr/>
                    </w:ins>
                  </m:ctrlPr>
                </m:sSubSupPr>
                <m:e>
                  <w:ins w:id="1683" w:author="Iman Zabet" w:date="2012-05-06T22:58:00Z">
                    <m:r>
                      <m:t>X</m:t>
                    </m:r>
                  </w:ins>
                </m:e>
                <m:sub>
                  <w:ins w:id="1684" w:author="Iman Zabet" w:date="2012-05-06T22:58:00Z">
                    <m:r>
                      <m:t>ij</m:t>
                    </m:r>
                  </w:ins>
                </m:sub>
                <m:sup>
                  <w:ins w:id="1685" w:author="Iman Zabet" w:date="2012-05-06T22:58:00Z">
                    <m:r>
                      <m:t>k</m:t>
                    </m:r>
                  </w:ins>
                </m:sup>
              </m:sSubSup>
              <w:ins w:id="1686" w:author="Iman Zabet" w:date="2012-05-06T22:58:00Z">
                <m:r>
                  <m:t>=0 or 1</m:t>
                </m:r>
              </w:ins>
            </m:oMath>
            <w:ins w:id="1687" w:author="Iman Zabet" w:date="2012-05-06T22:58:00Z">
              <w:r w:rsidR="00CA19D0">
                <w:rPr>
                  <w:rFonts w:eastAsiaTheme="minorEastAsia"/>
                </w:rPr>
                <w:t xml:space="preserve"> </w:t>
              </w:r>
            </w:ins>
          </w:p>
        </w:tc>
        <w:tc>
          <w:tcPr>
            <w:tcW w:w="2569" w:type="dxa"/>
            <w:vAlign w:val="center"/>
          </w:tcPr>
          <w:p w:rsidR="00CA19D0" w:rsidRDefault="00CA19D0" w:rsidP="00C76110">
            <w:pPr>
              <w:pStyle w:val="StyleBodyTextLatinCambriaMathComplexBodyCSArial"/>
              <w:rPr>
                <w:ins w:id="1688" w:author="Iman Zabet" w:date="2012-05-06T22:58:00Z"/>
              </w:rPr>
            </w:pPr>
            <w:ins w:id="1689" w:author="Iman Zabet" w:date="2012-05-06T22:58:00Z">
              <m:oMath>
                <m:r>
                  <m:t>∀i,j∈Ω, ∀k=1, …,K,</m:t>
                </m:r>
              </m:oMath>
              <w:r>
                <w:rPr>
                  <w:rFonts w:eastAsiaTheme="minorEastAsia"/>
                </w:rPr>
                <w:t xml:space="preserve"> </w:t>
              </w:r>
            </w:ins>
          </w:p>
        </w:tc>
        <w:tc>
          <w:tcPr>
            <w:tcW w:w="975" w:type="dxa"/>
            <w:vAlign w:val="center"/>
          </w:tcPr>
          <w:p w:rsidR="00CA19D0" w:rsidRPr="00A64CD4" w:rsidRDefault="00CA19D0" w:rsidP="00C76110">
            <w:pPr>
              <w:keepNext/>
              <w:ind w:firstLine="0"/>
              <w:jc w:val="right"/>
              <w:rPr>
                <w:ins w:id="1690" w:author="Iman Zabet" w:date="2012-05-06T22:58:00Z"/>
                <w:rFonts w:asciiTheme="majorBidi" w:hAnsiTheme="majorBidi" w:cstheme="majorBidi"/>
                <w:sz w:val="20"/>
                <w:szCs w:val="20"/>
              </w:rPr>
            </w:pPr>
            <w:ins w:id="1691" w:author="Iman Zabet" w:date="2012-05-06T22:58: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57</w:t>
            </w:r>
            <w:ins w:id="1692" w:author="Iman Zabet" w:date="2012-05-06T22:58: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CA19D0" w:rsidTr="00F44B91">
        <w:trPr>
          <w:ins w:id="1693" w:author="Iman Zabet" w:date="2012-05-06T22:58:00Z"/>
        </w:trPr>
        <w:tc>
          <w:tcPr>
            <w:tcW w:w="4253" w:type="dxa"/>
            <w:vAlign w:val="center"/>
          </w:tcPr>
          <w:p w:rsidR="00CA19D0" w:rsidRDefault="002C5E12" w:rsidP="00C76110">
            <w:pPr>
              <w:pStyle w:val="StyleBodyTextLatinCambriaMathComplexBodyCSArial"/>
              <w:rPr>
                <w:ins w:id="1694" w:author="Iman Zabet" w:date="2012-05-06T22:58:00Z"/>
              </w:rPr>
            </w:pPr>
            <m:oMath>
              <m:sSub>
                <m:sSubPr>
                  <m:ctrlPr>
                    <w:ins w:id="1695" w:author="Iman Zabet" w:date="2012-05-06T22:58:00Z">
                      <w:rPr/>
                    </w:ins>
                  </m:ctrlPr>
                </m:sSubPr>
                <m:e>
                  <w:ins w:id="1696" w:author="Iman Zabet" w:date="2012-05-06T22:58:00Z">
                    <m:r>
                      <m:t>Y</m:t>
                    </m:r>
                  </w:ins>
                </m:e>
                <m:sub>
                  <w:ins w:id="1697" w:author="Iman Zabet" w:date="2012-05-06T22:58:00Z">
                    <m:r>
                      <m:t>k</m:t>
                    </m:r>
                  </w:ins>
                </m:sub>
              </m:sSub>
              <w:ins w:id="1698" w:author="Iman Zabet" w:date="2012-05-06T22:58:00Z">
                <m:r>
                  <m:t xml:space="preserve">, </m:t>
                </m:r>
              </w:ins>
              <m:sSub>
                <m:sSubPr>
                  <m:ctrlPr>
                    <w:ins w:id="1699" w:author="Iman Zabet" w:date="2012-05-06T22:58:00Z">
                      <w:rPr/>
                    </w:ins>
                  </m:ctrlPr>
                </m:sSubPr>
                <m:e>
                  <w:ins w:id="1700" w:author="Iman Zabet" w:date="2012-05-06T22:58:00Z">
                    <m:r>
                      <m:t>D</m:t>
                    </m:r>
                  </w:ins>
                </m:e>
                <m:sub>
                  <w:ins w:id="1701" w:author="Iman Zabet" w:date="2012-05-06T22:58:00Z">
                    <m:r>
                      <m:t>i</m:t>
                    </m:r>
                  </w:ins>
                </m:sub>
              </m:sSub>
              <w:ins w:id="1702" w:author="Iman Zabet" w:date="2012-05-06T22:58:00Z">
                <m:r>
                  <m:t>≥0</m:t>
                </m:r>
              </w:ins>
            </m:oMath>
            <w:ins w:id="1703" w:author="Iman Zabet" w:date="2012-05-06T22:58:00Z">
              <w:r w:rsidR="00CA19D0">
                <w:rPr>
                  <w:rFonts w:eastAsiaTheme="minorEastAsia"/>
                </w:rPr>
                <w:t xml:space="preserve"> </w:t>
              </w:r>
            </w:ins>
          </w:p>
        </w:tc>
        <w:tc>
          <w:tcPr>
            <w:tcW w:w="2569" w:type="dxa"/>
            <w:vAlign w:val="center"/>
          </w:tcPr>
          <w:p w:rsidR="00CA19D0" w:rsidRDefault="00CA19D0" w:rsidP="00C76110">
            <w:pPr>
              <w:pStyle w:val="StyleBodyTextLatinCambriaMathComplexBodyCSArial"/>
              <w:rPr>
                <w:ins w:id="1704" w:author="Iman Zabet" w:date="2012-05-06T22:58:00Z"/>
              </w:rPr>
            </w:pPr>
            <w:ins w:id="1705" w:author="Iman Zabet" w:date="2012-05-06T22:58:00Z">
              <m:oMath>
                <m:r>
                  <m:t>∀i∈Ω, ∀k=1, …,K,</m:t>
                </m:r>
              </m:oMath>
              <w:r>
                <w:rPr>
                  <w:rFonts w:eastAsiaTheme="minorEastAsia"/>
                </w:rPr>
                <w:t xml:space="preserve"> </w:t>
              </w:r>
            </w:ins>
          </w:p>
        </w:tc>
        <w:tc>
          <w:tcPr>
            <w:tcW w:w="975" w:type="dxa"/>
            <w:vAlign w:val="center"/>
          </w:tcPr>
          <w:p w:rsidR="00CA19D0" w:rsidRPr="00A64CD4" w:rsidRDefault="00CA19D0" w:rsidP="00C76110">
            <w:pPr>
              <w:pStyle w:val="Caption"/>
              <w:spacing w:after="120"/>
              <w:jc w:val="right"/>
              <w:rPr>
                <w:ins w:id="1706" w:author="Iman Zabet" w:date="2012-05-06T22:58:00Z"/>
                <w:rFonts w:cstheme="majorBidi"/>
                <w:sz w:val="20"/>
                <w:szCs w:val="20"/>
              </w:rPr>
            </w:pPr>
            <w:ins w:id="1707" w:author="Iman Zabet" w:date="2012-05-06T22:58:00Z">
              <w:r w:rsidRPr="00A64CD4">
                <w:rPr>
                  <w:rFonts w:cstheme="majorBidi"/>
                  <w:sz w:val="20"/>
                  <w:szCs w:val="20"/>
                </w:rPr>
                <w:t>(</w:t>
              </w:r>
              <w:r w:rsidRPr="00A64CD4">
                <w:rPr>
                  <w:rFonts w:cstheme="majorBidi"/>
                  <w:sz w:val="20"/>
                  <w:szCs w:val="20"/>
                </w:rPr>
                <w:fldChar w:fldCharType="begin"/>
              </w:r>
              <w:r w:rsidRPr="00A64CD4">
                <w:rPr>
                  <w:rFonts w:cstheme="majorBidi"/>
                  <w:sz w:val="20"/>
                  <w:szCs w:val="20"/>
                </w:rPr>
                <w:instrText xml:space="preserve"> SEQ ( \* ARABIC </w:instrText>
              </w:r>
              <w:r w:rsidRPr="00A64CD4">
                <w:rPr>
                  <w:rFonts w:cstheme="majorBidi"/>
                  <w:sz w:val="20"/>
                  <w:szCs w:val="20"/>
                </w:rPr>
                <w:fldChar w:fldCharType="separate"/>
              </w:r>
            </w:ins>
            <w:r w:rsidR="00981F58">
              <w:rPr>
                <w:rFonts w:cstheme="majorBidi"/>
                <w:noProof/>
                <w:sz w:val="20"/>
                <w:szCs w:val="20"/>
              </w:rPr>
              <w:t>58</w:t>
            </w:r>
            <w:ins w:id="1708" w:author="Iman Zabet" w:date="2012-05-06T22:58:00Z">
              <w:r w:rsidRPr="00A64CD4">
                <w:rPr>
                  <w:rFonts w:cstheme="majorBidi"/>
                  <w:sz w:val="20"/>
                  <w:szCs w:val="20"/>
                </w:rPr>
                <w:fldChar w:fldCharType="end"/>
              </w:r>
              <w:r w:rsidRPr="00A64CD4">
                <w:rPr>
                  <w:rFonts w:cstheme="majorBidi"/>
                  <w:sz w:val="20"/>
                  <w:szCs w:val="20"/>
                </w:rPr>
                <w:t>)</w:t>
              </w:r>
            </w:ins>
          </w:p>
        </w:tc>
      </w:tr>
    </w:tbl>
    <w:p w:rsidR="00CA19D0" w:rsidRDefault="00CA19D0" w:rsidP="00A50F5F"/>
    <w:p w:rsidR="00462A26" w:rsidRDefault="00462A26" w:rsidP="00170937">
      <w:pPr>
        <w:pStyle w:val="Heading4"/>
        <w:numPr>
          <w:ilvl w:val="0"/>
          <w:numId w:val="0"/>
        </w:numPr>
        <w:ind w:left="360"/>
      </w:pPr>
      <w:r>
        <w:t>Results:</w:t>
      </w:r>
    </w:p>
    <w:p w:rsidR="00462A26" w:rsidRDefault="00462A26" w:rsidP="00F45ECF">
      <w:r>
        <w:t xml:space="preserve">In the following table, we can see the solution for 7 tasks with 3 machines with the constraints which is mentioned above. The present intervals are </w:t>
      </w:r>
      <w:r w:rsidR="00F45ECF">
        <w:t xml:space="preserve">depicted in </w:t>
      </w:r>
      <w:commentRangeStart w:id="1709"/>
      <w:r w:rsidR="00F45ECF">
        <w:fldChar w:fldCharType="begin"/>
      </w:r>
      <w:r w:rsidR="00F45ECF">
        <w:instrText xml:space="preserve"> REF _Ref320557830 \h </w:instrText>
      </w:r>
      <w:r w:rsidR="00F45ECF">
        <w:fldChar w:fldCharType="separate"/>
      </w:r>
      <w:commentRangeStart w:id="1710"/>
      <w:r w:rsidR="00981F58">
        <w:t xml:space="preserve">Fig. </w:t>
      </w:r>
      <w:r w:rsidR="00981F58">
        <w:rPr>
          <w:noProof/>
        </w:rPr>
        <w:t>16</w:t>
      </w:r>
      <w:commentRangeEnd w:id="1710"/>
      <w:r w:rsidR="00F45ECF">
        <w:fldChar w:fldCharType="end"/>
      </w:r>
      <w:r w:rsidR="009A32A6">
        <w:t xml:space="preserve"> </w:t>
      </w:r>
      <w:commentRangeEnd w:id="1709"/>
      <w:r w:rsidR="00ED5DA9">
        <w:rPr>
          <w:rStyle w:val="CommentReference"/>
          <w:rFonts w:ascii="Tahoma" w:hAnsi="Tahoma"/>
        </w:rPr>
        <w:commentReference w:id="1709"/>
      </w:r>
      <w:r w:rsidR="009A32A6">
        <w:t xml:space="preserve">and </w:t>
      </w:r>
      <w:r w:rsidR="009A32A6">
        <w:fldChar w:fldCharType="begin"/>
      </w:r>
      <w:r w:rsidR="009A32A6">
        <w:instrText xml:space="preserve"> REF _Ref320558155 \h </w:instrText>
      </w:r>
      <w:r w:rsidR="009A32A6">
        <w:fldChar w:fldCharType="separate"/>
      </w:r>
      <w:r w:rsidR="00981F58">
        <w:t xml:space="preserve">Fig. </w:t>
      </w:r>
      <w:r w:rsidR="00981F58">
        <w:rPr>
          <w:noProof/>
        </w:rPr>
        <w:t>17</w:t>
      </w:r>
      <w:r w:rsidR="009A32A6">
        <w:fldChar w:fldCharType="end"/>
      </w:r>
      <w:r>
        <w:t>.</w:t>
      </w:r>
    </w:p>
    <w:p w:rsidR="004051DF" w:rsidRDefault="004051DF" w:rsidP="00BF6A4E">
      <w:ins w:id="1711" w:author="Iman Zabet" w:date="2012-05-07T02:31:00Z">
        <w:r>
          <w:t>With some modification to our OPL model, the tuple was included same as follows:</w:t>
        </w:r>
      </w:ins>
    </w:p>
    <w:p w:rsidR="004051DF" w:rsidRDefault="004051DF" w:rsidP="00F579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tuple</w:t>
      </w:r>
      <w:proofErr w:type="gramEnd"/>
      <w:r>
        <w:rPr>
          <w:rFonts w:ascii="Courier New" w:hAnsi="Courier New" w:cs="Courier New"/>
        </w:rPr>
        <w:t xml:space="preserve"> </w:t>
      </w:r>
      <w:r>
        <w:rPr>
          <w:rFonts w:ascii="Courier New" w:hAnsi="Courier New" w:cs="Courier New"/>
          <w:color w:val="404080"/>
        </w:rPr>
        <w:t>Modes</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008000"/>
        </w:rPr>
        <w:t>//Task allocation to machines</w:t>
      </w:r>
    </w:p>
    <w:p w:rsidR="004051DF" w:rsidRDefault="004051DF" w:rsidP="00F579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proofErr w:type="spellStart"/>
      <w:r>
        <w:rPr>
          <w:rFonts w:ascii="Courier New" w:hAnsi="Courier New" w:cs="Courier New"/>
          <w:color w:val="404080"/>
        </w:rPr>
        <w:t>modeid</w:t>
      </w:r>
      <w:proofErr w:type="spellEnd"/>
      <w:r>
        <w:rPr>
          <w:rFonts w:ascii="Courier New" w:hAnsi="Courier New" w:cs="Courier New"/>
          <w:color w:val="000000"/>
        </w:rPr>
        <w:t>;</w:t>
      </w:r>
      <w:r>
        <w:rPr>
          <w:rFonts w:ascii="Courier New" w:hAnsi="Courier New" w:cs="Courier New"/>
        </w:rPr>
        <w:tab/>
      </w:r>
      <w:r>
        <w:rPr>
          <w:rFonts w:ascii="Courier New" w:hAnsi="Courier New" w:cs="Courier New"/>
          <w:color w:val="008000"/>
        </w:rPr>
        <w:t>//arbitrary task number for each machine</w:t>
      </w:r>
    </w:p>
    <w:p w:rsidR="004051DF" w:rsidRDefault="004051DF" w:rsidP="00F579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r>
        <w:rPr>
          <w:rFonts w:ascii="Courier New" w:hAnsi="Courier New" w:cs="Courier New"/>
          <w:color w:val="404080"/>
        </w:rPr>
        <w:t>machine</w:t>
      </w:r>
      <w:r>
        <w:rPr>
          <w:rFonts w:ascii="Courier New" w:hAnsi="Courier New" w:cs="Courier New"/>
          <w:color w:val="000000"/>
        </w:rPr>
        <w:t>;</w:t>
      </w:r>
    </w:p>
    <w:p w:rsidR="004051DF" w:rsidRDefault="004051DF" w:rsidP="00F579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proofErr w:type="spellStart"/>
      <w:r>
        <w:rPr>
          <w:rFonts w:ascii="Courier New" w:hAnsi="Courier New" w:cs="Courier New"/>
          <w:color w:val="404080"/>
        </w:rPr>
        <w:t>taskid</w:t>
      </w:r>
      <w:proofErr w:type="spellEnd"/>
      <w:r>
        <w:rPr>
          <w:rFonts w:ascii="Courier New" w:hAnsi="Courier New" w:cs="Courier New"/>
          <w:color w:val="000000"/>
        </w:rPr>
        <w:t>;</w:t>
      </w:r>
    </w:p>
    <w:p w:rsidR="004051DF" w:rsidRDefault="004051DF" w:rsidP="00F57985">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BF6A4E" w:rsidRDefault="00BF6A4E" w:rsidP="00F57985">
      <w:pPr>
        <w:pStyle w:val="Caption"/>
      </w:pPr>
      <w:bookmarkStart w:id="1712" w:name="_Ref324121509"/>
      <w:proofErr w:type="gramStart"/>
      <w:r>
        <w:t>Fig.</w:t>
      </w:r>
      <w:proofErr w:type="gramEnd"/>
      <w:r>
        <w:t xml:space="preserve"> </w:t>
      </w:r>
      <w:fldSimple w:instr=" SEQ Fig. \* ARABIC ">
        <w:r w:rsidR="00981F58">
          <w:rPr>
            <w:noProof/>
          </w:rPr>
          <w:t>14</w:t>
        </w:r>
      </w:fldSimple>
      <w:bookmarkEnd w:id="1712"/>
      <w:r>
        <w:t xml:space="preserve"> – Using tuple in 3</w:t>
      </w:r>
      <w:r w:rsidRPr="00F57985">
        <w:rPr>
          <w:vertAlign w:val="superscript"/>
        </w:rPr>
        <w:t>rd</w:t>
      </w:r>
      <w:r>
        <w:t xml:space="preserve"> scenario to define </w:t>
      </w:r>
      <w:r w:rsidR="00F57985">
        <w:t>which</w:t>
      </w:r>
      <w:r>
        <w:t xml:space="preserve"> tasks </w:t>
      </w:r>
      <w:r w:rsidR="00F57985">
        <w:t xml:space="preserve">must be performed by which </w:t>
      </w:r>
      <w:r>
        <w:t>machines.</w:t>
      </w:r>
    </w:p>
    <w:p w:rsidR="00E5199E" w:rsidRDefault="00E5199E" w:rsidP="0097689D">
      <w:pPr>
        <w:keepNext/>
      </w:pPr>
      <w:r>
        <w:t xml:space="preserve">In </w:t>
      </w:r>
      <w:r>
        <w:fldChar w:fldCharType="begin"/>
      </w:r>
      <w:r>
        <w:instrText xml:space="preserve"> REF _Ref324121509 \h </w:instrText>
      </w:r>
      <w:r>
        <w:fldChar w:fldCharType="separate"/>
      </w:r>
      <w:r w:rsidR="00981F58">
        <w:t xml:space="preserve">Fig. </w:t>
      </w:r>
      <w:r w:rsidR="00981F58">
        <w:rPr>
          <w:noProof/>
        </w:rPr>
        <w:t>14</w:t>
      </w:r>
      <w:r>
        <w:fldChar w:fldCharType="end"/>
      </w:r>
      <w:r>
        <w:t>, the tuple (Modes) contains three elements. "</w:t>
      </w:r>
      <w:proofErr w:type="spellStart"/>
      <w:proofErr w:type="gramStart"/>
      <w:r>
        <w:t>modeid</w:t>
      </w:r>
      <w:proofErr w:type="spellEnd"/>
      <w:proofErr w:type="gramEnd"/>
      <w:r>
        <w:t>" refers to a sequential arbitrary number for tasks of each crane, "machine" indicates the machine number, and "</w:t>
      </w:r>
      <w:proofErr w:type="spellStart"/>
      <w:r>
        <w:t>taskid</w:t>
      </w:r>
      <w:proofErr w:type="spellEnd"/>
      <w:r>
        <w:t>" refers to id number (ship bay number) of the task.</w:t>
      </w:r>
      <w:r w:rsidR="009228AF">
        <w:t xml:space="preserve"> I try to depict the example code in </w:t>
      </w:r>
      <w:ins w:id="1713" w:author="Iman Zabet" w:date="2012-05-07T02:50:00Z">
        <w:r w:rsidR="00402458">
          <w:fldChar w:fldCharType="begin"/>
        </w:r>
        <w:r w:rsidR="00402458">
          <w:instrText xml:space="preserve"> REF _Ref324122368 \h </w:instrText>
        </w:r>
      </w:ins>
      <w:r w:rsidR="00402458">
        <w:fldChar w:fldCharType="separate"/>
      </w:r>
      <w:ins w:id="1714" w:author="Iman Zabet" w:date="2012-05-07T02:47:00Z">
        <w:r w:rsidR="00981F58">
          <w:t xml:space="preserve">Fig. </w:t>
        </w:r>
      </w:ins>
      <w:r w:rsidR="00981F58">
        <w:rPr>
          <w:noProof/>
        </w:rPr>
        <w:t>15</w:t>
      </w:r>
      <w:ins w:id="1715" w:author="Iman Zabet" w:date="2012-05-07T02:50:00Z">
        <w:r w:rsidR="00402458">
          <w:fldChar w:fldCharType="end"/>
        </w:r>
        <w:r w:rsidR="00402458">
          <w:t>.</w:t>
        </w:r>
      </w:ins>
    </w:p>
    <w:p w:rsidR="009228AF" w:rsidRDefault="009228AF" w:rsidP="000A131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w:t>
      </w:r>
      <w:r>
        <w:rPr>
          <w:rFonts w:ascii="Courier New" w:hAnsi="Courier New" w:cs="Courier New"/>
          <w:color w:val="404080"/>
        </w:rPr>
        <w:t>Modes</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404080"/>
        </w:rPr>
        <w:t>modes</w:t>
      </w:r>
      <w:r>
        <w:rPr>
          <w:rFonts w:ascii="Courier New" w:hAnsi="Courier New" w:cs="Courier New"/>
        </w:rPr>
        <w:t xml:space="preserve"> </w:t>
      </w:r>
      <w:r>
        <w:rPr>
          <w:rFonts w:ascii="Courier New" w:hAnsi="Courier New" w:cs="Courier New"/>
          <w:color w:val="000000"/>
        </w:rPr>
        <w:t>= {</w:t>
      </w:r>
    </w:p>
    <w:p w:rsidR="009228AF" w:rsidRDefault="009228AF" w:rsidP="000A131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color w:val="000000"/>
        </w:rPr>
        <w:t>&lt;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&gt;,&lt;</w:t>
      </w:r>
      <w:r>
        <w:rPr>
          <w:rFonts w:ascii="Courier New" w:hAnsi="Courier New" w:cs="Courier New"/>
          <w:color w:val="644632"/>
        </w:rPr>
        <w:t>2</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644632"/>
        </w:rPr>
        <w:t>2</w:t>
      </w:r>
      <w:r>
        <w:rPr>
          <w:rFonts w:ascii="Courier New" w:hAnsi="Courier New" w:cs="Courier New"/>
          <w:color w:val="000000"/>
        </w:rPr>
        <w:t>&gt;,&lt;</w:t>
      </w:r>
      <w:r>
        <w:rPr>
          <w:rFonts w:ascii="Courier New" w:hAnsi="Courier New" w:cs="Courier New"/>
          <w:color w:val="644632"/>
        </w:rPr>
        <w:t>3</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644632"/>
        </w:rPr>
        <w:t>3</w:t>
      </w:r>
      <w:r>
        <w:rPr>
          <w:rFonts w:ascii="Courier New" w:hAnsi="Courier New" w:cs="Courier New"/>
          <w:color w:val="000000"/>
        </w:rPr>
        <w:t>&gt;,&lt;</w:t>
      </w:r>
      <w:r>
        <w:rPr>
          <w:rFonts w:ascii="Courier New" w:hAnsi="Courier New" w:cs="Courier New"/>
          <w:color w:val="644632"/>
        </w:rPr>
        <w:t>4</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644632"/>
        </w:rPr>
        <w:t>4</w:t>
      </w:r>
      <w:r>
        <w:rPr>
          <w:rFonts w:ascii="Courier New" w:hAnsi="Courier New" w:cs="Courier New"/>
          <w:color w:val="000000"/>
        </w:rPr>
        <w:t>&gt;,</w:t>
      </w:r>
    </w:p>
    <w:p w:rsidR="009228AF" w:rsidRDefault="009228AF" w:rsidP="000A131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ab/>
        <w:t>&lt;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644632"/>
        </w:rPr>
        <w:t>2</w:t>
      </w:r>
      <w:r>
        <w:rPr>
          <w:rFonts w:ascii="Courier New" w:hAnsi="Courier New" w:cs="Courier New"/>
          <w:color w:val="000000"/>
        </w:rPr>
        <w:t>,</w:t>
      </w:r>
      <w:r>
        <w:rPr>
          <w:rFonts w:ascii="Courier New" w:hAnsi="Courier New" w:cs="Courier New"/>
          <w:color w:val="644632"/>
        </w:rPr>
        <w:t>3</w:t>
      </w:r>
      <w:r>
        <w:rPr>
          <w:rFonts w:ascii="Courier New" w:hAnsi="Courier New" w:cs="Courier New"/>
          <w:color w:val="000000"/>
        </w:rPr>
        <w:t>&gt;,&lt;</w:t>
      </w:r>
      <w:r>
        <w:rPr>
          <w:rFonts w:ascii="Courier New" w:hAnsi="Courier New" w:cs="Courier New"/>
          <w:color w:val="644632"/>
        </w:rPr>
        <w:t>2</w:t>
      </w:r>
      <w:r>
        <w:rPr>
          <w:rFonts w:ascii="Courier New" w:hAnsi="Courier New" w:cs="Courier New"/>
          <w:color w:val="000000"/>
        </w:rPr>
        <w:t>,</w:t>
      </w:r>
      <w:r>
        <w:rPr>
          <w:rFonts w:ascii="Courier New" w:hAnsi="Courier New" w:cs="Courier New"/>
          <w:color w:val="644632"/>
        </w:rPr>
        <w:t>2</w:t>
      </w:r>
      <w:r>
        <w:rPr>
          <w:rFonts w:ascii="Courier New" w:hAnsi="Courier New" w:cs="Courier New"/>
          <w:color w:val="000000"/>
        </w:rPr>
        <w:t>,</w:t>
      </w:r>
      <w:r>
        <w:rPr>
          <w:rFonts w:ascii="Courier New" w:hAnsi="Courier New" w:cs="Courier New"/>
          <w:color w:val="644632"/>
        </w:rPr>
        <w:t>4</w:t>
      </w:r>
      <w:r>
        <w:rPr>
          <w:rFonts w:ascii="Courier New" w:hAnsi="Courier New" w:cs="Courier New"/>
          <w:color w:val="000000"/>
        </w:rPr>
        <w:t>&gt;,&lt;</w:t>
      </w:r>
      <w:r>
        <w:rPr>
          <w:rFonts w:ascii="Courier New" w:hAnsi="Courier New" w:cs="Courier New"/>
          <w:color w:val="644632"/>
        </w:rPr>
        <w:t>3</w:t>
      </w:r>
      <w:r>
        <w:rPr>
          <w:rFonts w:ascii="Courier New" w:hAnsi="Courier New" w:cs="Courier New"/>
          <w:color w:val="000000"/>
        </w:rPr>
        <w:t>,</w:t>
      </w:r>
      <w:r>
        <w:rPr>
          <w:rFonts w:ascii="Courier New" w:hAnsi="Courier New" w:cs="Courier New"/>
          <w:color w:val="644632"/>
        </w:rPr>
        <w:t>2</w:t>
      </w:r>
      <w:r>
        <w:rPr>
          <w:rFonts w:ascii="Courier New" w:hAnsi="Courier New" w:cs="Courier New"/>
          <w:color w:val="000000"/>
        </w:rPr>
        <w:t>,</w:t>
      </w:r>
      <w:r>
        <w:rPr>
          <w:rFonts w:ascii="Courier New" w:hAnsi="Courier New" w:cs="Courier New"/>
          <w:color w:val="644632"/>
        </w:rPr>
        <w:t>5</w:t>
      </w:r>
      <w:r>
        <w:rPr>
          <w:rFonts w:ascii="Courier New" w:hAnsi="Courier New" w:cs="Courier New"/>
          <w:color w:val="000000"/>
        </w:rPr>
        <w:t>&gt;,</w:t>
      </w:r>
    </w:p>
    <w:p w:rsidR="009228AF" w:rsidRDefault="009228AF" w:rsidP="000A131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ab/>
        <w:t>&lt;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644632"/>
        </w:rPr>
        <w:t>3</w:t>
      </w:r>
      <w:r>
        <w:rPr>
          <w:rFonts w:ascii="Courier New" w:hAnsi="Courier New" w:cs="Courier New"/>
          <w:color w:val="000000"/>
        </w:rPr>
        <w:t>,</w:t>
      </w:r>
      <w:r>
        <w:rPr>
          <w:rFonts w:ascii="Courier New" w:hAnsi="Courier New" w:cs="Courier New"/>
          <w:color w:val="644632"/>
        </w:rPr>
        <w:t>5</w:t>
      </w:r>
      <w:r>
        <w:rPr>
          <w:rFonts w:ascii="Courier New" w:hAnsi="Courier New" w:cs="Courier New"/>
          <w:color w:val="000000"/>
        </w:rPr>
        <w:t>&gt;,&lt;</w:t>
      </w:r>
      <w:r>
        <w:rPr>
          <w:rFonts w:ascii="Courier New" w:hAnsi="Courier New" w:cs="Courier New"/>
          <w:color w:val="644632"/>
        </w:rPr>
        <w:t>2</w:t>
      </w:r>
      <w:r>
        <w:rPr>
          <w:rFonts w:ascii="Courier New" w:hAnsi="Courier New" w:cs="Courier New"/>
          <w:color w:val="000000"/>
        </w:rPr>
        <w:t>,</w:t>
      </w:r>
      <w:r>
        <w:rPr>
          <w:rFonts w:ascii="Courier New" w:hAnsi="Courier New" w:cs="Courier New"/>
          <w:color w:val="644632"/>
        </w:rPr>
        <w:t>3</w:t>
      </w:r>
      <w:r>
        <w:rPr>
          <w:rFonts w:ascii="Courier New" w:hAnsi="Courier New" w:cs="Courier New"/>
          <w:color w:val="000000"/>
        </w:rPr>
        <w:t>,</w:t>
      </w:r>
      <w:r>
        <w:rPr>
          <w:rFonts w:ascii="Courier New" w:hAnsi="Courier New" w:cs="Courier New"/>
          <w:color w:val="644632"/>
        </w:rPr>
        <w:t>6</w:t>
      </w:r>
      <w:r>
        <w:rPr>
          <w:rFonts w:ascii="Courier New" w:hAnsi="Courier New" w:cs="Courier New"/>
          <w:color w:val="000000"/>
        </w:rPr>
        <w:t>&gt;,&lt;</w:t>
      </w:r>
      <w:r>
        <w:rPr>
          <w:rFonts w:ascii="Courier New" w:hAnsi="Courier New" w:cs="Courier New"/>
          <w:color w:val="644632"/>
        </w:rPr>
        <w:t>3</w:t>
      </w:r>
      <w:r>
        <w:rPr>
          <w:rFonts w:ascii="Courier New" w:hAnsi="Courier New" w:cs="Courier New"/>
          <w:color w:val="000000"/>
        </w:rPr>
        <w:t>,</w:t>
      </w:r>
      <w:r>
        <w:rPr>
          <w:rFonts w:ascii="Courier New" w:hAnsi="Courier New" w:cs="Courier New"/>
          <w:color w:val="644632"/>
        </w:rPr>
        <w:t>3</w:t>
      </w:r>
      <w:r>
        <w:rPr>
          <w:rFonts w:ascii="Courier New" w:hAnsi="Courier New" w:cs="Courier New"/>
          <w:color w:val="000000"/>
        </w:rPr>
        <w:t>,</w:t>
      </w:r>
      <w:r>
        <w:rPr>
          <w:rFonts w:ascii="Courier New" w:hAnsi="Courier New" w:cs="Courier New"/>
          <w:color w:val="644632"/>
        </w:rPr>
        <w:t>7</w:t>
      </w:r>
      <w:r>
        <w:rPr>
          <w:rFonts w:ascii="Courier New" w:hAnsi="Courier New" w:cs="Courier New"/>
          <w:color w:val="000000"/>
        </w:rPr>
        <w:t>&gt;</w:t>
      </w:r>
    </w:p>
    <w:p w:rsidR="009228AF" w:rsidRDefault="009228AF" w:rsidP="000A131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r>
        <w:rPr>
          <w:rFonts w:ascii="Courier New" w:hAnsi="Courier New" w:cs="Courier New"/>
          <w:color w:val="000000"/>
        </w:rPr>
        <w:t>};</w:t>
      </w:r>
    </w:p>
    <w:p w:rsidR="009228AF" w:rsidRDefault="009228AF" w:rsidP="000A1318">
      <w:pPr>
        <w:pStyle w:val="Caption"/>
      </w:pPr>
      <w:bookmarkStart w:id="1716" w:name="_Ref324122368"/>
      <w:proofErr w:type="gramStart"/>
      <w:ins w:id="1717" w:author="Iman Zabet" w:date="2012-05-07T02:47:00Z">
        <w:r>
          <w:t>Fig.</w:t>
        </w:r>
        <w:proofErr w:type="gramEnd"/>
        <w:r>
          <w:t xml:space="preserve"> </w:t>
        </w:r>
        <w:r>
          <w:fldChar w:fldCharType="begin"/>
        </w:r>
        <w:r>
          <w:instrText xml:space="preserve"> SEQ Fig. \* ARABIC </w:instrText>
        </w:r>
      </w:ins>
      <w:r>
        <w:fldChar w:fldCharType="separate"/>
      </w:r>
      <w:r w:rsidR="00981F58">
        <w:rPr>
          <w:noProof/>
        </w:rPr>
        <w:t>15</w:t>
      </w:r>
      <w:ins w:id="1718" w:author="Iman Zabet" w:date="2012-05-07T02:47:00Z">
        <w:r>
          <w:fldChar w:fldCharType="end"/>
        </w:r>
        <w:bookmarkEnd w:id="1716"/>
        <w:r>
          <w:t xml:space="preserve"> </w:t>
        </w:r>
      </w:ins>
      <w:ins w:id="1719" w:author="Iman Zabet" w:date="2012-05-07T02:48:00Z">
        <w:r w:rsidR="000A1318">
          <w:t>–</w:t>
        </w:r>
      </w:ins>
      <w:ins w:id="1720" w:author="Iman Zabet" w:date="2012-05-07T02:47:00Z">
        <w:r>
          <w:t xml:space="preserve"> </w:t>
        </w:r>
      </w:ins>
      <w:proofErr w:type="gramStart"/>
      <w:ins w:id="1721" w:author="Iman Zabet" w:date="2012-05-07T02:48:00Z">
        <w:r w:rsidR="000A1318">
          <w:t>the</w:t>
        </w:r>
        <w:proofErr w:type="gramEnd"/>
        <w:r w:rsidR="000A1318">
          <w:t xml:space="preserve"> instance "mode" from tuple "Modes" </w:t>
        </w:r>
      </w:ins>
      <w:ins w:id="1722" w:author="Iman Zabet" w:date="2012-05-07T02:49:00Z">
        <w:r w:rsidR="000A1318">
          <w:t>for the 3</w:t>
        </w:r>
        <w:r w:rsidR="000A1318" w:rsidRPr="000A1318">
          <w:rPr>
            <w:vertAlign w:val="superscript"/>
          </w:rPr>
          <w:t>rd</w:t>
        </w:r>
        <w:r w:rsidR="000A1318">
          <w:t xml:space="preserve"> </w:t>
        </w:r>
      </w:ins>
      <w:ins w:id="1723" w:author="Iman Zabet" w:date="2012-05-07T02:50:00Z">
        <w:r w:rsidR="000A1318">
          <w:t>scenario</w:t>
        </w:r>
      </w:ins>
    </w:p>
    <w:p w:rsidR="004051DF" w:rsidRDefault="004051DF" w:rsidP="0097689D">
      <w:pPr>
        <w:keepNext/>
      </w:pPr>
      <w:r>
        <w:t xml:space="preserve">In </w:t>
      </w:r>
      <w:r>
        <w:fldChar w:fldCharType="begin"/>
      </w:r>
      <w:r>
        <w:instrText xml:space="preserve"> REF _Ref320557830 \h </w:instrText>
      </w:r>
      <w:r>
        <w:fldChar w:fldCharType="separate"/>
      </w:r>
      <w:commentRangeStart w:id="1724"/>
      <w:r w:rsidR="00981F58">
        <w:t xml:space="preserve">Fig. </w:t>
      </w:r>
      <w:r w:rsidR="00981F58">
        <w:rPr>
          <w:noProof/>
        </w:rPr>
        <w:t>16</w:t>
      </w:r>
      <w:commentRangeEnd w:id="1724"/>
      <w:r>
        <w:fldChar w:fldCharType="end"/>
      </w:r>
      <w:r>
        <w:t>, with</w:t>
      </w:r>
    </w:p>
    <w:p w:rsidR="0097689D" w:rsidRDefault="00D0711C" w:rsidP="0097689D">
      <w:pPr>
        <w:keepNext/>
      </w:pPr>
      <w:r>
        <w:rPr>
          <w:noProof/>
        </w:rPr>
        <w:drawing>
          <wp:inline distT="0" distB="0" distL="0" distR="0" wp14:anchorId="14A0B5C8" wp14:editId="746A7E5D">
            <wp:extent cx="5829300" cy="17215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7111" cy="1723854"/>
                    </a:xfrm>
                    <a:prstGeom prst="rect">
                      <a:avLst/>
                    </a:prstGeom>
                    <a:noFill/>
                    <a:ln>
                      <a:noFill/>
                    </a:ln>
                  </pic:spPr>
                </pic:pic>
              </a:graphicData>
            </a:graphic>
          </wp:inline>
        </w:drawing>
      </w:r>
    </w:p>
    <w:p w:rsidR="00462A26" w:rsidRPr="0079040B" w:rsidRDefault="003C6E86" w:rsidP="0079040B">
      <w:pPr>
        <w:pStyle w:val="Caption"/>
      </w:pPr>
      <w:bookmarkStart w:id="1725" w:name="_Ref320557830"/>
      <w:commentRangeStart w:id="1726"/>
      <w:proofErr w:type="gramStart"/>
      <w:r>
        <w:t>Fig.</w:t>
      </w:r>
      <w:proofErr w:type="gramEnd"/>
      <w:r>
        <w:t xml:space="preserve"> </w:t>
      </w:r>
      <w:fldSimple w:instr=" SEQ Fig. \* ARABIC ">
        <w:r w:rsidR="00981F58">
          <w:rPr>
            <w:noProof/>
          </w:rPr>
          <w:t>16</w:t>
        </w:r>
      </w:fldSimple>
      <w:bookmarkEnd w:id="1725"/>
      <w:commentRangeEnd w:id="1726"/>
      <w:r w:rsidR="001C17AB">
        <w:rPr>
          <w:rStyle w:val="CommentReference"/>
          <w:rFonts w:ascii="Tahoma" w:hAnsi="Tahoma"/>
          <w:bCs w:val="0"/>
          <w:lang w:bidi="ar-SA"/>
        </w:rPr>
        <w:commentReference w:id="1726"/>
      </w:r>
      <w:r w:rsidR="0079040B">
        <w:rPr>
          <w:noProof/>
        </w:rPr>
        <w:t xml:space="preserve"> - The 3</w:t>
      </w:r>
      <w:r w:rsidR="0079040B" w:rsidRPr="0079040B">
        <w:rPr>
          <w:noProof/>
          <w:vertAlign w:val="superscript"/>
        </w:rPr>
        <w:t>rd</w:t>
      </w:r>
      <w:r w:rsidR="0079040B">
        <w:rPr>
          <w:noProof/>
        </w:rPr>
        <w:t xml:space="preserve"> scenario result, allocation of tasks to machines plus start time, stop time, and duration of each task</w:t>
      </w:r>
    </w:p>
    <w:p w:rsidR="00462A26" w:rsidRDefault="00462A26" w:rsidP="004875B9">
      <w:r>
        <w:t xml:space="preserve">Also, the </w:t>
      </w:r>
      <w:proofErr w:type="gramStart"/>
      <w:r>
        <w:t xml:space="preserve">sequence of tasks </w:t>
      </w:r>
      <w:r w:rsidR="004875B9">
        <w:t>are</w:t>
      </w:r>
      <w:proofErr w:type="gramEnd"/>
      <w:r>
        <w:t xml:space="preserve"> depicted as the following Gantt chart</w:t>
      </w:r>
      <w:r w:rsidR="00C76779">
        <w:t xml:space="preserve"> in </w:t>
      </w:r>
      <w:r w:rsidR="00C76779">
        <w:fldChar w:fldCharType="begin"/>
      </w:r>
      <w:r w:rsidR="00C76779">
        <w:instrText xml:space="preserve"> REF _Ref320558155 \h </w:instrText>
      </w:r>
      <w:r w:rsidR="00C76779">
        <w:fldChar w:fldCharType="separate"/>
      </w:r>
      <w:r w:rsidR="00981F58">
        <w:t xml:space="preserve">Fig. </w:t>
      </w:r>
      <w:r w:rsidR="00981F58">
        <w:rPr>
          <w:noProof/>
        </w:rPr>
        <w:t>17</w:t>
      </w:r>
      <w:r w:rsidR="00C76779">
        <w:fldChar w:fldCharType="end"/>
      </w:r>
      <w:r>
        <w:t>. We obviously see that tasks no. 1</w:t>
      </w:r>
      <w:proofErr w:type="gramStart"/>
      <w:r>
        <w:t>,2</w:t>
      </w:r>
      <w:proofErr w:type="gramEnd"/>
      <w:r>
        <w:t xml:space="preserve"> and 4 are allocated for machine 1. Tasks no. 3 and 5 are allocated to machine 2. Tasks no. 6 and 7 are for machine 3.</w:t>
      </w:r>
    </w:p>
    <w:p w:rsidR="00462A26" w:rsidRDefault="00462A26" w:rsidP="00462A26">
      <w:pPr>
        <w:autoSpaceDE w:val="0"/>
        <w:autoSpaceDN w:val="0"/>
        <w:adjustRightInd w:val="0"/>
      </w:pPr>
    </w:p>
    <w:p w:rsidR="0097689D" w:rsidRDefault="00984400" w:rsidP="0097689D">
      <w:pPr>
        <w:keepNext/>
        <w:autoSpaceDE w:val="0"/>
        <w:autoSpaceDN w:val="0"/>
        <w:adjustRightInd w:val="0"/>
      </w:pPr>
      <w:r>
        <w:rPr>
          <w:noProof/>
        </w:rPr>
        <w:lastRenderedPageBreak/>
        <w:drawing>
          <wp:inline distT="0" distB="0" distL="0" distR="0" wp14:anchorId="347EA548" wp14:editId="7997796B">
            <wp:extent cx="5981700" cy="2195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8158" cy="2197495"/>
                    </a:xfrm>
                    <a:prstGeom prst="rect">
                      <a:avLst/>
                    </a:prstGeom>
                    <a:noFill/>
                    <a:ln>
                      <a:noFill/>
                    </a:ln>
                  </pic:spPr>
                </pic:pic>
              </a:graphicData>
            </a:graphic>
          </wp:inline>
        </w:drawing>
      </w:r>
    </w:p>
    <w:p w:rsidR="00462A26" w:rsidRPr="0079040B" w:rsidRDefault="003C6E86" w:rsidP="0079040B">
      <w:pPr>
        <w:pStyle w:val="Caption"/>
      </w:pPr>
      <w:bookmarkStart w:id="1727" w:name="_Ref320558155"/>
      <w:commentRangeStart w:id="1728"/>
      <w:proofErr w:type="gramStart"/>
      <w:r>
        <w:t>Fig.</w:t>
      </w:r>
      <w:proofErr w:type="gramEnd"/>
      <w:r>
        <w:t xml:space="preserve"> </w:t>
      </w:r>
      <w:fldSimple w:instr=" SEQ Fig. \* ARABIC ">
        <w:r w:rsidR="00981F58">
          <w:rPr>
            <w:noProof/>
          </w:rPr>
          <w:t>17</w:t>
        </w:r>
      </w:fldSimple>
      <w:bookmarkEnd w:id="1727"/>
      <w:r w:rsidR="0079040B">
        <w:rPr>
          <w:noProof/>
        </w:rPr>
        <w:t xml:space="preserve"> - </w:t>
      </w:r>
      <w:commentRangeEnd w:id="1728"/>
      <w:r w:rsidR="00402458">
        <w:rPr>
          <w:rStyle w:val="CommentReference"/>
          <w:rFonts w:ascii="Tahoma" w:hAnsi="Tahoma"/>
          <w:bCs w:val="0"/>
          <w:lang w:bidi="ar-SA"/>
        </w:rPr>
        <w:commentReference w:id="1728"/>
      </w:r>
      <w:r w:rsidR="0079040B">
        <w:rPr>
          <w:noProof/>
        </w:rPr>
        <w:t>Gantt chart of the 3</w:t>
      </w:r>
      <w:r w:rsidR="0079040B" w:rsidRPr="0079040B">
        <w:rPr>
          <w:noProof/>
          <w:vertAlign w:val="superscript"/>
        </w:rPr>
        <w:t>rd</w:t>
      </w:r>
      <w:r w:rsidR="0079040B">
        <w:rPr>
          <w:noProof/>
        </w:rPr>
        <w:t xml:space="preserve"> scenario result</w:t>
      </w:r>
      <w:r w:rsidR="00402458">
        <w:t xml:space="preserve"> with makespan 215</w:t>
      </w:r>
    </w:p>
    <w:p w:rsidR="00BC74B6" w:rsidRDefault="00BC74B6" w:rsidP="00AB7869">
      <w:pPr>
        <w:pStyle w:val="Heading4"/>
      </w:pPr>
      <w:commentRangeStart w:id="1729"/>
      <w:r>
        <w:t>4</w:t>
      </w:r>
      <w:r>
        <w:rPr>
          <w:vertAlign w:val="superscript"/>
        </w:rPr>
        <w:t>th</w:t>
      </w:r>
      <w:r>
        <w:t>scenario</w:t>
      </w:r>
      <w:commentRangeEnd w:id="1729"/>
      <w:r w:rsidR="0038218C">
        <w:rPr>
          <w:rStyle w:val="CommentReference"/>
          <w:rFonts w:ascii="Tahoma" w:hAnsi="Tahoma"/>
          <w:i w:val="0"/>
          <w:iCs w:val="0"/>
          <w:noProof w:val="0"/>
        </w:rPr>
        <w:commentReference w:id="1729"/>
      </w:r>
    </w:p>
    <w:p w:rsidR="00462A26" w:rsidRDefault="00462A26" w:rsidP="00BC74B6">
      <w:pPr>
        <w:rPr>
          <w:ins w:id="1730" w:author="Iman Zabet" w:date="2012-05-06T18:31:00Z"/>
        </w:rPr>
      </w:pPr>
      <w:r>
        <w:t>In the next simulation, we include "</w:t>
      </w:r>
      <w:commentRangeStart w:id="1731"/>
      <w:r>
        <w:t>initial transition time</w:t>
      </w:r>
      <w:commentRangeEnd w:id="1731"/>
      <w:r w:rsidR="0096620F">
        <w:rPr>
          <w:rStyle w:val="CommentReference"/>
          <w:rFonts w:ascii="Tahoma" w:hAnsi="Tahoma"/>
        </w:rPr>
        <w:commentReference w:id="1731"/>
      </w:r>
      <w:r>
        <w:t>" for each crane according to our prior knowledge about initial state of each crane before doing tasks. This is more important when a crane wants to perform the first previous simulation task when initial transition time to perform it became high. In this case, crane should perform another strategy to do tasks with a new order. In the re-defined model we use "</w:t>
      </w:r>
      <w:commentRangeStart w:id="1732"/>
      <w:r>
        <w:t>append</w:t>
      </w:r>
      <w:commentRangeEnd w:id="1732"/>
      <w:r w:rsidR="00573A49">
        <w:rPr>
          <w:rStyle w:val="CommentReference"/>
          <w:rFonts w:ascii="Tahoma" w:hAnsi="Tahoma"/>
        </w:rPr>
        <w:commentReference w:id="1732"/>
      </w:r>
      <w:r>
        <w:t>" function which append the initial intervals to the previous intervals and then solve the problem.</w:t>
      </w:r>
    </w:p>
    <w:p w:rsidR="00F265A7" w:rsidRDefault="00F265A7" w:rsidP="00F265A7">
      <w:pPr>
        <w:rPr>
          <w:ins w:id="1733" w:author="Iman Zabet" w:date="2012-05-06T23:00:00Z"/>
        </w:rPr>
      </w:pPr>
      <w:ins w:id="1734" w:author="Iman Zabet" w:date="2012-05-06T23:00:00Z">
        <w:r>
          <w:t xml:space="preserve">The mathematical formulation according to our modification </w:t>
        </w:r>
        <w:r>
          <w:fldChar w:fldCharType="begin"/>
        </w:r>
        <w:r>
          <w:instrText xml:space="preserve"> REF _Ref323679595 \h </w:instrText>
        </w:r>
      </w:ins>
      <w:ins w:id="1735" w:author="Iman Zabet" w:date="2012-05-06T23:00:00Z">
        <w:r>
          <w:fldChar w:fldCharType="separate"/>
        </w:r>
      </w:ins>
      <w:r w:rsidR="00981F58">
        <w:t>(</w:t>
      </w:r>
      <w:r w:rsidR="00981F58">
        <w:rPr>
          <w:noProof/>
        </w:rPr>
        <w:t>16</w:t>
      </w:r>
      <w:r w:rsidR="00981F58">
        <w:t>)</w:t>
      </w:r>
      <w:ins w:id="1736" w:author="Iman Zabet" w:date="2012-05-06T23:00:00Z">
        <w:r>
          <w:fldChar w:fldCharType="end"/>
        </w:r>
        <w:r>
          <w:t>-</w:t>
        </w:r>
        <w:r>
          <w:fldChar w:fldCharType="begin"/>
        </w:r>
        <w:r>
          <w:instrText xml:space="preserve"> REF _Ref323679765 \h </w:instrText>
        </w:r>
      </w:ins>
      <w:ins w:id="1737" w:author="Iman Zabet" w:date="2012-05-06T23:00:00Z">
        <w:r>
          <w:fldChar w:fldCharType="separate"/>
        </w:r>
      </w:ins>
      <w:r w:rsidR="00981F58" w:rsidRPr="00A64CD4">
        <w:rPr>
          <w:rFonts w:cstheme="majorBidi"/>
        </w:rPr>
        <w:t>(</w:t>
      </w:r>
      <w:r w:rsidR="00981F58">
        <w:rPr>
          <w:rFonts w:cstheme="majorBidi"/>
          <w:noProof/>
        </w:rPr>
        <w:t>30</w:t>
      </w:r>
      <w:r w:rsidR="00981F58" w:rsidRPr="00A64CD4">
        <w:rPr>
          <w:rFonts w:cstheme="majorBidi"/>
        </w:rPr>
        <w:t>)</w:t>
      </w:r>
      <w:ins w:id="1738" w:author="Iman Zabet" w:date="2012-05-06T23:00:00Z">
        <w:r>
          <w:fldChar w:fldCharType="end"/>
        </w:r>
        <w:r>
          <w:t xml:space="preserve"> will be:</w:t>
        </w:r>
      </w:ins>
    </w:p>
    <w:p w:rsidR="001C46F9" w:rsidRPr="008F6410" w:rsidRDefault="001C46F9" w:rsidP="00F209E9">
      <w:pPr>
        <w:pStyle w:val="Heading4"/>
        <w:numPr>
          <w:ilvl w:val="4"/>
          <w:numId w:val="26"/>
        </w:numPr>
        <w:rPr>
          <w:ins w:id="1739" w:author="Iman Zabet" w:date="2012-05-06T22:56:00Z"/>
        </w:rPr>
      </w:pPr>
      <w:ins w:id="1740" w:author="Iman Zabet" w:date="2012-05-06T22:56:00Z">
        <w:r w:rsidRPr="008F6410">
          <w:t>Objective</w:t>
        </w:r>
      </w:ins>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2"/>
        <w:gridCol w:w="975"/>
      </w:tblGrid>
      <w:tr w:rsidR="001C46F9" w:rsidTr="00C76110">
        <w:trPr>
          <w:ins w:id="1741" w:author="Iman Zabet" w:date="2012-05-06T22:56:00Z"/>
        </w:trPr>
        <w:tc>
          <w:tcPr>
            <w:tcW w:w="6822" w:type="dxa"/>
          </w:tcPr>
          <w:p w:rsidR="001C46F9" w:rsidRPr="006F63CE" w:rsidRDefault="001C46F9" w:rsidP="00C76110">
            <w:pPr>
              <w:pStyle w:val="StyleBodyTextLatinCambriaMathComplexBodyCSArial"/>
              <w:rPr>
                <w:ins w:id="1742" w:author="Iman Zabet" w:date="2012-05-06T22:56:00Z"/>
              </w:rPr>
            </w:pPr>
            <w:ins w:id="1743" w:author="Iman Zabet" w:date="2012-05-06T22:56:00Z">
              <m:oMathPara>
                <m:oMathParaPr>
                  <m:jc m:val="left"/>
                </m:oMathParaPr>
                <m:oMath>
                  <m:r>
                    <m:t xml:space="preserve">minmize </m:t>
                  </m:r>
                </m:oMath>
              </m:oMathPara>
            </w:ins>
            <m:oMathPara>
              <m:oMathParaPr>
                <m:jc m:val="left"/>
              </m:oMathParaPr>
              <m:oMath>
                <m:sSub>
                  <m:sSubPr>
                    <m:ctrlPr/>
                  </m:sSubPr>
                  <m:e>
                    <w:ins w:id="1744" w:author="Iman Zabet" w:date="2012-05-06T22:56:00Z">
                      <m:r>
                        <m:t>α</m:t>
                      </m:r>
                    </w:ins>
                  </m:e>
                  <m:sub>
                    <w:ins w:id="1745" w:author="Iman Zabet" w:date="2012-05-06T22:56:00Z">
                      <m:r>
                        <m:t>1</m:t>
                      </m:r>
                    </w:ins>
                  </m:sub>
                </m:sSub>
                <w:ins w:id="1746" w:author="Iman Zabet" w:date="2012-05-06T22:56:00Z">
                  <m:r>
                    <m:t>W+</m:t>
                  </m:r>
                </w:ins>
                <m:sSub>
                  <m:sSubPr>
                    <m:ctrlPr/>
                  </m:sSubPr>
                  <m:e>
                    <w:ins w:id="1747" w:author="Iman Zabet" w:date="2012-05-06T22:56:00Z">
                      <m:r>
                        <m:t>α</m:t>
                      </m:r>
                    </w:ins>
                  </m:e>
                  <m:sub>
                    <w:ins w:id="1748" w:author="Iman Zabet" w:date="2012-05-06T22:56:00Z">
                      <m:r>
                        <m:t>2</m:t>
                      </m:r>
                    </w:ins>
                  </m:sub>
                </m:sSub>
                <m:nary>
                  <m:naryPr>
                    <m:chr m:val="∑"/>
                    <m:limLoc m:val="undOvr"/>
                    <m:ctrlPr/>
                  </m:naryPr>
                  <m:sub>
                    <w:ins w:id="1749" w:author="Iman Zabet" w:date="2012-05-06T22:56:00Z">
                      <m:r>
                        <m:t>k=1</m:t>
                      </m:r>
                    </w:ins>
                  </m:sub>
                  <m:sup>
                    <w:ins w:id="1750" w:author="Iman Zabet" w:date="2012-05-06T22:56:00Z">
                      <m:r>
                        <m:t>K</m:t>
                      </m:r>
                    </w:ins>
                  </m:sup>
                  <m:e>
                    <m:sSub>
                      <m:sSubPr>
                        <m:ctrlPr/>
                      </m:sSubPr>
                      <m:e>
                        <w:ins w:id="1751" w:author="Iman Zabet" w:date="2012-05-06T22:56:00Z">
                          <m:r>
                            <m:t>Y</m:t>
                          </m:r>
                        </w:ins>
                      </m:e>
                      <m:sub>
                        <w:ins w:id="1752" w:author="Iman Zabet" w:date="2012-05-06T22:56:00Z">
                          <m:r>
                            <m:t>k</m:t>
                          </m:r>
                        </w:ins>
                      </m:sub>
                    </m:sSub>
                  </m:e>
                </m:nary>
              </m:oMath>
            </m:oMathPara>
          </w:p>
        </w:tc>
        <w:tc>
          <w:tcPr>
            <w:tcW w:w="975" w:type="dxa"/>
            <w:vAlign w:val="center"/>
          </w:tcPr>
          <w:p w:rsidR="001C46F9" w:rsidRPr="00A04918" w:rsidRDefault="001C46F9" w:rsidP="00C76110">
            <w:pPr>
              <w:pStyle w:val="Caption"/>
              <w:spacing w:after="120"/>
              <w:jc w:val="right"/>
              <w:rPr>
                <w:ins w:id="1753" w:author="Iman Zabet" w:date="2012-05-06T22:56:00Z"/>
                <w:sz w:val="20"/>
                <w:szCs w:val="20"/>
              </w:rPr>
            </w:pPr>
            <w:ins w:id="1754" w:author="Iman Zabet" w:date="2012-05-06T22:56:00Z">
              <w:r>
                <w:rPr>
                  <w:sz w:val="20"/>
                  <w:szCs w:val="20"/>
                </w:rPr>
                <w:t>(</w:t>
              </w:r>
              <w:r w:rsidRPr="00A04918">
                <w:rPr>
                  <w:sz w:val="20"/>
                  <w:szCs w:val="20"/>
                </w:rPr>
                <w:fldChar w:fldCharType="begin"/>
              </w:r>
              <w:r w:rsidRPr="00A04918">
                <w:rPr>
                  <w:sz w:val="20"/>
                  <w:szCs w:val="20"/>
                </w:rPr>
                <w:instrText xml:space="preserve"> SEQ ( \* ARABIC </w:instrText>
              </w:r>
              <w:r w:rsidRPr="00A04918">
                <w:rPr>
                  <w:sz w:val="20"/>
                  <w:szCs w:val="20"/>
                </w:rPr>
                <w:fldChar w:fldCharType="separate"/>
              </w:r>
            </w:ins>
            <w:r w:rsidR="00981F58">
              <w:rPr>
                <w:noProof/>
                <w:sz w:val="20"/>
                <w:szCs w:val="20"/>
              </w:rPr>
              <w:t>59</w:t>
            </w:r>
            <w:ins w:id="1755" w:author="Iman Zabet" w:date="2012-05-06T22:56:00Z">
              <w:r w:rsidRPr="00A04918">
                <w:rPr>
                  <w:sz w:val="20"/>
                  <w:szCs w:val="20"/>
                </w:rPr>
                <w:fldChar w:fldCharType="end"/>
              </w:r>
              <w:r>
                <w:rPr>
                  <w:sz w:val="20"/>
                  <w:szCs w:val="20"/>
                </w:rPr>
                <w:t>)</w:t>
              </w:r>
            </w:ins>
          </w:p>
        </w:tc>
      </w:tr>
    </w:tbl>
    <w:p w:rsidR="001C46F9" w:rsidRDefault="001C46F9" w:rsidP="001C46F9">
      <w:pPr>
        <w:pStyle w:val="Heading4"/>
        <w:numPr>
          <w:ilvl w:val="0"/>
          <w:numId w:val="0"/>
        </w:numPr>
        <w:ind w:left="360"/>
        <w:rPr>
          <w:ins w:id="1756" w:author="Iman Zabet" w:date="2012-05-06T22:56:00Z"/>
        </w:rPr>
      </w:pPr>
    </w:p>
    <w:p w:rsidR="001C46F9" w:rsidRPr="008F6410" w:rsidRDefault="001C46F9" w:rsidP="002F3AC2">
      <w:pPr>
        <w:pStyle w:val="Heading4"/>
        <w:numPr>
          <w:ilvl w:val="4"/>
          <w:numId w:val="7"/>
        </w:numPr>
        <w:rPr>
          <w:ins w:id="1757" w:author="Iman Zabet" w:date="2012-05-06T22:56:00Z"/>
        </w:rPr>
      </w:pPr>
      <w:ins w:id="1758" w:author="Iman Zabet" w:date="2012-05-06T22:56:00Z">
        <w:r w:rsidRPr="008F6410">
          <w:t>Cosntraints:</w:t>
        </w:r>
      </w:ins>
    </w:p>
    <w:tbl>
      <w:tblPr>
        <w:tblStyle w:val="TableGrid"/>
        <w:tblW w:w="779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69"/>
        <w:gridCol w:w="975"/>
      </w:tblGrid>
      <w:tr w:rsidR="001C46F9" w:rsidTr="00F44B91">
        <w:trPr>
          <w:ins w:id="1759" w:author="Iman Zabet" w:date="2012-05-06T22:56:00Z"/>
        </w:trPr>
        <w:tc>
          <w:tcPr>
            <w:tcW w:w="4253" w:type="dxa"/>
            <w:vAlign w:val="center"/>
          </w:tcPr>
          <w:p w:rsidR="001C46F9" w:rsidRPr="006F63CE" w:rsidRDefault="002C5E12" w:rsidP="00C76110">
            <w:pPr>
              <w:pStyle w:val="StyleBodyTextLatinCambriaMathComplexBodyCSArial"/>
              <w:rPr>
                <w:ins w:id="1760" w:author="Iman Zabet" w:date="2012-05-06T22:56:00Z"/>
              </w:rPr>
            </w:pPr>
            <m:oMathPara>
              <m:oMathParaPr>
                <m:jc m:val="left"/>
              </m:oMathParaPr>
              <m:oMath>
                <m:sSub>
                  <m:sSubPr>
                    <m:ctrlPr>
                      <w:ins w:id="1761" w:author="Iman Zabet" w:date="2012-05-06T22:56:00Z">
                        <w:rPr/>
                      </w:ins>
                    </m:ctrlPr>
                  </m:sSubPr>
                  <m:e>
                    <w:ins w:id="1762" w:author="Iman Zabet" w:date="2012-05-06T22:56:00Z">
                      <m:r>
                        <m:t>Y</m:t>
                      </m:r>
                    </w:ins>
                  </m:e>
                  <m:sub>
                    <w:ins w:id="1763" w:author="Iman Zabet" w:date="2012-05-06T22:56:00Z">
                      <m:r>
                        <m:t>k</m:t>
                      </m:r>
                    </w:ins>
                  </m:sub>
                </m:sSub>
                <w:ins w:id="1764" w:author="Iman Zabet" w:date="2012-05-06T22:56:00Z">
                  <m:r>
                    <m:t>≤W</m:t>
                  </m:r>
                </w:ins>
              </m:oMath>
            </m:oMathPara>
          </w:p>
        </w:tc>
        <w:tc>
          <w:tcPr>
            <w:tcW w:w="2569" w:type="dxa"/>
            <w:vAlign w:val="center"/>
          </w:tcPr>
          <w:p w:rsidR="001C46F9" w:rsidRDefault="001C46F9" w:rsidP="00C76110">
            <w:pPr>
              <w:pStyle w:val="StyleBodyTextLatinCambriaMathComplexBodyCSArial"/>
              <w:rPr>
                <w:ins w:id="1765" w:author="Iman Zabet" w:date="2012-05-06T22:56:00Z"/>
              </w:rPr>
            </w:pPr>
            <w:ins w:id="1766" w:author="Iman Zabet" w:date="2012-05-06T22:56:00Z">
              <m:oMath>
                <m:r>
                  <m:t>∀k=1, …, K,</m:t>
                </m:r>
              </m:oMath>
              <w:r>
                <w:rPr>
                  <w:rFonts w:eastAsiaTheme="minorEastAsia"/>
                </w:rPr>
                <w:t xml:space="preserve"> </w:t>
              </w:r>
            </w:ins>
          </w:p>
        </w:tc>
        <w:tc>
          <w:tcPr>
            <w:tcW w:w="975" w:type="dxa"/>
            <w:vAlign w:val="center"/>
          </w:tcPr>
          <w:p w:rsidR="001C46F9" w:rsidRPr="00A64CD4" w:rsidRDefault="001C46F9" w:rsidP="00C76110">
            <w:pPr>
              <w:ind w:firstLine="0"/>
              <w:jc w:val="right"/>
              <w:rPr>
                <w:ins w:id="1767" w:author="Iman Zabet" w:date="2012-05-06T22:56:00Z"/>
                <w:rFonts w:asciiTheme="majorBidi" w:hAnsiTheme="majorBidi" w:cstheme="majorBidi"/>
                <w:sz w:val="20"/>
                <w:szCs w:val="20"/>
              </w:rPr>
            </w:pPr>
            <w:ins w:id="1768" w:author="Iman Zabet" w:date="2012-05-06T22:56: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60</w:t>
            </w:r>
            <w:ins w:id="1769" w:author="Iman Zabet" w:date="2012-05-06T22:56: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1C46F9" w:rsidTr="00F44B91">
        <w:trPr>
          <w:ins w:id="1770" w:author="Iman Zabet" w:date="2012-05-06T22:56:00Z"/>
        </w:trPr>
        <w:tc>
          <w:tcPr>
            <w:tcW w:w="4253" w:type="dxa"/>
            <w:vAlign w:val="center"/>
          </w:tcPr>
          <w:p w:rsidR="001C46F9" w:rsidRPr="006F63CE" w:rsidRDefault="002C5E12" w:rsidP="00C76110">
            <w:pPr>
              <w:pStyle w:val="StyleBodyTextLatinCambriaMathComplexBodyCSArial"/>
              <w:rPr>
                <w:ins w:id="1771" w:author="Iman Zabet" w:date="2012-05-06T22:56:00Z"/>
              </w:rPr>
            </w:pPr>
            <m:oMathPara>
              <m:oMathParaPr>
                <m:jc m:val="left"/>
              </m:oMathParaPr>
              <m:oMath>
                <m:nary>
                  <m:naryPr>
                    <m:chr m:val="∑"/>
                    <m:limLoc m:val="undOvr"/>
                    <m:supHide m:val="1"/>
                    <m:ctrlPr>
                      <w:ins w:id="1772" w:author="Iman Zabet" w:date="2012-05-06T22:56:00Z">
                        <w:rPr/>
                      </w:ins>
                    </m:ctrlPr>
                  </m:naryPr>
                  <m:sub>
                    <w:ins w:id="1773" w:author="Iman Zabet" w:date="2012-05-06T22:56:00Z">
                      <m:r>
                        <m:t>j∈</m:t>
                      </m:r>
                    </w:ins>
                    <m:sSub>
                      <m:sSubPr>
                        <m:ctrlPr>
                          <w:ins w:id="1774" w:author="Iman Zabet" w:date="2012-05-06T22:56:00Z">
                            <w:rPr/>
                          </w:ins>
                        </m:ctrlPr>
                      </m:sSubPr>
                      <m:e>
                        <w:ins w:id="1775" w:author="Iman Zabet" w:date="2012-05-06T22:56:00Z">
                          <m:r>
                            <m:t>Δ</m:t>
                          </m:r>
                        </w:ins>
                      </m:e>
                      <m:sub>
                        <w:ins w:id="1776" w:author="Iman Zabet" w:date="2012-05-06T22:56:00Z">
                          <m:r>
                            <m:t>k</m:t>
                          </m:r>
                        </w:ins>
                      </m:sub>
                    </m:sSub>
                  </m:sub>
                  <m:sup/>
                  <m:e>
                    <m:sSubSup>
                      <m:sSubSupPr>
                        <m:ctrlPr>
                          <w:ins w:id="1777" w:author="Iman Zabet" w:date="2012-05-06T22:56:00Z">
                            <w:rPr/>
                          </w:ins>
                        </m:ctrlPr>
                      </m:sSubSupPr>
                      <m:e>
                        <w:ins w:id="1778" w:author="Iman Zabet" w:date="2012-05-06T22:56:00Z">
                          <m:r>
                            <m:t>X</m:t>
                          </m:r>
                        </w:ins>
                      </m:e>
                      <m:sub>
                        <w:ins w:id="1779" w:author="Iman Zabet" w:date="2012-05-06T22:56:00Z">
                          <m:r>
                            <m:t>0j</m:t>
                          </m:r>
                        </w:ins>
                      </m:sub>
                      <m:sup>
                        <w:ins w:id="1780" w:author="Iman Zabet" w:date="2012-05-06T22:56:00Z">
                          <m:r>
                            <m:t>k</m:t>
                          </m:r>
                        </w:ins>
                      </m:sup>
                    </m:sSubSup>
                  </m:e>
                </m:nary>
                <w:ins w:id="1781" w:author="Iman Zabet" w:date="2012-05-06T22:56:00Z">
                  <m:r>
                    <m:t>=1</m:t>
                  </m:r>
                </w:ins>
              </m:oMath>
            </m:oMathPara>
          </w:p>
        </w:tc>
        <w:tc>
          <w:tcPr>
            <w:tcW w:w="2569" w:type="dxa"/>
            <w:vAlign w:val="center"/>
          </w:tcPr>
          <w:p w:rsidR="001C46F9" w:rsidRDefault="001C46F9" w:rsidP="00C76110">
            <w:pPr>
              <w:pStyle w:val="StyleBodyTextLatinCambriaMathComplexBodyCSArial"/>
              <w:rPr>
                <w:ins w:id="1782" w:author="Iman Zabet" w:date="2012-05-06T22:56:00Z"/>
              </w:rPr>
            </w:pPr>
            <w:ins w:id="1783" w:author="Iman Zabet" w:date="2012-05-06T22:56:00Z">
              <m:oMath>
                <m:r>
                  <m:t>∀k=1, …, K,</m:t>
                </m:r>
              </m:oMath>
              <w:r>
                <w:rPr>
                  <w:rFonts w:eastAsiaTheme="minorEastAsia"/>
                </w:rPr>
                <w:t xml:space="preserve"> </w:t>
              </w:r>
            </w:ins>
          </w:p>
        </w:tc>
        <w:tc>
          <w:tcPr>
            <w:tcW w:w="975" w:type="dxa"/>
            <w:vAlign w:val="center"/>
          </w:tcPr>
          <w:p w:rsidR="001C46F9" w:rsidRPr="00A64CD4" w:rsidRDefault="001C46F9" w:rsidP="00C76110">
            <w:pPr>
              <w:ind w:firstLine="0"/>
              <w:jc w:val="right"/>
              <w:rPr>
                <w:ins w:id="1784" w:author="Iman Zabet" w:date="2012-05-06T22:56:00Z"/>
                <w:rFonts w:asciiTheme="majorBidi" w:hAnsiTheme="majorBidi" w:cstheme="majorBidi"/>
                <w:sz w:val="20"/>
                <w:szCs w:val="20"/>
              </w:rPr>
            </w:pPr>
            <w:ins w:id="1785" w:author="Iman Zabet" w:date="2012-05-06T22:56: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61</w:t>
            </w:r>
            <w:ins w:id="1786" w:author="Iman Zabet" w:date="2012-05-06T22:56: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1C46F9" w:rsidTr="00F44B91">
        <w:trPr>
          <w:ins w:id="1787" w:author="Iman Zabet" w:date="2012-05-06T22:56:00Z"/>
        </w:trPr>
        <w:tc>
          <w:tcPr>
            <w:tcW w:w="4253" w:type="dxa"/>
            <w:vAlign w:val="center"/>
          </w:tcPr>
          <w:p w:rsidR="001C46F9" w:rsidRPr="006F63CE" w:rsidRDefault="002C5E12" w:rsidP="00C76110">
            <w:pPr>
              <w:pStyle w:val="StyleBodyTextLatinCambriaMathComplexBodyCSArial"/>
              <w:rPr>
                <w:ins w:id="1788" w:author="Iman Zabet" w:date="2012-05-06T22:56:00Z"/>
              </w:rPr>
            </w:pPr>
            <m:oMathPara>
              <m:oMathParaPr>
                <m:jc m:val="left"/>
              </m:oMathParaPr>
              <m:oMath>
                <m:nary>
                  <m:naryPr>
                    <m:chr m:val="∑"/>
                    <m:limLoc m:val="undOvr"/>
                    <m:supHide m:val="1"/>
                    <m:ctrlPr>
                      <w:ins w:id="1789" w:author="Iman Zabet" w:date="2012-05-06T22:56:00Z">
                        <w:rPr/>
                      </w:ins>
                    </m:ctrlPr>
                  </m:naryPr>
                  <m:sub>
                    <w:ins w:id="1790" w:author="Iman Zabet" w:date="2012-05-06T22:56:00Z">
                      <m:r>
                        <m:t>i∈</m:t>
                      </m:r>
                    </w:ins>
                    <m:sSub>
                      <m:sSubPr>
                        <m:ctrlPr>
                          <w:ins w:id="1791" w:author="Iman Zabet" w:date="2012-05-06T22:56:00Z">
                            <w:rPr/>
                          </w:ins>
                        </m:ctrlPr>
                      </m:sSubPr>
                      <m:e>
                        <w:ins w:id="1792" w:author="Iman Zabet" w:date="2012-05-06T22:56:00Z">
                          <m:r>
                            <m:t>Δ</m:t>
                          </m:r>
                        </w:ins>
                      </m:e>
                      <m:sub>
                        <w:ins w:id="1793" w:author="Iman Zabet" w:date="2012-05-06T22:56:00Z">
                          <m:r>
                            <m:t>k</m:t>
                          </m:r>
                        </w:ins>
                      </m:sub>
                    </m:sSub>
                  </m:sub>
                  <m:sup/>
                  <m:e>
                    <m:sSubSup>
                      <m:sSubSupPr>
                        <m:ctrlPr>
                          <w:ins w:id="1794" w:author="Iman Zabet" w:date="2012-05-06T22:56:00Z">
                            <w:rPr/>
                          </w:ins>
                        </m:ctrlPr>
                      </m:sSubSupPr>
                      <m:e>
                        <w:ins w:id="1795" w:author="Iman Zabet" w:date="2012-05-06T22:56:00Z">
                          <m:r>
                            <m:t>X</m:t>
                          </m:r>
                        </w:ins>
                      </m:e>
                      <m:sub>
                        <w:ins w:id="1796" w:author="Iman Zabet" w:date="2012-05-06T22:56:00Z">
                          <m:r>
                            <m:t>iT</m:t>
                          </m:r>
                        </w:ins>
                      </m:sub>
                      <m:sup>
                        <w:ins w:id="1797" w:author="Iman Zabet" w:date="2012-05-06T22:56:00Z">
                          <m:r>
                            <m:t>k</m:t>
                          </m:r>
                        </w:ins>
                      </m:sup>
                    </m:sSubSup>
                  </m:e>
                </m:nary>
                <w:ins w:id="1798" w:author="Iman Zabet" w:date="2012-05-06T22:56:00Z">
                  <m:r>
                    <m:t>=1</m:t>
                  </m:r>
                </w:ins>
              </m:oMath>
            </m:oMathPara>
          </w:p>
        </w:tc>
        <w:tc>
          <w:tcPr>
            <w:tcW w:w="2569" w:type="dxa"/>
            <w:vAlign w:val="center"/>
          </w:tcPr>
          <w:p w:rsidR="001C46F9" w:rsidRDefault="001C46F9" w:rsidP="00C76110">
            <w:pPr>
              <w:pStyle w:val="StyleBodyTextLatinCambriaMathComplexBodyCSArial"/>
              <w:rPr>
                <w:ins w:id="1799" w:author="Iman Zabet" w:date="2012-05-06T22:56:00Z"/>
              </w:rPr>
            </w:pPr>
            <w:ins w:id="1800" w:author="Iman Zabet" w:date="2012-05-06T22:56:00Z">
              <m:oMath>
                <m:r>
                  <m:t>∀k=1, …, K,</m:t>
                </m:r>
              </m:oMath>
              <w:r>
                <w:rPr>
                  <w:rFonts w:eastAsiaTheme="minorEastAsia"/>
                </w:rPr>
                <w:t xml:space="preserve"> </w:t>
              </w:r>
            </w:ins>
          </w:p>
        </w:tc>
        <w:tc>
          <w:tcPr>
            <w:tcW w:w="975" w:type="dxa"/>
            <w:vAlign w:val="center"/>
          </w:tcPr>
          <w:p w:rsidR="001C46F9" w:rsidRPr="00A64CD4" w:rsidRDefault="001C46F9" w:rsidP="00C76110">
            <w:pPr>
              <w:ind w:firstLine="0"/>
              <w:jc w:val="right"/>
              <w:rPr>
                <w:ins w:id="1801" w:author="Iman Zabet" w:date="2012-05-06T22:56:00Z"/>
                <w:rFonts w:asciiTheme="majorBidi" w:hAnsiTheme="majorBidi" w:cstheme="majorBidi"/>
                <w:sz w:val="20"/>
                <w:szCs w:val="20"/>
              </w:rPr>
            </w:pPr>
            <w:ins w:id="1802" w:author="Iman Zabet" w:date="2012-05-06T22:56: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62</w:t>
            </w:r>
            <w:ins w:id="1803" w:author="Iman Zabet" w:date="2012-05-06T22:56: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1C46F9" w:rsidTr="00F44B91">
        <w:trPr>
          <w:ins w:id="1804" w:author="Iman Zabet" w:date="2012-05-06T22:56:00Z"/>
        </w:trPr>
        <w:tc>
          <w:tcPr>
            <w:tcW w:w="4253" w:type="dxa"/>
            <w:vAlign w:val="center"/>
          </w:tcPr>
          <w:p w:rsidR="001C46F9" w:rsidRPr="006F63CE" w:rsidRDefault="002C5E12" w:rsidP="00C76110">
            <w:pPr>
              <w:pStyle w:val="StyleBodyTextLatinCambriaMathComplexBodyCSArial"/>
              <w:rPr>
                <w:ins w:id="1805" w:author="Iman Zabet" w:date="2012-05-06T22:56:00Z"/>
              </w:rPr>
            </w:pPr>
            <m:oMathPara>
              <m:oMathParaPr>
                <m:jc m:val="left"/>
              </m:oMathParaPr>
              <m:oMath>
                <m:nary>
                  <m:naryPr>
                    <m:chr m:val="∑"/>
                    <m:limLoc m:val="undOvr"/>
                    <m:supHide m:val="1"/>
                    <m:ctrlPr>
                      <w:ins w:id="1806" w:author="Iman Zabet" w:date="2012-05-06T22:56:00Z">
                        <w:rPr/>
                      </w:ins>
                    </m:ctrlPr>
                  </m:naryPr>
                  <m:sub>
                    <w:ins w:id="1807" w:author="Iman Zabet" w:date="2012-05-06T22:56:00Z">
                      <m:r>
                        <m:t>k</m:t>
                      </m:r>
                    </w:ins>
                  </m:sub>
                  <m:sup/>
                  <m:e>
                    <m:nary>
                      <m:naryPr>
                        <m:chr m:val="∑"/>
                        <m:limLoc m:val="undOvr"/>
                        <m:supHide m:val="1"/>
                        <m:ctrlPr>
                          <w:ins w:id="1808" w:author="Iman Zabet" w:date="2012-05-06T22:56:00Z">
                            <w:rPr/>
                          </w:ins>
                        </m:ctrlPr>
                      </m:naryPr>
                      <m:sub>
                        <w:ins w:id="1809" w:author="Iman Zabet" w:date="2012-05-06T22:56:00Z">
                          <m:r>
                            <m:t>i∈Ω</m:t>
                          </m:r>
                        </w:ins>
                      </m:sub>
                      <m:sup/>
                      <m:e>
                        <m:sSubSup>
                          <m:sSubSupPr>
                            <m:ctrlPr>
                              <w:ins w:id="1810" w:author="Iman Zabet" w:date="2012-05-06T22:56:00Z">
                                <w:rPr/>
                              </w:ins>
                            </m:ctrlPr>
                          </m:sSubSupPr>
                          <m:e>
                            <w:ins w:id="1811" w:author="Iman Zabet" w:date="2012-05-06T22:56:00Z">
                              <m:r>
                                <m:t>X</m:t>
                              </m:r>
                            </w:ins>
                          </m:e>
                          <m:sub>
                            <w:ins w:id="1812" w:author="Iman Zabet" w:date="2012-05-06T22:56:00Z">
                              <m:r>
                                <m:t>ij</m:t>
                              </m:r>
                            </w:ins>
                          </m:sub>
                          <m:sup>
                            <w:ins w:id="1813" w:author="Iman Zabet" w:date="2012-05-06T22:56:00Z">
                              <m:r>
                                <m:t>k</m:t>
                              </m:r>
                            </w:ins>
                          </m:sup>
                        </m:sSubSup>
                      </m:e>
                    </m:nary>
                  </m:e>
                </m:nary>
                <w:ins w:id="1814" w:author="Iman Zabet" w:date="2012-05-06T22:56:00Z">
                  <m:r>
                    <m:t>=1</m:t>
                  </m:r>
                </w:ins>
              </m:oMath>
            </m:oMathPara>
          </w:p>
        </w:tc>
        <w:tc>
          <w:tcPr>
            <w:tcW w:w="2569" w:type="dxa"/>
            <w:vAlign w:val="center"/>
          </w:tcPr>
          <w:p w:rsidR="001C46F9" w:rsidRDefault="001C46F9" w:rsidP="00C76110">
            <w:pPr>
              <w:pStyle w:val="StyleBodyTextLatinCambriaMathComplexBodyCSArial"/>
              <w:rPr>
                <w:ins w:id="1815" w:author="Iman Zabet" w:date="2012-05-06T22:56:00Z"/>
              </w:rPr>
            </w:pPr>
            <w:ins w:id="1816" w:author="Iman Zabet" w:date="2012-05-06T22:56:00Z">
              <m:oMath>
                <m:r>
                  <m:t>∀j∈Ω,</m:t>
                </m:r>
              </m:oMath>
              <w:r>
                <w:rPr>
                  <w:rFonts w:eastAsiaTheme="minorEastAsia"/>
                </w:rPr>
                <w:t xml:space="preserve"> </w:t>
              </w:r>
            </w:ins>
          </w:p>
        </w:tc>
        <w:tc>
          <w:tcPr>
            <w:tcW w:w="975" w:type="dxa"/>
            <w:vAlign w:val="center"/>
          </w:tcPr>
          <w:p w:rsidR="001C46F9" w:rsidRPr="00A64CD4" w:rsidRDefault="001C46F9" w:rsidP="00C76110">
            <w:pPr>
              <w:ind w:firstLine="0"/>
              <w:jc w:val="right"/>
              <w:rPr>
                <w:ins w:id="1817" w:author="Iman Zabet" w:date="2012-05-06T22:56:00Z"/>
                <w:rFonts w:asciiTheme="majorBidi" w:hAnsiTheme="majorBidi" w:cstheme="majorBidi"/>
                <w:sz w:val="20"/>
                <w:szCs w:val="20"/>
              </w:rPr>
            </w:pPr>
            <w:ins w:id="1818" w:author="Iman Zabet" w:date="2012-05-06T22:56: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63</w:t>
            </w:r>
            <w:ins w:id="1819" w:author="Iman Zabet" w:date="2012-05-06T22:56: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1C46F9" w:rsidTr="00F44B91">
        <w:trPr>
          <w:ins w:id="1820" w:author="Iman Zabet" w:date="2012-05-06T22:56:00Z"/>
        </w:trPr>
        <w:tc>
          <w:tcPr>
            <w:tcW w:w="4253" w:type="dxa"/>
            <w:vAlign w:val="center"/>
          </w:tcPr>
          <w:p w:rsidR="001C46F9" w:rsidRPr="006F63CE" w:rsidRDefault="002C5E12" w:rsidP="00C76110">
            <w:pPr>
              <w:pStyle w:val="StyleBodyTextLatinCambriaMathComplexBodyCSArial"/>
              <w:rPr>
                <w:ins w:id="1821" w:author="Iman Zabet" w:date="2012-05-06T22:56:00Z"/>
              </w:rPr>
            </w:pPr>
            <m:oMathPara>
              <m:oMathParaPr>
                <m:jc m:val="left"/>
              </m:oMathParaPr>
              <m:oMath>
                <m:nary>
                  <m:naryPr>
                    <m:chr m:val="∑"/>
                    <m:limLoc m:val="undOvr"/>
                    <m:supHide m:val="1"/>
                    <m:ctrlPr>
                      <w:ins w:id="1822" w:author="Iman Zabet" w:date="2012-05-06T22:56:00Z">
                        <w:rPr/>
                      </w:ins>
                    </m:ctrlPr>
                  </m:naryPr>
                  <m:sub>
                    <w:ins w:id="1823" w:author="Iman Zabet" w:date="2012-05-06T22:56:00Z">
                      <m:r>
                        <m:t>j∈</m:t>
                      </m:r>
                    </w:ins>
                    <m:sSub>
                      <m:sSubPr>
                        <m:ctrlPr>
                          <w:ins w:id="1824" w:author="Iman Zabet" w:date="2012-05-06T22:56:00Z">
                            <w:rPr/>
                          </w:ins>
                        </m:ctrlPr>
                      </m:sSubPr>
                      <m:e>
                        <w:ins w:id="1825" w:author="Iman Zabet" w:date="2012-05-06T22:56:00Z">
                          <m:r>
                            <m:t>Δ</m:t>
                          </m:r>
                        </w:ins>
                      </m:e>
                      <m:sub>
                        <w:ins w:id="1826" w:author="Iman Zabet" w:date="2012-05-06T22:56:00Z">
                          <m:r>
                            <m:t>k</m:t>
                          </m:r>
                        </w:ins>
                      </m:sub>
                    </m:sSub>
                  </m:sub>
                  <m:sup/>
                  <m:e>
                    <m:sSubSup>
                      <m:sSubSupPr>
                        <m:ctrlPr>
                          <w:ins w:id="1827" w:author="Iman Zabet" w:date="2012-05-06T22:56:00Z">
                            <w:rPr/>
                          </w:ins>
                        </m:ctrlPr>
                      </m:sSubSupPr>
                      <m:e>
                        <w:ins w:id="1828" w:author="Iman Zabet" w:date="2012-05-06T22:56:00Z">
                          <m:r>
                            <m:t>X</m:t>
                          </m:r>
                        </w:ins>
                      </m:e>
                      <m:sub>
                        <w:ins w:id="1829" w:author="Iman Zabet" w:date="2012-05-06T22:56:00Z">
                          <m:r>
                            <m:t>ij</m:t>
                          </m:r>
                        </w:ins>
                      </m:sub>
                      <m:sup>
                        <w:ins w:id="1830" w:author="Iman Zabet" w:date="2012-05-06T22:56:00Z">
                          <m:r>
                            <m:t>k</m:t>
                          </m:r>
                        </w:ins>
                      </m:sup>
                    </m:sSubSup>
                  </m:e>
                </m:nary>
                <w:ins w:id="1831" w:author="Iman Zabet" w:date="2012-05-06T22:56:00Z">
                  <m:r>
                    <m:t>-</m:t>
                  </m:r>
                </w:ins>
                <m:nary>
                  <m:naryPr>
                    <m:chr m:val="∑"/>
                    <m:limLoc m:val="undOvr"/>
                    <m:supHide m:val="1"/>
                    <m:ctrlPr>
                      <w:ins w:id="1832" w:author="Iman Zabet" w:date="2012-05-06T22:56:00Z">
                        <w:rPr/>
                      </w:ins>
                    </m:ctrlPr>
                  </m:naryPr>
                  <m:sub>
                    <w:ins w:id="1833" w:author="Iman Zabet" w:date="2012-05-06T22:56:00Z">
                      <m:r>
                        <m:t>j∈</m:t>
                      </m:r>
                    </w:ins>
                    <m:sSub>
                      <m:sSubPr>
                        <m:ctrlPr>
                          <w:ins w:id="1834" w:author="Iman Zabet" w:date="2012-05-06T22:56:00Z">
                            <w:rPr/>
                          </w:ins>
                        </m:ctrlPr>
                      </m:sSubPr>
                      <m:e>
                        <w:ins w:id="1835" w:author="Iman Zabet" w:date="2012-05-06T22:56:00Z">
                          <m:r>
                            <m:t>Δ</m:t>
                          </m:r>
                        </w:ins>
                      </m:e>
                      <m:sub>
                        <w:ins w:id="1836" w:author="Iman Zabet" w:date="2012-05-06T22:56:00Z">
                          <m:r>
                            <m:t>k</m:t>
                          </m:r>
                        </w:ins>
                      </m:sub>
                    </m:sSub>
                  </m:sub>
                  <m:sup/>
                  <m:e>
                    <m:sSubSup>
                      <m:sSubSupPr>
                        <m:ctrlPr>
                          <w:ins w:id="1837" w:author="Iman Zabet" w:date="2012-05-06T22:56:00Z">
                            <w:rPr/>
                          </w:ins>
                        </m:ctrlPr>
                      </m:sSubSupPr>
                      <m:e>
                        <w:ins w:id="1838" w:author="Iman Zabet" w:date="2012-05-06T22:56:00Z">
                          <m:r>
                            <m:t>X</m:t>
                          </m:r>
                        </w:ins>
                      </m:e>
                      <m:sub>
                        <w:ins w:id="1839" w:author="Iman Zabet" w:date="2012-05-06T22:56:00Z">
                          <m:r>
                            <m:t>ji</m:t>
                          </m:r>
                        </w:ins>
                      </m:sub>
                      <m:sup>
                        <w:ins w:id="1840" w:author="Iman Zabet" w:date="2012-05-06T22:56:00Z">
                          <m:r>
                            <m:t>k</m:t>
                          </m:r>
                        </w:ins>
                      </m:sup>
                    </m:sSubSup>
                  </m:e>
                </m:nary>
                <w:ins w:id="1841" w:author="Iman Zabet" w:date="2012-05-06T22:56:00Z">
                  <m:r>
                    <m:t>=0</m:t>
                  </m:r>
                </w:ins>
              </m:oMath>
            </m:oMathPara>
          </w:p>
        </w:tc>
        <w:tc>
          <w:tcPr>
            <w:tcW w:w="2569" w:type="dxa"/>
            <w:vAlign w:val="center"/>
          </w:tcPr>
          <w:p w:rsidR="001C46F9" w:rsidRPr="00356F0E" w:rsidRDefault="001C46F9" w:rsidP="00C76110">
            <w:pPr>
              <w:pStyle w:val="StyleBodyTextLatinCambriaMathComplexBodyCSArial"/>
              <w:rPr>
                <w:ins w:id="1842" w:author="Iman Zabet" w:date="2012-05-06T22:56:00Z"/>
                <w:rFonts w:eastAsiaTheme="minorEastAsia"/>
              </w:rPr>
            </w:pPr>
            <w:ins w:id="1843" w:author="Iman Zabet" w:date="2012-05-06T22:56:00Z">
              <m:oMathPara>
                <m:oMathParaPr>
                  <m:jc m:val="left"/>
                </m:oMathParaPr>
                <m:oMath>
                  <m:r>
                    <m:t>∀i∈</m:t>
                  </m:r>
                </m:oMath>
              </m:oMathPara>
            </w:ins>
            <m:oMathPara>
              <m:oMathParaPr>
                <m:jc m:val="left"/>
              </m:oMathParaPr>
              <m:oMath>
                <m:sSub>
                  <m:sSubPr>
                    <m:ctrlPr/>
                  </m:sSubPr>
                  <m:e>
                    <w:ins w:id="1844" w:author="Iman Zabet" w:date="2012-05-06T22:56:00Z">
                      <m:r>
                        <m:t>Δ</m:t>
                      </m:r>
                    </w:ins>
                  </m:e>
                  <m:sub>
                    <w:ins w:id="1845" w:author="Iman Zabet" w:date="2012-05-06T22:56:00Z">
                      <m:r>
                        <m:t>n</m:t>
                      </m:r>
                    </w:ins>
                  </m:sub>
                </m:sSub>
                <w:ins w:id="1846" w:author="Iman Zabet" w:date="2012-05-06T22:56:00Z">
                  <m:r>
                    <m:t>,  n=1,…,K</m:t>
                  </m:r>
                  <m:r>
                    <w:rPr>
                      <w:rFonts w:hint="eastAsia"/>
                    </w:rPr>
                    <m:t>,</m:t>
                  </m:r>
                </w:ins>
              </m:oMath>
            </m:oMathPara>
          </w:p>
          <w:p w:rsidR="001C46F9" w:rsidRPr="00356F0E" w:rsidRDefault="001C46F9" w:rsidP="00C76110">
            <w:pPr>
              <w:pStyle w:val="StyleBodyTextLatinCambriaMathComplexBodyCSArial"/>
              <w:rPr>
                <w:ins w:id="1847" w:author="Iman Zabet" w:date="2012-05-06T22:56:00Z"/>
                <w:rFonts w:eastAsia="SimSun"/>
                <w:lang w:bidi="ar-SA"/>
              </w:rPr>
            </w:pPr>
            <w:ins w:id="1848" w:author="Iman Zabet" w:date="2012-05-06T22:56:00Z">
              <m:oMathPara>
                <m:oMathParaPr>
                  <m:jc m:val="left"/>
                </m:oMathParaPr>
                <m:oMath>
                  <m:r>
                    <m:t>∀k=1, …,K,</m:t>
                  </m:r>
                </m:oMath>
              </m:oMathPara>
            </w:ins>
          </w:p>
        </w:tc>
        <w:tc>
          <w:tcPr>
            <w:tcW w:w="975" w:type="dxa"/>
            <w:vAlign w:val="center"/>
          </w:tcPr>
          <w:p w:rsidR="001C46F9" w:rsidRPr="00A64CD4" w:rsidRDefault="001C46F9" w:rsidP="00C76110">
            <w:pPr>
              <w:ind w:firstLine="0"/>
              <w:jc w:val="right"/>
              <w:rPr>
                <w:ins w:id="1849" w:author="Iman Zabet" w:date="2012-05-06T22:56:00Z"/>
                <w:rFonts w:asciiTheme="majorBidi" w:hAnsiTheme="majorBidi" w:cstheme="majorBidi"/>
                <w:sz w:val="20"/>
                <w:szCs w:val="20"/>
              </w:rPr>
            </w:pPr>
            <w:ins w:id="1850" w:author="Iman Zabet" w:date="2012-05-06T22:56: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64</w:t>
            </w:r>
            <w:ins w:id="1851" w:author="Iman Zabet" w:date="2012-05-06T22:56: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1C46F9" w:rsidTr="00F44B91">
        <w:trPr>
          <w:ins w:id="1852" w:author="Iman Zabet" w:date="2012-05-06T22:56:00Z"/>
        </w:trPr>
        <w:tc>
          <w:tcPr>
            <w:tcW w:w="4253" w:type="dxa"/>
            <w:vAlign w:val="center"/>
          </w:tcPr>
          <w:p w:rsidR="001C46F9" w:rsidRDefault="002C5E12" w:rsidP="00C76110">
            <w:pPr>
              <w:pStyle w:val="StyleBodyTextLatinCambriaMathComplexBodyCSArial"/>
              <w:rPr>
                <w:ins w:id="1853" w:author="Iman Zabet" w:date="2012-05-06T22:56:00Z"/>
              </w:rPr>
            </w:pPr>
            <m:oMath>
              <m:sSub>
                <m:sSubPr>
                  <m:ctrlPr>
                    <w:ins w:id="1854" w:author="Iman Zabet" w:date="2012-05-06T22:56:00Z">
                      <w:rPr/>
                    </w:ins>
                  </m:ctrlPr>
                </m:sSubPr>
                <m:e>
                  <w:ins w:id="1855" w:author="Iman Zabet" w:date="2012-05-06T22:56:00Z">
                    <m:r>
                      <m:t>D</m:t>
                    </m:r>
                  </w:ins>
                </m:e>
                <m:sub>
                  <w:ins w:id="1856" w:author="Iman Zabet" w:date="2012-05-06T22:56:00Z">
                    <m:r>
                      <m:t>i</m:t>
                    </m:r>
                  </w:ins>
                </m:sub>
              </m:sSub>
              <w:ins w:id="1857" w:author="Iman Zabet" w:date="2012-05-06T22:56:00Z">
                <m:r>
                  <m:t>+</m:t>
                </m:r>
              </w:ins>
              <m:sSub>
                <m:sSubPr>
                  <m:ctrlPr>
                    <w:ins w:id="1858" w:author="Iman Zabet" w:date="2012-05-06T22:56:00Z">
                      <w:rPr/>
                    </w:ins>
                  </m:ctrlPr>
                </m:sSubPr>
                <m:e>
                  <w:ins w:id="1859" w:author="Iman Zabet" w:date="2012-05-06T22:56:00Z">
                    <m:r>
                      <m:t>t</m:t>
                    </m:r>
                  </w:ins>
                </m:e>
                <m:sub>
                  <w:ins w:id="1860" w:author="Iman Zabet" w:date="2012-05-06T22:56:00Z">
                    <m:r>
                      <m:t>ij</m:t>
                    </m:r>
                  </w:ins>
                </m:sub>
              </m:sSub>
              <w:ins w:id="1861" w:author="Iman Zabet" w:date="2012-05-06T22:56:00Z">
                <m:r>
                  <m:t>+</m:t>
                </m:r>
              </w:ins>
              <m:sSub>
                <m:sSubPr>
                  <m:ctrlPr>
                    <w:ins w:id="1862" w:author="Iman Zabet" w:date="2012-05-06T22:56:00Z">
                      <w:rPr/>
                    </w:ins>
                  </m:ctrlPr>
                </m:sSubPr>
                <m:e>
                  <w:ins w:id="1863" w:author="Iman Zabet" w:date="2012-05-06T22:56:00Z">
                    <m:r>
                      <m:t>p</m:t>
                    </m:r>
                  </w:ins>
                </m:e>
                <m:sub>
                  <w:ins w:id="1864" w:author="Iman Zabet" w:date="2012-05-06T22:56:00Z">
                    <m:r>
                      <m:t>j</m:t>
                    </m:r>
                  </w:ins>
                </m:sub>
              </m:sSub>
              <w:ins w:id="1865" w:author="Iman Zabet" w:date="2012-05-06T22:56:00Z">
                <m:r>
                  <m:t>-</m:t>
                </m:r>
              </w:ins>
              <m:sSub>
                <m:sSubPr>
                  <m:ctrlPr>
                    <w:ins w:id="1866" w:author="Iman Zabet" w:date="2012-05-06T22:56:00Z">
                      <w:rPr/>
                    </w:ins>
                  </m:ctrlPr>
                </m:sSubPr>
                <m:e>
                  <w:ins w:id="1867" w:author="Iman Zabet" w:date="2012-05-06T22:56:00Z">
                    <m:r>
                      <m:t>D</m:t>
                    </m:r>
                  </w:ins>
                </m:e>
                <m:sub>
                  <w:ins w:id="1868" w:author="Iman Zabet" w:date="2012-05-06T22:56:00Z">
                    <m:r>
                      <m:t>j</m:t>
                    </m:r>
                  </w:ins>
                </m:sub>
              </m:sSub>
              <w:ins w:id="1869" w:author="Iman Zabet" w:date="2012-05-06T22:56:00Z">
                <m:r>
                  <m:t>≤M(1-</m:t>
                </m:r>
              </w:ins>
              <m:sSubSup>
                <m:sSubSupPr>
                  <m:ctrlPr>
                    <w:ins w:id="1870" w:author="Iman Zabet" w:date="2012-05-06T22:56:00Z">
                      <w:rPr/>
                    </w:ins>
                  </m:ctrlPr>
                </m:sSubSupPr>
                <m:e>
                  <w:ins w:id="1871" w:author="Iman Zabet" w:date="2012-05-06T22:56:00Z">
                    <m:r>
                      <m:t>X</m:t>
                    </m:r>
                  </w:ins>
                </m:e>
                <m:sub>
                  <w:ins w:id="1872" w:author="Iman Zabet" w:date="2012-05-06T22:56:00Z">
                    <m:r>
                      <m:t>ij</m:t>
                    </m:r>
                  </w:ins>
                </m:sub>
                <m:sup>
                  <w:ins w:id="1873" w:author="Iman Zabet" w:date="2012-05-06T22:56:00Z">
                    <m:r>
                      <m:t>k</m:t>
                    </m:r>
                  </w:ins>
                </m:sup>
              </m:sSubSup>
              <w:ins w:id="1874" w:author="Iman Zabet" w:date="2012-05-06T22:56:00Z">
                <m:r>
                  <m:t>)</m:t>
                </m:r>
              </w:ins>
            </m:oMath>
            <w:ins w:id="1875" w:author="Iman Zabet" w:date="2012-05-06T22:56:00Z">
              <w:r w:rsidR="001C46F9">
                <w:rPr>
                  <w:rFonts w:eastAsiaTheme="minorEastAsia"/>
                </w:rPr>
                <w:t xml:space="preserve"> </w:t>
              </w:r>
            </w:ins>
          </w:p>
        </w:tc>
        <w:tc>
          <w:tcPr>
            <w:tcW w:w="2569" w:type="dxa"/>
            <w:vAlign w:val="center"/>
          </w:tcPr>
          <w:p w:rsidR="001C46F9" w:rsidRDefault="001C46F9" w:rsidP="00C76110">
            <w:pPr>
              <w:pStyle w:val="StyleBodyTextLatinCambriaMathComplexBodyCSArial"/>
              <w:rPr>
                <w:ins w:id="1876" w:author="Iman Zabet" w:date="2012-05-06T22:56:00Z"/>
              </w:rPr>
            </w:pPr>
            <w:ins w:id="1877" w:author="Iman Zabet" w:date="2012-05-06T22:56:00Z">
              <m:oMath>
                <m:r>
                  <m:t>∀i,j∈</m:t>
                </m:r>
              </m:oMath>
            </w:ins>
            <m:oMath>
              <m:sSub>
                <m:sSubPr>
                  <m:ctrlPr/>
                </m:sSubPr>
                <m:e>
                  <w:ins w:id="1878" w:author="Iman Zabet" w:date="2012-05-06T22:56:00Z">
                    <m:r>
                      <m:t>Δ</m:t>
                    </m:r>
                  </w:ins>
                </m:e>
                <m:sub>
                  <w:ins w:id="1879" w:author="Iman Zabet" w:date="2012-05-06T22:56:00Z">
                    <m:r>
                      <m:t>k</m:t>
                    </m:r>
                  </w:ins>
                </m:sub>
              </m:sSub>
              <w:ins w:id="1880" w:author="Iman Zabet" w:date="2012-05-06T22:56:00Z">
                <m:r>
                  <m:t>,   ∀k=1, …, K,</m:t>
                </m:r>
              </w:ins>
            </m:oMath>
            <w:ins w:id="1881" w:author="Iman Zabet" w:date="2012-05-06T22:56:00Z">
              <w:r>
                <w:rPr>
                  <w:rFonts w:eastAsiaTheme="minorEastAsia"/>
                </w:rPr>
                <w:t xml:space="preserve"> </w:t>
              </w:r>
            </w:ins>
          </w:p>
        </w:tc>
        <w:tc>
          <w:tcPr>
            <w:tcW w:w="975" w:type="dxa"/>
            <w:vAlign w:val="center"/>
          </w:tcPr>
          <w:p w:rsidR="001C46F9" w:rsidRPr="00A64CD4" w:rsidRDefault="001C46F9" w:rsidP="00C76110">
            <w:pPr>
              <w:ind w:firstLine="0"/>
              <w:jc w:val="right"/>
              <w:rPr>
                <w:ins w:id="1882" w:author="Iman Zabet" w:date="2012-05-06T22:56:00Z"/>
                <w:rFonts w:asciiTheme="majorBidi" w:hAnsiTheme="majorBidi" w:cstheme="majorBidi"/>
                <w:sz w:val="20"/>
                <w:szCs w:val="20"/>
              </w:rPr>
            </w:pPr>
            <w:ins w:id="1883" w:author="Iman Zabet" w:date="2012-05-06T22:56: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65</w:t>
            </w:r>
            <w:ins w:id="1884" w:author="Iman Zabet" w:date="2012-05-06T22:56: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1C46F9" w:rsidTr="00F44B91">
        <w:trPr>
          <w:ins w:id="1885" w:author="Iman Zabet" w:date="2012-05-06T22:56:00Z"/>
        </w:trPr>
        <w:tc>
          <w:tcPr>
            <w:tcW w:w="4253" w:type="dxa"/>
            <w:vAlign w:val="center"/>
          </w:tcPr>
          <w:p w:rsidR="001C46F9" w:rsidRPr="00356F0E" w:rsidRDefault="002C5E12" w:rsidP="00C76110">
            <w:pPr>
              <w:pStyle w:val="StyleBodyTextLatinCambriaMathComplexBodyCSArial"/>
              <w:rPr>
                <w:ins w:id="1886" w:author="Iman Zabet" w:date="2012-05-06T22:56:00Z"/>
              </w:rPr>
            </w:pPr>
            <m:oMathPara>
              <m:oMathParaPr>
                <m:jc m:val="left"/>
              </m:oMathParaPr>
              <m:oMath>
                <m:sSub>
                  <m:sSubPr>
                    <m:ctrlPr>
                      <w:ins w:id="1887" w:author="Iman Zabet" w:date="2012-05-06T22:56:00Z">
                        <w:rPr/>
                      </w:ins>
                    </m:ctrlPr>
                  </m:sSubPr>
                  <m:e>
                    <w:ins w:id="1888" w:author="Iman Zabet" w:date="2012-05-06T22:56:00Z">
                      <m:r>
                        <m:t>D</m:t>
                      </m:r>
                    </w:ins>
                  </m:e>
                  <m:sub>
                    <w:ins w:id="1889" w:author="Iman Zabet" w:date="2012-05-06T22:56:00Z">
                      <m:r>
                        <m:t>i</m:t>
                      </m:r>
                    </w:ins>
                  </m:sub>
                </m:sSub>
                <w:ins w:id="1890" w:author="Iman Zabet" w:date="2012-05-06T22:56:00Z">
                  <m:r>
                    <m:t>+</m:t>
                  </m:r>
                </w:ins>
                <m:sSub>
                  <m:sSubPr>
                    <m:ctrlPr>
                      <w:ins w:id="1891" w:author="Iman Zabet" w:date="2012-05-06T22:56:00Z">
                        <w:rPr/>
                      </w:ins>
                    </m:ctrlPr>
                  </m:sSubPr>
                  <m:e>
                    <w:ins w:id="1892" w:author="Iman Zabet" w:date="2012-05-06T22:56:00Z">
                      <m:r>
                        <m:t>p</m:t>
                      </m:r>
                    </w:ins>
                  </m:e>
                  <m:sub>
                    <w:ins w:id="1893" w:author="Iman Zabet" w:date="2012-05-06T22:56:00Z">
                      <m:r>
                        <m:t>j</m:t>
                      </m:r>
                    </w:ins>
                  </m:sub>
                </m:sSub>
                <w:ins w:id="1894" w:author="Iman Zabet" w:date="2012-05-06T22:56:00Z">
                  <m:r>
                    <m:t>≤</m:t>
                  </m:r>
                </w:ins>
                <m:sSub>
                  <m:sSubPr>
                    <m:ctrlPr>
                      <w:ins w:id="1895" w:author="Iman Zabet" w:date="2012-05-06T22:56:00Z">
                        <w:rPr/>
                      </w:ins>
                    </m:ctrlPr>
                  </m:sSubPr>
                  <m:e>
                    <w:ins w:id="1896" w:author="Iman Zabet" w:date="2012-05-06T22:56:00Z">
                      <m:r>
                        <m:t>D</m:t>
                      </m:r>
                    </w:ins>
                  </m:e>
                  <m:sub>
                    <w:ins w:id="1897" w:author="Iman Zabet" w:date="2012-05-06T22:56:00Z">
                      <m:r>
                        <m:t>j</m:t>
                      </m:r>
                    </w:ins>
                  </m:sub>
                </m:sSub>
              </m:oMath>
            </m:oMathPara>
          </w:p>
        </w:tc>
        <w:tc>
          <w:tcPr>
            <w:tcW w:w="2569" w:type="dxa"/>
            <w:vAlign w:val="center"/>
          </w:tcPr>
          <w:p w:rsidR="001C46F9" w:rsidRPr="00356F0E" w:rsidRDefault="001C46F9" w:rsidP="00C76110">
            <w:pPr>
              <w:pStyle w:val="StyleBodyTextLatinCambriaMathComplexBodyCSArial"/>
              <w:rPr>
                <w:ins w:id="1898" w:author="Iman Zabet" w:date="2012-05-06T22:56:00Z"/>
              </w:rPr>
            </w:pPr>
            <w:ins w:id="1899" w:author="Iman Zabet" w:date="2012-05-06T22:56:00Z">
              <m:oMath>
                <m:r>
                  <m:t>∀(i,j)∈Φ,</m:t>
                </m:r>
              </m:oMath>
              <w:r>
                <w:rPr>
                  <w:rFonts w:eastAsiaTheme="minorEastAsia"/>
                </w:rPr>
                <w:t xml:space="preserve"> </w:t>
              </w:r>
            </w:ins>
          </w:p>
        </w:tc>
        <w:tc>
          <w:tcPr>
            <w:tcW w:w="975" w:type="dxa"/>
            <w:vAlign w:val="center"/>
          </w:tcPr>
          <w:p w:rsidR="001C46F9" w:rsidRPr="00A64CD4" w:rsidRDefault="001C46F9" w:rsidP="00C76110">
            <w:pPr>
              <w:ind w:firstLine="0"/>
              <w:jc w:val="right"/>
              <w:rPr>
                <w:ins w:id="1900" w:author="Iman Zabet" w:date="2012-05-06T22:56:00Z"/>
                <w:rFonts w:asciiTheme="majorBidi" w:hAnsiTheme="majorBidi" w:cstheme="majorBidi"/>
                <w:sz w:val="20"/>
                <w:szCs w:val="20"/>
              </w:rPr>
            </w:pPr>
            <w:ins w:id="1901" w:author="Iman Zabet" w:date="2012-05-06T22:56: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66</w:t>
            </w:r>
            <w:ins w:id="1902" w:author="Iman Zabet" w:date="2012-05-06T22:56: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1C46F9" w:rsidTr="00F44B91">
        <w:trPr>
          <w:ins w:id="1903" w:author="Iman Zabet" w:date="2012-05-06T22:56:00Z"/>
        </w:trPr>
        <w:tc>
          <w:tcPr>
            <w:tcW w:w="4253" w:type="dxa"/>
            <w:vAlign w:val="center"/>
          </w:tcPr>
          <w:p w:rsidR="001C46F9" w:rsidRDefault="002C5E12" w:rsidP="00C76110">
            <w:pPr>
              <w:pStyle w:val="StyleBodyTextLatinCambriaMathComplexBodyCSArial"/>
              <w:rPr>
                <w:ins w:id="1904" w:author="Iman Zabet" w:date="2012-05-06T22:56:00Z"/>
              </w:rPr>
            </w:pPr>
            <m:oMath>
              <m:sSub>
                <m:sSubPr>
                  <m:ctrlPr>
                    <w:ins w:id="1905" w:author="Iman Zabet" w:date="2012-05-06T22:56:00Z">
                      <w:rPr/>
                    </w:ins>
                  </m:ctrlPr>
                </m:sSubPr>
                <m:e>
                  <w:ins w:id="1906" w:author="Iman Zabet" w:date="2012-05-06T22:56:00Z">
                    <m:r>
                      <m:t>D</m:t>
                    </m:r>
                  </w:ins>
                </m:e>
                <m:sub>
                  <w:ins w:id="1907" w:author="Iman Zabet" w:date="2012-05-06T22:56:00Z">
                    <m:r>
                      <m:t>j</m:t>
                    </m:r>
                  </w:ins>
                </m:sub>
              </m:sSub>
              <w:ins w:id="1908" w:author="Iman Zabet" w:date="2012-05-06T22:56:00Z">
                <m:r>
                  <m:t>+</m:t>
                </m:r>
              </w:ins>
              <m:sSubSup>
                <m:sSubSupPr>
                  <m:ctrlPr>
                    <w:ins w:id="1909" w:author="Iman Zabet" w:date="2012-05-06T22:56:00Z">
                      <w:rPr/>
                    </w:ins>
                  </m:ctrlPr>
                </m:sSubSupPr>
                <m:e>
                  <w:ins w:id="1910" w:author="Iman Zabet" w:date="2012-05-06T22:56:00Z">
                    <m:r>
                      <m:t>t</m:t>
                    </m:r>
                  </w:ins>
                </m:e>
                <m:sub>
                  <w:ins w:id="1911" w:author="Iman Zabet" w:date="2012-05-06T22:56:00Z">
                    <m:r>
                      <m:t>jT</m:t>
                    </m:r>
                  </w:ins>
                </m:sub>
                <m:sup>
                  <w:ins w:id="1912" w:author="Iman Zabet" w:date="2012-05-06T22:56:00Z">
                    <m:r>
                      <m:t>k</m:t>
                    </m:r>
                  </w:ins>
                </m:sup>
              </m:sSubSup>
              <w:ins w:id="1913" w:author="Iman Zabet" w:date="2012-05-06T22:56:00Z">
                <m:r>
                  <m:t>-</m:t>
                </m:r>
              </w:ins>
              <m:sSub>
                <m:sSubPr>
                  <m:ctrlPr>
                    <w:ins w:id="1914" w:author="Iman Zabet" w:date="2012-05-06T22:56:00Z">
                      <w:rPr/>
                    </w:ins>
                  </m:ctrlPr>
                </m:sSubPr>
                <m:e>
                  <w:ins w:id="1915" w:author="Iman Zabet" w:date="2012-05-06T22:56:00Z">
                    <m:r>
                      <m:t>Y</m:t>
                    </m:r>
                  </w:ins>
                </m:e>
                <m:sub>
                  <w:ins w:id="1916" w:author="Iman Zabet" w:date="2012-05-06T22:56:00Z">
                    <m:r>
                      <m:t>k</m:t>
                    </m:r>
                  </w:ins>
                </m:sub>
              </m:sSub>
              <w:ins w:id="1917" w:author="Iman Zabet" w:date="2012-05-06T22:56:00Z">
                <m:r>
                  <m:t>≤M</m:t>
                </m:r>
              </w:ins>
              <m:d>
                <m:dPr>
                  <m:ctrlPr>
                    <w:ins w:id="1918" w:author="Iman Zabet" w:date="2012-05-06T22:56:00Z">
                      <w:rPr/>
                    </w:ins>
                  </m:ctrlPr>
                </m:dPr>
                <m:e>
                  <w:ins w:id="1919" w:author="Iman Zabet" w:date="2012-05-06T22:56:00Z">
                    <m:r>
                      <m:t>1-</m:t>
                    </m:r>
                  </w:ins>
                  <m:sSubSup>
                    <m:sSubSupPr>
                      <m:ctrlPr>
                        <w:ins w:id="1920" w:author="Iman Zabet" w:date="2012-05-06T22:56:00Z">
                          <w:rPr/>
                        </w:ins>
                      </m:ctrlPr>
                    </m:sSubSupPr>
                    <m:e>
                      <w:ins w:id="1921" w:author="Iman Zabet" w:date="2012-05-06T22:56:00Z">
                        <m:r>
                          <m:t>X</m:t>
                        </m:r>
                      </w:ins>
                    </m:e>
                    <m:sub>
                      <w:ins w:id="1922" w:author="Iman Zabet" w:date="2012-05-06T22:56:00Z">
                        <m:r>
                          <m:t>jT</m:t>
                        </m:r>
                      </w:ins>
                    </m:sub>
                    <m:sup>
                      <w:ins w:id="1923" w:author="Iman Zabet" w:date="2012-05-06T22:56:00Z">
                        <m:r>
                          <m:t>k</m:t>
                        </m:r>
                      </w:ins>
                    </m:sup>
                  </m:sSubSup>
                </m:e>
              </m:d>
            </m:oMath>
            <w:ins w:id="1924" w:author="Iman Zabet" w:date="2012-05-06T22:56:00Z">
              <w:r w:rsidR="001C46F9">
                <w:rPr>
                  <w:rFonts w:eastAsiaTheme="minorEastAsia"/>
                </w:rPr>
                <w:t xml:space="preserve"> </w:t>
              </w:r>
            </w:ins>
          </w:p>
        </w:tc>
        <w:tc>
          <w:tcPr>
            <w:tcW w:w="2569" w:type="dxa"/>
            <w:vAlign w:val="center"/>
          </w:tcPr>
          <w:p w:rsidR="001C46F9" w:rsidRDefault="001C46F9" w:rsidP="00C76110">
            <w:pPr>
              <w:pStyle w:val="StyleBodyTextLatinCambriaMathComplexBodyCSArial"/>
              <w:rPr>
                <w:ins w:id="1925" w:author="Iman Zabet" w:date="2012-05-06T22:56:00Z"/>
                <w:rFonts w:eastAsia="SimSun"/>
                <w:lang w:bidi="ar-SA"/>
              </w:rPr>
            </w:pPr>
            <w:ins w:id="1926" w:author="Iman Zabet" w:date="2012-05-06T22:56:00Z">
              <m:oMathPara>
                <m:oMath>
                  <m:r>
                    <m:t>∀j∈</m:t>
                  </m:r>
                </m:oMath>
              </m:oMathPara>
            </w:ins>
            <m:oMathPara>
              <m:oMath>
                <m:sSub>
                  <m:sSubPr>
                    <m:ctrlPr/>
                  </m:sSubPr>
                  <m:e>
                    <w:ins w:id="1927" w:author="Iman Zabet" w:date="2012-05-06T22:56:00Z">
                      <m:r>
                        <m:t>Δ</m:t>
                      </m:r>
                    </w:ins>
                  </m:e>
                  <m:sub>
                    <w:ins w:id="1928" w:author="Iman Zabet" w:date="2012-05-06T22:56:00Z">
                      <m:r>
                        <m:t>k</m:t>
                      </m:r>
                    </w:ins>
                  </m:sub>
                </m:sSub>
                <w:ins w:id="1929" w:author="Iman Zabet" w:date="2012-05-06T22:56:00Z">
                  <m:r>
                    <m:t>, ∀k=1, …,K,</m:t>
                  </m:r>
                </w:ins>
              </m:oMath>
            </m:oMathPara>
          </w:p>
        </w:tc>
        <w:tc>
          <w:tcPr>
            <w:tcW w:w="975" w:type="dxa"/>
            <w:vAlign w:val="center"/>
          </w:tcPr>
          <w:p w:rsidR="001C46F9" w:rsidRPr="00A64CD4" w:rsidRDefault="001C46F9" w:rsidP="00C76110">
            <w:pPr>
              <w:ind w:firstLine="0"/>
              <w:jc w:val="right"/>
              <w:rPr>
                <w:ins w:id="1930" w:author="Iman Zabet" w:date="2012-05-06T22:56:00Z"/>
                <w:rFonts w:asciiTheme="majorBidi" w:hAnsiTheme="majorBidi" w:cstheme="majorBidi"/>
                <w:sz w:val="20"/>
                <w:szCs w:val="20"/>
              </w:rPr>
            </w:pPr>
            <w:ins w:id="1931" w:author="Iman Zabet" w:date="2012-05-06T22:56: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67</w:t>
            </w:r>
            <w:ins w:id="1932" w:author="Iman Zabet" w:date="2012-05-06T22:56: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1C46F9" w:rsidTr="00F44B91">
        <w:trPr>
          <w:ins w:id="1933" w:author="Iman Zabet" w:date="2012-05-06T22:56:00Z"/>
        </w:trPr>
        <w:tc>
          <w:tcPr>
            <w:tcW w:w="4253" w:type="dxa"/>
            <w:vAlign w:val="center"/>
          </w:tcPr>
          <w:p w:rsidR="001C46F9" w:rsidRPr="009F3E6F" w:rsidRDefault="002C5E12" w:rsidP="00C76110">
            <w:pPr>
              <w:pStyle w:val="StyleBodyTextLatinCambriaMathComplexBodyCSArial"/>
              <w:rPr>
                <w:ins w:id="1934" w:author="Iman Zabet" w:date="2012-05-06T22:56:00Z"/>
              </w:rPr>
            </w:pPr>
            <m:oMathPara>
              <m:oMathParaPr>
                <m:jc m:val="left"/>
              </m:oMathParaPr>
              <m:oMath>
                <m:sSub>
                  <m:sSubPr>
                    <m:ctrlPr>
                      <w:ins w:id="1935" w:author="Iman Zabet" w:date="2012-05-06T22:56:00Z">
                        <w:rPr/>
                      </w:ins>
                    </m:ctrlPr>
                  </m:sSubPr>
                  <m:e>
                    <w:ins w:id="1936" w:author="Iman Zabet" w:date="2012-05-06T22:56:00Z">
                      <m:r>
                        <m:t>r</m:t>
                      </m:r>
                    </w:ins>
                  </m:e>
                  <m:sub>
                    <w:ins w:id="1937" w:author="Iman Zabet" w:date="2012-05-06T22:56:00Z">
                      <m:r>
                        <m:t>k</m:t>
                      </m:r>
                    </w:ins>
                  </m:sub>
                </m:sSub>
                <w:ins w:id="1938" w:author="Iman Zabet" w:date="2012-05-06T22:56:00Z">
                  <m:r>
                    <m:t>-</m:t>
                  </m:r>
                </w:ins>
                <m:sSub>
                  <m:sSubPr>
                    <m:ctrlPr>
                      <w:ins w:id="1939" w:author="Iman Zabet" w:date="2012-05-06T22:56:00Z">
                        <w:rPr/>
                      </w:ins>
                    </m:ctrlPr>
                  </m:sSubPr>
                  <m:e>
                    <w:ins w:id="1940" w:author="Iman Zabet" w:date="2012-05-06T22:56:00Z">
                      <m:r>
                        <m:t>D</m:t>
                      </m:r>
                    </w:ins>
                  </m:e>
                  <m:sub>
                    <w:ins w:id="1941" w:author="Iman Zabet" w:date="2012-05-06T22:56:00Z">
                      <m:r>
                        <m:t>j</m:t>
                      </m:r>
                    </w:ins>
                  </m:sub>
                </m:sSub>
                <w:ins w:id="1942" w:author="Iman Zabet" w:date="2012-05-06T22:56:00Z">
                  <m:r>
                    <m:t>+</m:t>
                  </m:r>
                </w:ins>
                <m:sSubSup>
                  <m:sSubSupPr>
                    <m:ctrlPr>
                      <w:ins w:id="1943" w:author="Iman Zabet" w:date="2012-05-06T22:56:00Z">
                        <w:rPr/>
                      </w:ins>
                    </m:ctrlPr>
                  </m:sSubSupPr>
                  <m:e>
                    <w:ins w:id="1944" w:author="Iman Zabet" w:date="2012-05-06T22:56:00Z">
                      <m:r>
                        <m:t>t</m:t>
                      </m:r>
                    </w:ins>
                  </m:e>
                  <m:sub>
                    <w:ins w:id="1945" w:author="Iman Zabet" w:date="2012-05-06T22:56:00Z">
                      <m:r>
                        <m:t>0j</m:t>
                      </m:r>
                    </w:ins>
                  </m:sub>
                  <m:sup>
                    <w:ins w:id="1946" w:author="Iman Zabet" w:date="2012-05-06T22:56:00Z">
                      <m:r>
                        <m:t>k</m:t>
                      </m:r>
                    </w:ins>
                  </m:sup>
                </m:sSubSup>
                <w:ins w:id="1947" w:author="Iman Zabet" w:date="2012-05-06T22:56:00Z">
                  <m:r>
                    <m:t>+</m:t>
                  </m:r>
                </w:ins>
                <m:sSub>
                  <m:sSubPr>
                    <m:ctrlPr>
                      <w:ins w:id="1948" w:author="Iman Zabet" w:date="2012-05-06T22:56:00Z">
                        <w:rPr/>
                      </w:ins>
                    </m:ctrlPr>
                  </m:sSubPr>
                  <m:e>
                    <w:ins w:id="1949" w:author="Iman Zabet" w:date="2012-05-06T22:56:00Z">
                      <m:r>
                        <m:t>p</m:t>
                      </m:r>
                    </w:ins>
                  </m:e>
                  <m:sub>
                    <w:ins w:id="1950" w:author="Iman Zabet" w:date="2012-05-06T22:56:00Z">
                      <m:r>
                        <m:t>j</m:t>
                      </m:r>
                    </w:ins>
                  </m:sub>
                </m:sSub>
                <w:ins w:id="1951" w:author="Iman Zabet" w:date="2012-05-06T22:56:00Z">
                  <m:r>
                    <m:t>≤M</m:t>
                  </m:r>
                </w:ins>
                <m:d>
                  <m:dPr>
                    <m:ctrlPr>
                      <w:ins w:id="1952" w:author="Iman Zabet" w:date="2012-05-06T22:56:00Z">
                        <w:rPr/>
                      </w:ins>
                    </m:ctrlPr>
                  </m:dPr>
                  <m:e>
                    <w:ins w:id="1953" w:author="Iman Zabet" w:date="2012-05-06T22:56:00Z">
                      <m:r>
                        <m:t>1-</m:t>
                      </m:r>
                    </w:ins>
                    <m:sSubSup>
                      <m:sSubSupPr>
                        <m:ctrlPr>
                          <w:ins w:id="1954" w:author="Iman Zabet" w:date="2012-05-06T22:56:00Z">
                            <w:rPr/>
                          </w:ins>
                        </m:ctrlPr>
                      </m:sSubSupPr>
                      <m:e>
                        <w:ins w:id="1955" w:author="Iman Zabet" w:date="2012-05-06T22:56:00Z">
                          <m:r>
                            <m:t>X</m:t>
                          </m:r>
                        </w:ins>
                      </m:e>
                      <m:sub>
                        <w:ins w:id="1956" w:author="Iman Zabet" w:date="2012-05-06T22:56:00Z">
                          <m:r>
                            <m:t>0j</m:t>
                          </m:r>
                        </w:ins>
                      </m:sub>
                      <m:sup>
                        <w:ins w:id="1957" w:author="Iman Zabet" w:date="2012-05-06T22:56:00Z">
                          <m:r>
                            <m:t>k</m:t>
                          </m:r>
                        </w:ins>
                      </m:sup>
                    </m:sSubSup>
                  </m:e>
                </m:d>
              </m:oMath>
            </m:oMathPara>
          </w:p>
        </w:tc>
        <w:tc>
          <w:tcPr>
            <w:tcW w:w="2569" w:type="dxa"/>
            <w:vAlign w:val="center"/>
          </w:tcPr>
          <w:p w:rsidR="001C46F9" w:rsidRDefault="001C46F9" w:rsidP="00C76110">
            <w:pPr>
              <w:pStyle w:val="StyleBodyTextLatinCambriaMathComplexBodyCSArial"/>
              <w:rPr>
                <w:ins w:id="1958" w:author="Iman Zabet" w:date="2012-05-06T22:56:00Z"/>
              </w:rPr>
            </w:pPr>
            <w:ins w:id="1959" w:author="Iman Zabet" w:date="2012-05-06T22:56:00Z">
              <m:oMathPara>
                <m:oMath>
                  <m:r>
                    <m:t>∀j∈</m:t>
                  </m:r>
                </m:oMath>
              </m:oMathPara>
            </w:ins>
            <m:oMathPara>
              <m:oMath>
                <m:sSub>
                  <m:sSubPr>
                    <m:ctrlPr/>
                  </m:sSubPr>
                  <m:e>
                    <w:ins w:id="1960" w:author="Iman Zabet" w:date="2012-05-06T22:56:00Z">
                      <m:r>
                        <m:t>Δ</m:t>
                      </m:r>
                    </w:ins>
                  </m:e>
                  <m:sub>
                    <w:ins w:id="1961" w:author="Iman Zabet" w:date="2012-05-06T22:56:00Z">
                      <m:r>
                        <m:t>k</m:t>
                      </m:r>
                    </w:ins>
                  </m:sub>
                </m:sSub>
                <w:ins w:id="1962" w:author="Iman Zabet" w:date="2012-05-06T22:56:00Z">
                  <m:r>
                    <m:t>, ∀k=1, …,K,</m:t>
                  </m:r>
                </w:ins>
              </m:oMath>
            </m:oMathPara>
          </w:p>
        </w:tc>
        <w:tc>
          <w:tcPr>
            <w:tcW w:w="975" w:type="dxa"/>
            <w:vAlign w:val="center"/>
          </w:tcPr>
          <w:p w:rsidR="001C46F9" w:rsidRPr="00A64CD4" w:rsidRDefault="001C46F9" w:rsidP="00C76110">
            <w:pPr>
              <w:pStyle w:val="Caption"/>
              <w:spacing w:after="120"/>
              <w:jc w:val="right"/>
              <w:rPr>
                <w:ins w:id="1963" w:author="Iman Zabet" w:date="2012-05-06T22:56:00Z"/>
                <w:rFonts w:cstheme="majorBidi"/>
                <w:sz w:val="20"/>
                <w:szCs w:val="20"/>
              </w:rPr>
            </w:pPr>
            <w:ins w:id="1964" w:author="Iman Zabet" w:date="2012-05-06T22:56:00Z">
              <w:r w:rsidRPr="00A64CD4">
                <w:rPr>
                  <w:rFonts w:cstheme="majorBidi"/>
                  <w:sz w:val="20"/>
                  <w:szCs w:val="20"/>
                </w:rPr>
                <w:t>(</w:t>
              </w:r>
              <w:r w:rsidRPr="00A64CD4">
                <w:rPr>
                  <w:rFonts w:cstheme="majorBidi"/>
                  <w:sz w:val="20"/>
                  <w:szCs w:val="20"/>
                </w:rPr>
                <w:fldChar w:fldCharType="begin"/>
              </w:r>
              <w:r w:rsidRPr="00A64CD4">
                <w:rPr>
                  <w:rFonts w:cstheme="majorBidi"/>
                  <w:sz w:val="20"/>
                  <w:szCs w:val="20"/>
                </w:rPr>
                <w:instrText xml:space="preserve"> SEQ ( \* ARABIC </w:instrText>
              </w:r>
              <w:r w:rsidRPr="00A64CD4">
                <w:rPr>
                  <w:rFonts w:cstheme="majorBidi"/>
                  <w:sz w:val="20"/>
                  <w:szCs w:val="20"/>
                </w:rPr>
                <w:fldChar w:fldCharType="separate"/>
              </w:r>
            </w:ins>
            <w:r w:rsidR="00981F58">
              <w:rPr>
                <w:rFonts w:cstheme="majorBidi"/>
                <w:noProof/>
                <w:sz w:val="20"/>
                <w:szCs w:val="20"/>
              </w:rPr>
              <w:t>68</w:t>
            </w:r>
            <w:ins w:id="1965" w:author="Iman Zabet" w:date="2012-05-06T22:56:00Z">
              <w:r w:rsidRPr="00A64CD4">
                <w:rPr>
                  <w:rFonts w:cstheme="majorBidi"/>
                  <w:sz w:val="20"/>
                  <w:szCs w:val="20"/>
                </w:rPr>
                <w:fldChar w:fldCharType="end"/>
              </w:r>
              <w:r w:rsidRPr="00A64CD4">
                <w:rPr>
                  <w:rFonts w:cstheme="majorBidi"/>
                  <w:sz w:val="20"/>
                  <w:szCs w:val="20"/>
                </w:rPr>
                <w:t>)</w:t>
              </w:r>
            </w:ins>
          </w:p>
        </w:tc>
      </w:tr>
      <w:tr w:rsidR="001C46F9" w:rsidTr="00F44B91">
        <w:trPr>
          <w:ins w:id="1966" w:author="Iman Zabet" w:date="2012-05-06T22:56:00Z"/>
        </w:trPr>
        <w:tc>
          <w:tcPr>
            <w:tcW w:w="4253" w:type="dxa"/>
            <w:vAlign w:val="center"/>
          </w:tcPr>
          <w:p w:rsidR="001C46F9" w:rsidRDefault="002C5E12" w:rsidP="00F44B91">
            <w:pPr>
              <w:pStyle w:val="StyleBodyTextLatinCambriaMathComplexBodyCSArial"/>
              <w:rPr>
                <w:ins w:id="1967" w:author="Iman Zabet" w:date="2012-05-06T22:56:00Z"/>
              </w:rPr>
            </w:pPr>
            <m:oMath>
              <m:sSubSup>
                <m:sSubSupPr>
                  <m:ctrlPr>
                    <w:ins w:id="1968" w:author="Iman Zabet" w:date="2012-05-06T22:56:00Z">
                      <w:rPr/>
                    </w:ins>
                  </m:ctrlPr>
                </m:sSubSupPr>
                <m:e>
                  <w:ins w:id="1969" w:author="Iman Zabet" w:date="2012-05-06T22:56:00Z">
                    <m:r>
                      <m:t>X</m:t>
                    </m:r>
                  </w:ins>
                </m:e>
                <m:sub>
                  <w:ins w:id="1970" w:author="Iman Zabet" w:date="2012-05-06T22:56:00Z">
                    <m:r>
                      <m:t>ij</m:t>
                    </m:r>
                  </w:ins>
                </m:sub>
                <m:sup>
                  <w:ins w:id="1971" w:author="Iman Zabet" w:date="2012-05-06T22:56:00Z">
                    <m:r>
                      <m:t>k</m:t>
                    </m:r>
                  </w:ins>
                </m:sup>
              </m:sSubSup>
              <w:ins w:id="1972" w:author="Iman Zabet" w:date="2012-05-06T22:56:00Z">
                <m:r>
                  <m:t>=0 or 1</m:t>
                </m:r>
              </w:ins>
            </m:oMath>
            <w:ins w:id="1973" w:author="Iman Zabet" w:date="2012-05-06T22:56:00Z">
              <w:r w:rsidR="001C46F9">
                <w:rPr>
                  <w:rFonts w:eastAsiaTheme="minorEastAsia"/>
                </w:rPr>
                <w:t xml:space="preserve"> </w:t>
              </w:r>
            </w:ins>
          </w:p>
        </w:tc>
        <w:tc>
          <w:tcPr>
            <w:tcW w:w="2569" w:type="dxa"/>
            <w:vAlign w:val="center"/>
          </w:tcPr>
          <w:p w:rsidR="001C46F9" w:rsidRDefault="001C46F9" w:rsidP="00C76110">
            <w:pPr>
              <w:pStyle w:val="StyleBodyTextLatinCambriaMathComplexBodyCSArial"/>
              <w:rPr>
                <w:ins w:id="1974" w:author="Iman Zabet" w:date="2012-05-06T22:56:00Z"/>
              </w:rPr>
            </w:pPr>
            <w:ins w:id="1975" w:author="Iman Zabet" w:date="2012-05-06T22:56:00Z">
              <m:oMath>
                <m:r>
                  <m:t>∀i,j∈Ω, ∀k=1, …,K,</m:t>
                </m:r>
              </m:oMath>
              <w:r>
                <w:rPr>
                  <w:rFonts w:eastAsiaTheme="minorEastAsia"/>
                </w:rPr>
                <w:t xml:space="preserve"> </w:t>
              </w:r>
            </w:ins>
          </w:p>
        </w:tc>
        <w:tc>
          <w:tcPr>
            <w:tcW w:w="975" w:type="dxa"/>
            <w:vAlign w:val="center"/>
          </w:tcPr>
          <w:p w:rsidR="001C46F9" w:rsidRPr="00A64CD4" w:rsidRDefault="001C46F9" w:rsidP="00C76110">
            <w:pPr>
              <w:keepNext/>
              <w:ind w:firstLine="0"/>
              <w:jc w:val="right"/>
              <w:rPr>
                <w:ins w:id="1976" w:author="Iman Zabet" w:date="2012-05-06T22:56:00Z"/>
                <w:rFonts w:asciiTheme="majorBidi" w:hAnsiTheme="majorBidi" w:cstheme="majorBidi"/>
                <w:sz w:val="20"/>
                <w:szCs w:val="20"/>
              </w:rPr>
            </w:pPr>
            <w:ins w:id="1977" w:author="Iman Zabet" w:date="2012-05-06T22:56:00Z">
              <w:r w:rsidRPr="00A64CD4">
                <w:rPr>
                  <w:rFonts w:asciiTheme="majorBidi" w:hAnsiTheme="majorBidi" w:cstheme="majorBidi"/>
                  <w:sz w:val="20"/>
                  <w:szCs w:val="20"/>
                </w:rPr>
                <w:t>(</w:t>
              </w:r>
              <w:r w:rsidRPr="00A64CD4">
                <w:rPr>
                  <w:rFonts w:asciiTheme="majorBidi" w:hAnsiTheme="majorBidi" w:cstheme="majorBidi"/>
                </w:rPr>
                <w:fldChar w:fldCharType="begin"/>
              </w:r>
              <w:r w:rsidRPr="00A64CD4">
                <w:rPr>
                  <w:rFonts w:asciiTheme="majorBidi" w:hAnsiTheme="majorBidi" w:cstheme="majorBidi"/>
                  <w:sz w:val="20"/>
                  <w:szCs w:val="20"/>
                </w:rPr>
                <w:instrText xml:space="preserve"> SEQ ( \* ARABIC </w:instrText>
              </w:r>
              <w:r w:rsidRPr="00A64CD4">
                <w:rPr>
                  <w:rFonts w:asciiTheme="majorBidi" w:hAnsiTheme="majorBidi" w:cstheme="majorBidi"/>
                </w:rPr>
                <w:fldChar w:fldCharType="separate"/>
              </w:r>
            </w:ins>
            <w:r w:rsidR="00981F58">
              <w:rPr>
                <w:rFonts w:asciiTheme="majorBidi" w:hAnsiTheme="majorBidi" w:cstheme="majorBidi"/>
                <w:noProof/>
                <w:sz w:val="20"/>
                <w:szCs w:val="20"/>
              </w:rPr>
              <w:t>69</w:t>
            </w:r>
            <w:ins w:id="1978" w:author="Iman Zabet" w:date="2012-05-06T22:56:00Z">
              <w:r w:rsidRPr="00A64CD4">
                <w:rPr>
                  <w:rFonts w:asciiTheme="majorBidi" w:hAnsiTheme="majorBidi" w:cstheme="majorBidi"/>
                </w:rPr>
                <w:fldChar w:fldCharType="end"/>
              </w:r>
              <w:r w:rsidRPr="00A64CD4">
                <w:rPr>
                  <w:rFonts w:asciiTheme="majorBidi" w:hAnsiTheme="majorBidi" w:cstheme="majorBidi"/>
                  <w:sz w:val="20"/>
                  <w:szCs w:val="20"/>
                </w:rPr>
                <w:t>)</w:t>
              </w:r>
            </w:ins>
          </w:p>
        </w:tc>
      </w:tr>
      <w:tr w:rsidR="001C46F9" w:rsidTr="00F44B91">
        <w:trPr>
          <w:ins w:id="1979" w:author="Iman Zabet" w:date="2012-05-06T22:56:00Z"/>
        </w:trPr>
        <w:tc>
          <w:tcPr>
            <w:tcW w:w="4253" w:type="dxa"/>
            <w:vAlign w:val="center"/>
          </w:tcPr>
          <w:p w:rsidR="001C46F9" w:rsidRDefault="002C5E12" w:rsidP="00C76110">
            <w:pPr>
              <w:pStyle w:val="StyleBodyTextLatinCambriaMathComplexBodyCSArial"/>
              <w:rPr>
                <w:ins w:id="1980" w:author="Iman Zabet" w:date="2012-05-06T22:56:00Z"/>
              </w:rPr>
            </w:pPr>
            <m:oMath>
              <m:sSub>
                <m:sSubPr>
                  <m:ctrlPr>
                    <w:ins w:id="1981" w:author="Iman Zabet" w:date="2012-05-06T22:56:00Z">
                      <w:rPr/>
                    </w:ins>
                  </m:ctrlPr>
                </m:sSubPr>
                <m:e>
                  <w:ins w:id="1982" w:author="Iman Zabet" w:date="2012-05-06T22:56:00Z">
                    <m:r>
                      <m:t>Y</m:t>
                    </m:r>
                  </w:ins>
                </m:e>
                <m:sub>
                  <w:ins w:id="1983" w:author="Iman Zabet" w:date="2012-05-06T22:56:00Z">
                    <m:r>
                      <m:t>k</m:t>
                    </m:r>
                  </w:ins>
                </m:sub>
              </m:sSub>
              <w:ins w:id="1984" w:author="Iman Zabet" w:date="2012-05-06T22:56:00Z">
                <m:r>
                  <m:t xml:space="preserve">, </m:t>
                </m:r>
              </w:ins>
              <m:sSub>
                <m:sSubPr>
                  <m:ctrlPr>
                    <w:ins w:id="1985" w:author="Iman Zabet" w:date="2012-05-06T22:56:00Z">
                      <w:rPr/>
                    </w:ins>
                  </m:ctrlPr>
                </m:sSubPr>
                <m:e>
                  <w:ins w:id="1986" w:author="Iman Zabet" w:date="2012-05-06T22:56:00Z">
                    <m:r>
                      <m:t>D</m:t>
                    </m:r>
                  </w:ins>
                </m:e>
                <m:sub>
                  <w:ins w:id="1987" w:author="Iman Zabet" w:date="2012-05-06T22:56:00Z">
                    <m:r>
                      <m:t>i</m:t>
                    </m:r>
                  </w:ins>
                </m:sub>
              </m:sSub>
              <w:ins w:id="1988" w:author="Iman Zabet" w:date="2012-05-06T22:56:00Z">
                <m:r>
                  <m:t>≥0</m:t>
                </m:r>
              </w:ins>
            </m:oMath>
            <w:ins w:id="1989" w:author="Iman Zabet" w:date="2012-05-06T22:56:00Z">
              <w:r w:rsidR="001C46F9">
                <w:rPr>
                  <w:rFonts w:eastAsiaTheme="minorEastAsia"/>
                </w:rPr>
                <w:t xml:space="preserve"> </w:t>
              </w:r>
            </w:ins>
          </w:p>
        </w:tc>
        <w:tc>
          <w:tcPr>
            <w:tcW w:w="2569" w:type="dxa"/>
            <w:vAlign w:val="center"/>
          </w:tcPr>
          <w:p w:rsidR="001C46F9" w:rsidRDefault="001C46F9" w:rsidP="00C76110">
            <w:pPr>
              <w:pStyle w:val="StyleBodyTextLatinCambriaMathComplexBodyCSArial"/>
              <w:rPr>
                <w:ins w:id="1990" w:author="Iman Zabet" w:date="2012-05-06T22:56:00Z"/>
              </w:rPr>
            </w:pPr>
            <w:ins w:id="1991" w:author="Iman Zabet" w:date="2012-05-06T22:56:00Z">
              <m:oMath>
                <m:r>
                  <m:t>∀i∈Ω, ∀k=1, …,K,</m:t>
                </m:r>
              </m:oMath>
              <w:r>
                <w:rPr>
                  <w:rFonts w:eastAsiaTheme="minorEastAsia"/>
                </w:rPr>
                <w:t xml:space="preserve"> </w:t>
              </w:r>
            </w:ins>
          </w:p>
        </w:tc>
        <w:tc>
          <w:tcPr>
            <w:tcW w:w="975" w:type="dxa"/>
            <w:vAlign w:val="center"/>
          </w:tcPr>
          <w:p w:rsidR="001C46F9" w:rsidRPr="00A64CD4" w:rsidRDefault="001C46F9" w:rsidP="00C76110">
            <w:pPr>
              <w:pStyle w:val="Caption"/>
              <w:spacing w:after="120"/>
              <w:jc w:val="right"/>
              <w:rPr>
                <w:ins w:id="1992" w:author="Iman Zabet" w:date="2012-05-06T22:56:00Z"/>
                <w:rFonts w:cstheme="majorBidi"/>
                <w:sz w:val="20"/>
                <w:szCs w:val="20"/>
              </w:rPr>
            </w:pPr>
            <w:ins w:id="1993" w:author="Iman Zabet" w:date="2012-05-06T22:56:00Z">
              <w:r w:rsidRPr="00A64CD4">
                <w:rPr>
                  <w:rFonts w:cstheme="majorBidi"/>
                  <w:sz w:val="20"/>
                  <w:szCs w:val="20"/>
                </w:rPr>
                <w:t>(</w:t>
              </w:r>
              <w:r w:rsidRPr="00A64CD4">
                <w:rPr>
                  <w:rFonts w:cstheme="majorBidi"/>
                  <w:sz w:val="20"/>
                  <w:szCs w:val="20"/>
                </w:rPr>
                <w:fldChar w:fldCharType="begin"/>
              </w:r>
              <w:r w:rsidRPr="00A64CD4">
                <w:rPr>
                  <w:rFonts w:cstheme="majorBidi"/>
                  <w:sz w:val="20"/>
                  <w:szCs w:val="20"/>
                </w:rPr>
                <w:instrText xml:space="preserve"> SEQ ( \* ARABIC </w:instrText>
              </w:r>
              <w:r w:rsidRPr="00A64CD4">
                <w:rPr>
                  <w:rFonts w:cstheme="majorBidi"/>
                  <w:sz w:val="20"/>
                  <w:szCs w:val="20"/>
                </w:rPr>
                <w:fldChar w:fldCharType="separate"/>
              </w:r>
            </w:ins>
            <w:r w:rsidR="00981F58">
              <w:rPr>
                <w:rFonts w:cstheme="majorBidi"/>
                <w:noProof/>
                <w:sz w:val="20"/>
                <w:szCs w:val="20"/>
              </w:rPr>
              <w:t>70</w:t>
            </w:r>
            <w:ins w:id="1994" w:author="Iman Zabet" w:date="2012-05-06T22:56:00Z">
              <w:r w:rsidRPr="00A64CD4">
                <w:rPr>
                  <w:rFonts w:cstheme="majorBidi"/>
                  <w:sz w:val="20"/>
                  <w:szCs w:val="20"/>
                </w:rPr>
                <w:fldChar w:fldCharType="end"/>
              </w:r>
              <w:r w:rsidRPr="00A64CD4">
                <w:rPr>
                  <w:rFonts w:cstheme="majorBidi"/>
                  <w:sz w:val="20"/>
                  <w:szCs w:val="20"/>
                </w:rPr>
                <w:t>)</w:t>
              </w:r>
            </w:ins>
          </w:p>
        </w:tc>
      </w:tr>
    </w:tbl>
    <w:p w:rsidR="004240D1" w:rsidRDefault="004240D1" w:rsidP="00BC74B6"/>
    <w:p w:rsidR="00A22131" w:rsidRDefault="00A22131" w:rsidP="0015434D">
      <w:pPr>
        <w:pStyle w:val="Heading4"/>
        <w:rPr>
          <w:ins w:id="1995" w:author="Iman Zabet" w:date="2012-05-17T09:16:00Z"/>
        </w:rPr>
      </w:pPr>
      <w:r>
        <w:tab/>
      </w:r>
      <w:bookmarkStart w:id="1996" w:name="_Ref325069363"/>
      <w:ins w:id="1997" w:author="Iman Zabet" w:date="2012-05-17T09:16:00Z">
        <w:r w:rsidR="00890809">
          <w:t>5</w:t>
        </w:r>
        <w:r w:rsidR="00890809" w:rsidRPr="0015434D">
          <w:rPr>
            <w:vertAlign w:val="superscript"/>
          </w:rPr>
          <w:t>th</w:t>
        </w:r>
        <w:r w:rsidR="00890809">
          <w:t xml:space="preserve"> Scenario</w:t>
        </w:r>
        <w:bookmarkEnd w:id="1996"/>
      </w:ins>
    </w:p>
    <w:p w:rsidR="00890809" w:rsidRDefault="002B5641" w:rsidP="0015434D">
      <w:pPr>
        <w:rPr>
          <w:ins w:id="1998" w:author="Iman Zabet" w:date="2012-05-17T09:19:00Z"/>
        </w:rPr>
      </w:pPr>
      <w:ins w:id="1999" w:author="Iman Zabet" w:date="2012-05-17T09:16:00Z">
        <w:r>
          <w:t xml:space="preserve">In this scenario </w:t>
        </w:r>
      </w:ins>
      <w:ins w:id="2000" w:author="Zabet" w:date="2012-05-17T09:47:00Z">
        <w:r w:rsidR="000D78A1">
          <w:t xml:space="preserve">by defining new sequences and constraints related to </w:t>
        </w:r>
      </w:ins>
      <w:ins w:id="2001" w:author="Zabet" w:date="2012-05-17T22:30:00Z">
        <w:r w:rsidR="00B53C34">
          <w:t xml:space="preserve">precedence relationship and consequently </w:t>
        </w:r>
      </w:ins>
      <w:ins w:id="2002" w:author="Zabet" w:date="2012-05-17T09:47:00Z">
        <w:r w:rsidR="000D78A1">
          <w:t xml:space="preserve">non-crossing constraints between adjacent quay cranes, </w:t>
        </w:r>
      </w:ins>
      <w:ins w:id="2003" w:author="Iman Zabet" w:date="2012-05-17T09:16:00Z">
        <w:r>
          <w:t xml:space="preserve">we reach </w:t>
        </w:r>
      </w:ins>
      <w:ins w:id="2004" w:author="Iman Zabet" w:date="2012-05-17T09:17:00Z">
        <w:r>
          <w:t xml:space="preserve">to </w:t>
        </w:r>
      </w:ins>
      <w:ins w:id="2005" w:author="Iman Zabet" w:date="2012-05-17T09:16:00Z">
        <w:r>
          <w:t xml:space="preserve">the </w:t>
        </w:r>
      </w:ins>
      <w:ins w:id="2006" w:author="Iman Zabet" w:date="2012-05-17T09:17:00Z">
        <w:r>
          <w:t xml:space="preserve">final model same as the </w:t>
        </w:r>
      </w:ins>
      <w:ins w:id="2007" w:author="Iman Zabet" w:date="2012-05-17T09:22:00Z">
        <w:r w:rsidR="00A7194B">
          <w:t xml:space="preserve">Modified </w:t>
        </w:r>
      </w:ins>
      <w:ins w:id="2008" w:author="Iman Zabet" w:date="2012-05-17T09:17:00Z">
        <w:r>
          <w:t>QCSP</w:t>
        </w:r>
      </w:ins>
      <w:ins w:id="2009" w:author="Iman Zabet" w:date="2012-05-17T09:18:00Z">
        <w:r w:rsidRPr="0015434D">
          <w:t xml:space="preserve"> </w:t>
        </w:r>
      </w:ins>
      <w:r w:rsidR="006E7395" w:rsidRPr="0015434D">
        <w:fldChar w:fldCharType="begin"/>
      </w:r>
      <w:r w:rsidR="006E7395" w:rsidRPr="0015434D">
        <w:instrText xml:space="preserve"> REF _Ref323679595 \h  \* MERGEFORMAT </w:instrText>
      </w:r>
      <w:r w:rsidR="006E7395" w:rsidRPr="0015434D">
        <w:fldChar w:fldCharType="separate"/>
      </w:r>
      <w:r w:rsidR="00981F58">
        <w:t>(16)</w:t>
      </w:r>
      <w:ins w:id="2010" w:author="Iman Zabet" w:date="2012-05-17T09:22:00Z">
        <w:r w:rsidR="006E7395" w:rsidRPr="0015434D">
          <w:fldChar w:fldCharType="end"/>
        </w:r>
      </w:ins>
      <w:ins w:id="2011" w:author="Iman Zabet" w:date="2012-05-17T09:34:00Z">
        <w:r w:rsidR="0015434D">
          <w:t>e</w:t>
        </w:r>
      </w:ins>
      <w:r w:rsidR="006E7395" w:rsidRPr="0015434D">
        <w:fldChar w:fldCharType="begin"/>
      </w:r>
      <w:r w:rsidR="006E7395" w:rsidRPr="0015434D">
        <w:instrText xml:space="preserve"> REF _Ref323679765 \h  \* MERGEFORMAT </w:instrText>
      </w:r>
      <w:r w:rsidR="006E7395" w:rsidRPr="0015434D">
        <w:fldChar w:fldCharType="separate"/>
      </w:r>
      <w:r w:rsidR="00981F58" w:rsidRPr="00981F58">
        <w:t>(30)</w:t>
      </w:r>
      <w:ins w:id="2012" w:author="Iman Zabet" w:date="2012-05-17T09:22:00Z">
        <w:r w:rsidR="006E7395" w:rsidRPr="0015434D">
          <w:fldChar w:fldCharType="end"/>
        </w:r>
      </w:ins>
      <w:ins w:id="2013" w:author="Iman Zabet" w:date="2012-05-17T09:17:00Z">
        <w:r w:rsidRPr="0015434D">
          <w:t xml:space="preserve"> model </w:t>
        </w:r>
      </w:ins>
      <w:ins w:id="2014" w:author="Iman Zabet" w:date="2012-05-17T09:18:00Z">
        <w:r>
          <w:lastRenderedPageBreak/>
          <w:t>w</w:t>
        </w:r>
      </w:ins>
      <w:ins w:id="2015" w:author="Iman Zabet" w:date="2012-05-17T09:23:00Z">
        <w:r w:rsidR="004A33B0">
          <w:t xml:space="preserve">ith all the constraints in the original </w:t>
        </w:r>
        <w:r w:rsidR="004A33B0" w:rsidRPr="0015434D">
          <w:t xml:space="preserve">QCSP </w:t>
        </w:r>
      </w:ins>
      <w:r w:rsidR="004A33B0" w:rsidRPr="0015434D">
        <w:fldChar w:fldCharType="begin"/>
      </w:r>
      <w:r w:rsidR="004A33B0" w:rsidRPr="0015434D">
        <w:instrText xml:space="preserve"> REF _Ref323585139 \h </w:instrText>
      </w:r>
      <w:r w:rsidR="004A33B0">
        <w:instrText xml:space="preserve"> \* MERGEFORMAT </w:instrText>
      </w:r>
      <w:r w:rsidR="004A33B0" w:rsidRPr="0015434D">
        <w:fldChar w:fldCharType="separate"/>
      </w:r>
      <w:r w:rsidR="00981F58">
        <w:t>(1)</w:t>
      </w:r>
      <w:ins w:id="2016" w:author="Iman Zabet" w:date="2012-05-17T09:23:00Z">
        <w:r w:rsidR="004A33B0" w:rsidRPr="0015434D">
          <w:fldChar w:fldCharType="end"/>
        </w:r>
        <w:r w:rsidR="004A33B0" w:rsidRPr="0015434D">
          <w:t>-</w:t>
        </w:r>
      </w:ins>
      <w:r w:rsidR="004A33B0" w:rsidRPr="0015434D">
        <w:fldChar w:fldCharType="begin"/>
      </w:r>
      <w:r w:rsidR="004A33B0" w:rsidRPr="0015434D">
        <w:instrText xml:space="preserve"> REF _Ref323585245 \h </w:instrText>
      </w:r>
      <w:r w:rsidR="004A33B0">
        <w:instrText xml:space="preserve"> \* MERGEFORMAT </w:instrText>
      </w:r>
      <w:r w:rsidR="004A33B0" w:rsidRPr="0015434D">
        <w:fldChar w:fldCharType="separate"/>
      </w:r>
      <w:r w:rsidR="00981F58" w:rsidRPr="00981F58">
        <w:t>(15)</w:t>
      </w:r>
      <w:ins w:id="2017" w:author="Iman Zabet" w:date="2012-05-17T09:23:00Z">
        <w:r w:rsidR="004A33B0" w:rsidRPr="0015434D">
          <w:fldChar w:fldCharType="end"/>
        </w:r>
        <w:r w:rsidR="004A33B0">
          <w:t xml:space="preserve"> </w:t>
        </w:r>
        <w:r w:rsidR="00460DD7">
          <w:t>w</w:t>
        </w:r>
      </w:ins>
      <w:ins w:id="2018" w:author="Iman Zabet" w:date="2012-05-17T09:18:00Z">
        <w:r>
          <w:t xml:space="preserve">hich is proposed by Kim and Park in </w:t>
        </w:r>
      </w:ins>
      <w:customXmlInsRangeStart w:id="2019" w:author="Iman Zabet" w:date="2012-05-17T09:19:00Z"/>
      <w:sdt>
        <w:sdtPr>
          <w:id w:val="430792362"/>
          <w:citation/>
        </w:sdtPr>
        <w:sdtEndPr/>
        <w:sdtContent>
          <w:customXmlInsRangeEnd w:id="2019"/>
          <w:ins w:id="2020" w:author="Iman Zabet" w:date="2012-05-17T09:19:00Z">
            <w:r>
              <w:fldChar w:fldCharType="begin"/>
            </w:r>
            <w:r>
              <w:instrText xml:space="preserve"> CITATION KHK \l 1033 </w:instrText>
            </w:r>
          </w:ins>
          <w:r>
            <w:fldChar w:fldCharType="separate"/>
          </w:r>
          <w:r w:rsidR="00981F58" w:rsidRPr="00981F58">
            <w:rPr>
              <w:noProof/>
            </w:rPr>
            <w:t>[6]</w:t>
          </w:r>
          <w:ins w:id="2021" w:author="Iman Zabet" w:date="2012-05-17T09:19:00Z">
            <w:r>
              <w:fldChar w:fldCharType="end"/>
            </w:r>
          </w:ins>
          <w:customXmlInsRangeStart w:id="2022" w:author="Iman Zabet" w:date="2012-05-17T09:19:00Z"/>
        </w:sdtContent>
      </w:sdt>
      <w:customXmlInsRangeEnd w:id="2022"/>
      <w:ins w:id="2023" w:author="Iman Zabet" w:date="2012-05-17T09:23:00Z">
        <w:r w:rsidR="00460DD7">
          <w:t>, including the overlapping and non-overlapping definition of tasks</w:t>
        </w:r>
      </w:ins>
      <w:ins w:id="2024" w:author="Iman Zabet" w:date="2012-05-17T09:19:00Z">
        <w:r w:rsidR="000B3557">
          <w:t xml:space="preserve">. The latest model is depicted in </w:t>
        </w:r>
      </w:ins>
      <w:ins w:id="2025" w:author="Iman Zabet" w:date="2012-05-17T09:24:00Z">
        <w:r w:rsidR="00720438">
          <w:fldChar w:fldCharType="begin"/>
        </w:r>
        <w:r w:rsidR="00720438">
          <w:instrText xml:space="preserve"> REF _Ref325010016 \h </w:instrText>
        </w:r>
      </w:ins>
      <w:r w:rsidR="00720438">
        <w:fldChar w:fldCharType="separate"/>
      </w:r>
      <w:ins w:id="2026" w:author="Iman Zabet" w:date="2012-05-17T09:21:00Z">
        <w:r w:rsidR="00981F58">
          <w:t xml:space="preserve">Fig. </w:t>
        </w:r>
      </w:ins>
      <w:r w:rsidR="00981F58">
        <w:rPr>
          <w:noProof/>
        </w:rPr>
        <w:t>18</w:t>
      </w:r>
      <w:ins w:id="2027" w:author="Iman Zabet" w:date="2012-05-17T09:24:00Z">
        <w:r w:rsidR="00720438">
          <w:fldChar w:fldCharType="end"/>
        </w:r>
        <w:r w:rsidR="00720438">
          <w:t>.</w:t>
        </w:r>
      </w:ins>
      <w:ins w:id="2028" w:author="Iman Zabet" w:date="2012-05-17T09:25:00Z">
        <w:r w:rsidR="00017739">
          <w:t xml:space="preserve"> Our simulation for the centralized </w:t>
        </w:r>
      </w:ins>
      <w:ins w:id="2029" w:author="Iman Zabet" w:date="2012-05-17T09:26:00Z">
        <w:r w:rsidR="00017739">
          <w:t xml:space="preserve">(single agent) </w:t>
        </w:r>
      </w:ins>
      <w:ins w:id="2030" w:author="Iman Zabet" w:date="2012-05-17T09:25:00Z">
        <w:r w:rsidR="00017739">
          <w:t xml:space="preserve">QCSP </w:t>
        </w:r>
      </w:ins>
      <w:ins w:id="2031" w:author="Iman Zabet" w:date="2012-05-17T09:26:00Z">
        <w:r w:rsidR="00017739">
          <w:t>will be based on this model and then compare with the proposed D-QCSP.</w:t>
        </w:r>
      </w:ins>
    </w:p>
    <w:p w:rsidR="000B3557" w:rsidRDefault="000B3557" w:rsidP="0015434D"/>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color w:val="000000"/>
        </w:rPr>
        <w:t xml:space="preserve"> </w:t>
      </w:r>
      <w:r>
        <w:rPr>
          <w:rFonts w:ascii="Courier New" w:hAnsi="Courier New" w:cs="Courier New"/>
          <w:color w:val="0000FF"/>
        </w:rPr>
        <w:t>CP</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r>
        <w:rPr>
          <w:rFonts w:ascii="Courier New" w:hAnsi="Courier New" w:cs="Courier New"/>
          <w:color w:val="404080"/>
        </w:rPr>
        <w:t>n</w:t>
      </w:r>
      <w:r>
        <w:rPr>
          <w:rFonts w:ascii="Courier New" w:hAnsi="Courier New" w:cs="Courier New"/>
        </w:rPr>
        <w:t xml:space="preserve"> </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644632"/>
        </w:rPr>
        <w:t>100</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008000"/>
        </w:rPr>
        <w:tab/>
        <w:t>// n tasks</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r>
        <w:rPr>
          <w:rFonts w:ascii="Courier New" w:hAnsi="Courier New" w:cs="Courier New"/>
          <w:color w:val="404080"/>
        </w:rPr>
        <w:t>m</w:t>
      </w:r>
      <w:r>
        <w:rPr>
          <w:rFonts w:ascii="Courier New" w:hAnsi="Courier New" w:cs="Courier New"/>
        </w:rPr>
        <w:t xml:space="preserve"> </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644632"/>
        </w:rPr>
        <w:t>4</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008000"/>
        </w:rPr>
        <w:tab/>
      </w:r>
      <w:r>
        <w:rPr>
          <w:rFonts w:ascii="Courier New" w:hAnsi="Courier New" w:cs="Courier New"/>
          <w:color w:val="008000"/>
        </w:rPr>
        <w:tab/>
        <w:t>// m machines</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r>
        <w:rPr>
          <w:rFonts w:ascii="Courier New" w:hAnsi="Courier New" w:cs="Courier New"/>
          <w:color w:val="404080"/>
        </w:rPr>
        <w:t>T</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404080"/>
        </w:rPr>
        <w:t>n</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404080"/>
        </w:rPr>
        <w:t>n</w:t>
      </w:r>
      <w:r>
        <w:rPr>
          <w:rFonts w:ascii="Courier New" w:hAnsi="Courier New" w:cs="Courier New"/>
          <w:color w:val="000000"/>
        </w:rPr>
        <w:t>] = ...</w:t>
      </w:r>
      <w:r>
        <w:rPr>
          <w:rFonts w:ascii="Courier New" w:hAnsi="Courier New" w:cs="Courier New"/>
        </w:rPr>
        <w:t xml:space="preserve">; </w:t>
      </w:r>
      <w:r>
        <w:rPr>
          <w:rFonts w:ascii="Courier New" w:hAnsi="Courier New" w:cs="Courier New"/>
          <w:color w:val="008000"/>
        </w:rPr>
        <w:t>// T[</w:t>
      </w:r>
      <w:proofErr w:type="spellStart"/>
      <w:r>
        <w:rPr>
          <w:rFonts w:ascii="Courier New" w:hAnsi="Courier New" w:cs="Courier New"/>
          <w:color w:val="008000"/>
        </w:rPr>
        <w:t>i</w:t>
      </w:r>
      <w:proofErr w:type="spellEnd"/>
      <w:r>
        <w:rPr>
          <w:rFonts w:ascii="Courier New" w:hAnsi="Courier New" w:cs="Courier New"/>
          <w:color w:val="008000"/>
        </w:rPr>
        <w:t>][</w:t>
      </w:r>
      <w:proofErr w:type="spellStart"/>
      <w:r>
        <w:rPr>
          <w:rFonts w:ascii="Courier New" w:hAnsi="Courier New" w:cs="Courier New"/>
          <w:color w:val="008000"/>
        </w:rPr>
        <w:t>i</w:t>
      </w:r>
      <w:proofErr w:type="spellEnd"/>
      <w:r>
        <w:rPr>
          <w:rFonts w:ascii="Courier New" w:hAnsi="Courier New" w:cs="Courier New"/>
          <w:color w:val="008000"/>
        </w:rPr>
        <w:t xml:space="preserve">] gives duration of task </w:t>
      </w:r>
      <w:proofErr w:type="spellStart"/>
      <w:r>
        <w:rPr>
          <w:rFonts w:ascii="Courier New" w:hAnsi="Courier New" w:cs="Courier New"/>
          <w:color w:val="008000"/>
        </w:rPr>
        <w:t>i</w:t>
      </w:r>
      <w:proofErr w:type="spellEnd"/>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tuple</w:t>
      </w:r>
      <w:proofErr w:type="gramEnd"/>
      <w:r>
        <w:rPr>
          <w:rFonts w:ascii="Courier New" w:hAnsi="Courier New" w:cs="Courier New"/>
        </w:rPr>
        <w:t xml:space="preserve"> </w:t>
      </w:r>
      <w:r>
        <w:rPr>
          <w:rFonts w:ascii="Courier New" w:hAnsi="Courier New" w:cs="Courier New"/>
          <w:color w:val="404080"/>
        </w:rPr>
        <w:t>Tasks</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key</w:t>
      </w:r>
      <w:proofErr w:type="gramEnd"/>
      <w:r>
        <w:rPr>
          <w:rFonts w:ascii="Courier New" w:hAnsi="Courier New" w:cs="Courier New"/>
          <w:color w:val="000000"/>
        </w:rPr>
        <w:t xml:space="preserve"> </w:t>
      </w:r>
      <w:proofErr w:type="spellStart"/>
      <w:r>
        <w:rPr>
          <w:rFonts w:ascii="Courier New" w:hAnsi="Courier New" w:cs="Courier New"/>
          <w:color w:val="0000FF"/>
        </w:rPr>
        <w:t>int</w:t>
      </w:r>
      <w:proofErr w:type="spellEnd"/>
      <w:r>
        <w:rPr>
          <w:rFonts w:ascii="Courier New" w:hAnsi="Courier New" w:cs="Courier New"/>
        </w:rPr>
        <w:t xml:space="preserve"> </w:t>
      </w:r>
      <w:proofErr w:type="spellStart"/>
      <w:r>
        <w:rPr>
          <w:rFonts w:ascii="Courier New" w:hAnsi="Courier New" w:cs="Courier New"/>
          <w:color w:val="404080"/>
        </w:rPr>
        <w:t>taskid</w:t>
      </w:r>
      <w:proofErr w:type="spellEnd"/>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w:t>
      </w:r>
      <w:r>
        <w:rPr>
          <w:rFonts w:ascii="Courier New" w:hAnsi="Courier New" w:cs="Courier New"/>
          <w:color w:val="404080"/>
        </w:rPr>
        <w:t>Tasks</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404080"/>
        </w:rPr>
        <w:t>tasks</w:t>
      </w:r>
      <w:r>
        <w:rPr>
          <w:rFonts w:ascii="Courier New" w:hAnsi="Courier New" w:cs="Courier New"/>
        </w:rPr>
        <w:t xml:space="preserve"> </w:t>
      </w:r>
      <w:r>
        <w:rPr>
          <w:rFonts w:ascii="Courier New" w:hAnsi="Courier New" w:cs="Courier New"/>
          <w:color w:val="000000"/>
        </w:rPr>
        <w:t>=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tuple</w:t>
      </w:r>
      <w:proofErr w:type="gramEnd"/>
      <w:r>
        <w:rPr>
          <w:rFonts w:ascii="Courier New" w:hAnsi="Courier New" w:cs="Courier New"/>
        </w:rPr>
        <w:t xml:space="preserve"> </w:t>
      </w:r>
      <w:r>
        <w:rPr>
          <w:rFonts w:ascii="Courier New" w:hAnsi="Courier New" w:cs="Courier New"/>
          <w:color w:val="404080"/>
        </w:rPr>
        <w:t>Modes</w:t>
      </w:r>
      <w:r>
        <w:rPr>
          <w:rFonts w:ascii="Courier New" w:hAnsi="Courier New" w:cs="Courier New"/>
          <w:color w:val="000000"/>
        </w:rPr>
        <w:t>{</w:t>
      </w:r>
      <w:r>
        <w:rPr>
          <w:rFonts w:ascii="Courier New" w:hAnsi="Courier New" w:cs="Courier New"/>
        </w:rPr>
        <w:t xml:space="preserve">  </w:t>
      </w:r>
      <w:r w:rsidR="00D2476B">
        <w:rPr>
          <w:rFonts w:ascii="Courier New" w:hAnsi="Courier New" w:cs="Courier New"/>
        </w:rPr>
        <w:tab/>
      </w:r>
      <w:r>
        <w:rPr>
          <w:rFonts w:ascii="Courier New" w:hAnsi="Courier New" w:cs="Courier New"/>
          <w:color w:val="008000"/>
        </w:rPr>
        <w:t>//Task allocation to machines</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proofErr w:type="spellStart"/>
      <w:r>
        <w:rPr>
          <w:rFonts w:ascii="Courier New" w:hAnsi="Courier New" w:cs="Courier New"/>
          <w:color w:val="404080"/>
        </w:rPr>
        <w:t>modeid</w:t>
      </w:r>
      <w:proofErr w:type="spellEnd"/>
      <w:r>
        <w:rPr>
          <w:rFonts w:ascii="Courier New" w:hAnsi="Courier New" w:cs="Courier New"/>
          <w:color w:val="000000"/>
        </w:rPr>
        <w:t>;</w:t>
      </w:r>
      <w:r>
        <w:rPr>
          <w:rFonts w:ascii="Courier New" w:hAnsi="Courier New" w:cs="Courier New"/>
        </w:rPr>
        <w:tab/>
      </w:r>
      <w:r>
        <w:rPr>
          <w:rFonts w:ascii="Courier New" w:hAnsi="Courier New" w:cs="Courier New"/>
          <w:color w:val="008000"/>
        </w:rPr>
        <w:t>//arbitrary task number for each machine</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r>
        <w:rPr>
          <w:rFonts w:ascii="Courier New" w:hAnsi="Courier New" w:cs="Courier New"/>
          <w:color w:val="404080"/>
        </w:rPr>
        <w:t>machine</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proofErr w:type="spellStart"/>
      <w:r>
        <w:rPr>
          <w:rFonts w:ascii="Courier New" w:hAnsi="Courier New" w:cs="Courier New"/>
          <w:color w:val="404080"/>
        </w:rPr>
        <w:t>taskid</w:t>
      </w:r>
      <w:proofErr w:type="spellEnd"/>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w:t>
      </w:r>
      <w:r>
        <w:rPr>
          <w:rFonts w:ascii="Courier New" w:hAnsi="Courier New" w:cs="Courier New"/>
          <w:color w:val="404080"/>
        </w:rPr>
        <w:t>Modes</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404080"/>
        </w:rPr>
        <w:t>modes</w:t>
      </w:r>
      <w:r>
        <w:rPr>
          <w:rFonts w:ascii="Courier New" w:hAnsi="Courier New" w:cs="Courier New"/>
        </w:rPr>
        <w:t xml:space="preserve"> </w:t>
      </w:r>
      <w:r>
        <w:rPr>
          <w:rFonts w:ascii="Courier New" w:hAnsi="Courier New" w:cs="Courier New"/>
          <w:color w:val="000000"/>
        </w:rPr>
        <w:t>=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tuple</w:t>
      </w:r>
      <w:proofErr w:type="gramEnd"/>
      <w:r>
        <w:rPr>
          <w:rFonts w:ascii="Courier New" w:hAnsi="Courier New" w:cs="Courier New"/>
        </w:rPr>
        <w:t xml:space="preserve"> </w:t>
      </w:r>
      <w:r>
        <w:rPr>
          <w:rFonts w:ascii="Courier New" w:hAnsi="Courier New" w:cs="Courier New"/>
          <w:color w:val="404080"/>
        </w:rPr>
        <w:t>Triplet</w:t>
      </w:r>
      <w:r>
        <w:rPr>
          <w:rFonts w:ascii="Courier New" w:hAnsi="Courier New" w:cs="Courier New"/>
        </w:rPr>
        <w:t xml:space="preserve"> </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r>
        <w:rPr>
          <w:rFonts w:ascii="Courier New" w:hAnsi="Courier New" w:cs="Courier New"/>
          <w:color w:val="404080"/>
        </w:rPr>
        <w:t>source</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r>
        <w:rPr>
          <w:rFonts w:ascii="Courier New" w:hAnsi="Courier New" w:cs="Courier New"/>
          <w:color w:val="404080"/>
        </w:rPr>
        <w:t>destination</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color w:val="0000FF"/>
        </w:rPr>
        <w:t>int</w:t>
      </w:r>
      <w:proofErr w:type="spellEnd"/>
      <w:proofErr w:type="gramEnd"/>
      <w:r>
        <w:rPr>
          <w:rFonts w:ascii="Courier New" w:hAnsi="Courier New" w:cs="Courier New"/>
        </w:rPr>
        <w:t xml:space="preserve"> </w:t>
      </w:r>
      <w:r>
        <w:rPr>
          <w:rFonts w:ascii="Courier New" w:hAnsi="Courier New" w:cs="Courier New"/>
          <w:color w:val="404080"/>
        </w:rPr>
        <w:t>distance</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color w:val="000000"/>
        </w:rPr>
      </w:pP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color w:val="000000"/>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w:t>
      </w:r>
      <w:r>
        <w:rPr>
          <w:rFonts w:ascii="Courier New" w:hAnsi="Courier New" w:cs="Courier New"/>
          <w:color w:val="404080"/>
        </w:rPr>
        <w:t>Triplet</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404080"/>
        </w:rPr>
        <w:t>transitions</w:t>
      </w:r>
      <w:r>
        <w:rPr>
          <w:rFonts w:ascii="Courier New" w:hAnsi="Courier New" w:cs="Courier New"/>
        </w:rPr>
        <w:t xml:space="preserve"> </w:t>
      </w:r>
      <w:r>
        <w:rPr>
          <w:rFonts w:ascii="Courier New" w:hAnsi="Courier New" w:cs="Courier New"/>
          <w:color w:val="000000"/>
        </w:rPr>
        <w:t>= {&lt;</w:t>
      </w:r>
      <w:proofErr w:type="spellStart"/>
      <w:r>
        <w:rPr>
          <w:rFonts w:ascii="Courier New" w:hAnsi="Courier New" w:cs="Courier New"/>
          <w:color w:val="404080"/>
        </w:rPr>
        <w:t>i</w:t>
      </w:r>
      <w:proofErr w:type="spellEnd"/>
      <w:r>
        <w:rPr>
          <w:rFonts w:ascii="Courier New" w:hAnsi="Courier New" w:cs="Courier New"/>
          <w:color w:val="000000"/>
        </w:rPr>
        <w:t>,</w:t>
      </w:r>
      <w:r>
        <w:rPr>
          <w:rFonts w:ascii="Courier New" w:hAnsi="Courier New" w:cs="Courier New"/>
        </w:rPr>
        <w:t xml:space="preserve"> </w:t>
      </w:r>
      <w:r>
        <w:rPr>
          <w:rFonts w:ascii="Courier New" w:hAnsi="Courier New" w:cs="Courier New"/>
          <w:color w:val="404080"/>
        </w:rPr>
        <w:t>j</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404080"/>
        </w:rPr>
        <w:t>T</w:t>
      </w:r>
      <w:r>
        <w:rPr>
          <w:rFonts w:ascii="Courier New" w:hAnsi="Courier New" w:cs="Courier New"/>
          <w:color w:val="000000"/>
        </w:rPr>
        <w:t>[</w:t>
      </w:r>
      <w:proofErr w:type="spellStart"/>
      <w:r>
        <w:rPr>
          <w:rFonts w:ascii="Courier New" w:hAnsi="Courier New" w:cs="Courier New"/>
          <w:color w:val="404080"/>
        </w:rPr>
        <w:t>i</w:t>
      </w:r>
      <w:proofErr w:type="spellEnd"/>
      <w:proofErr w:type="gramStart"/>
      <w:r>
        <w:rPr>
          <w:rFonts w:ascii="Courier New" w:hAnsi="Courier New" w:cs="Courier New"/>
          <w:color w:val="000000"/>
        </w:rPr>
        <w:t>][</w:t>
      </w:r>
      <w:proofErr w:type="gramEnd"/>
      <w:r>
        <w:rPr>
          <w:rFonts w:ascii="Courier New" w:hAnsi="Courier New" w:cs="Courier New"/>
          <w:color w:val="404080"/>
        </w:rPr>
        <w:t>j</w:t>
      </w:r>
      <w:r>
        <w:rPr>
          <w:rFonts w:ascii="Courier New" w:hAnsi="Courier New" w:cs="Courier New"/>
          <w:color w:val="000000"/>
        </w:rPr>
        <w:t>]&gt;</w:t>
      </w:r>
      <w:r>
        <w:rPr>
          <w:rFonts w:ascii="Courier New" w:hAnsi="Courier New" w:cs="Courier New"/>
        </w:rPr>
        <w:t xml:space="preserve"> | </w:t>
      </w:r>
      <w:proofErr w:type="spellStart"/>
      <w:r>
        <w:rPr>
          <w:rFonts w:ascii="Courier New" w:hAnsi="Courier New" w:cs="Courier New"/>
          <w:color w:val="404080"/>
        </w:rPr>
        <w:t>i</w:t>
      </w:r>
      <w:proofErr w:type="spellEnd"/>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644632"/>
        </w:rPr>
        <w:t>0</w:t>
      </w:r>
      <w:r>
        <w:rPr>
          <w:rFonts w:ascii="Courier New" w:hAnsi="Courier New" w:cs="Courier New"/>
          <w:color w:val="000000"/>
        </w:rPr>
        <w:t>..</w:t>
      </w:r>
      <w:r>
        <w:rPr>
          <w:rFonts w:ascii="Courier New" w:hAnsi="Courier New" w:cs="Courier New"/>
          <w:color w:val="404080"/>
        </w:rPr>
        <w:t>n</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404080"/>
        </w:rPr>
        <w:t>j</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644632"/>
        </w:rPr>
        <w:t>0</w:t>
      </w:r>
      <w:r>
        <w:rPr>
          <w:rFonts w:ascii="Courier New" w:hAnsi="Courier New" w:cs="Courier New"/>
          <w:color w:val="000000"/>
        </w:rPr>
        <w:t>..</w:t>
      </w:r>
      <w:r>
        <w:rPr>
          <w:rFonts w:ascii="Courier New" w:hAnsi="Courier New" w:cs="Courier New"/>
          <w:color w:val="404080"/>
        </w:rPr>
        <w:t>n</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8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8000"/>
        </w:rPr>
        <w:t>// intervals of all tasks with its duration, (no start, no end time) (all must present in solution)</w:t>
      </w:r>
    </w:p>
    <w:p w:rsidR="000B3557" w:rsidRDefault="000B3557" w:rsidP="00D2476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spellStart"/>
      <w:proofErr w:type="gramStart"/>
      <w:r>
        <w:rPr>
          <w:rFonts w:ascii="Courier New" w:hAnsi="Courier New" w:cs="Courier New"/>
          <w:color w:val="0000FF"/>
        </w:rPr>
        <w:t>dvar</w:t>
      </w:r>
      <w:proofErr w:type="spellEnd"/>
      <w:proofErr w:type="gramEnd"/>
      <w:r>
        <w:rPr>
          <w:rFonts w:ascii="Courier New" w:hAnsi="Courier New" w:cs="Courier New"/>
          <w:color w:val="000000"/>
        </w:rPr>
        <w:t xml:space="preserve"> </w:t>
      </w:r>
      <w:r>
        <w:rPr>
          <w:rFonts w:ascii="Courier New" w:hAnsi="Courier New" w:cs="Courier New"/>
          <w:color w:val="0000FF"/>
        </w:rPr>
        <w:t>interval</w:t>
      </w:r>
      <w:r>
        <w:rPr>
          <w:rFonts w:ascii="Courier New" w:hAnsi="Courier New" w:cs="Courier New"/>
        </w:rPr>
        <w:t xml:space="preserve"> </w:t>
      </w:r>
      <w:proofErr w:type="spellStart"/>
      <w:r>
        <w:rPr>
          <w:rFonts w:ascii="Courier New" w:hAnsi="Courier New" w:cs="Courier New"/>
          <w:color w:val="404080"/>
        </w:rPr>
        <w:t>tasks_itvs</w:t>
      </w:r>
      <w:proofErr w:type="spellEnd"/>
      <w:r>
        <w:rPr>
          <w:rFonts w:ascii="Courier New" w:hAnsi="Courier New" w:cs="Courier New"/>
        </w:rPr>
        <w:tab/>
      </w:r>
      <w:r>
        <w:rPr>
          <w:rFonts w:ascii="Courier New" w:hAnsi="Courier New" w:cs="Courier New"/>
          <w:color w:val="000000"/>
        </w:rPr>
        <w:t>[</w:t>
      </w:r>
      <w:r>
        <w:rPr>
          <w:rFonts w:ascii="Courier New" w:hAnsi="Courier New" w:cs="Courier New"/>
          <w:color w:val="404080"/>
        </w:rPr>
        <w:t>t</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tasks</w:t>
      </w:r>
      <w:r>
        <w:rPr>
          <w:rFonts w:ascii="Courier New" w:hAnsi="Courier New" w:cs="Courier New"/>
          <w:color w:val="000000"/>
        </w:rPr>
        <w:t>]</w:t>
      </w:r>
      <w:r>
        <w:rPr>
          <w:rFonts w:ascii="Courier New" w:hAnsi="Courier New" w:cs="Courier New"/>
        </w:rPr>
        <w:tab/>
      </w:r>
      <w:r>
        <w:rPr>
          <w:rFonts w:ascii="Courier New" w:hAnsi="Courier New" w:cs="Courier New"/>
          <w:color w:val="0000FF"/>
        </w:rPr>
        <w:t>size</w:t>
      </w:r>
      <w:r>
        <w:rPr>
          <w:rFonts w:ascii="Courier New" w:hAnsi="Courier New" w:cs="Courier New"/>
        </w:rPr>
        <w:t xml:space="preserve"> </w:t>
      </w:r>
      <w:r>
        <w:rPr>
          <w:rFonts w:ascii="Courier New" w:hAnsi="Courier New" w:cs="Courier New"/>
          <w:color w:val="404080"/>
        </w:rPr>
        <w:t>T</w:t>
      </w:r>
      <w:r>
        <w:rPr>
          <w:rFonts w:ascii="Courier New" w:hAnsi="Courier New" w:cs="Courier New"/>
          <w:color w:val="000000"/>
        </w:rPr>
        <w:t>[</w:t>
      </w:r>
      <w:proofErr w:type="spellStart"/>
      <w:r>
        <w:rPr>
          <w:rFonts w:ascii="Courier New" w:hAnsi="Courier New" w:cs="Courier New"/>
          <w:color w:val="404080"/>
        </w:rPr>
        <w:t>t</w:t>
      </w:r>
      <w:r>
        <w:rPr>
          <w:rFonts w:ascii="Courier New" w:hAnsi="Courier New" w:cs="Courier New"/>
          <w:color w:val="000000"/>
        </w:rPr>
        <w:t>.</w:t>
      </w:r>
      <w:r>
        <w:rPr>
          <w:rFonts w:ascii="Courier New" w:hAnsi="Courier New" w:cs="Courier New"/>
          <w:color w:val="404080"/>
        </w:rPr>
        <w:t>taskid</w:t>
      </w:r>
      <w:proofErr w:type="spellEnd"/>
      <w:r>
        <w:rPr>
          <w:rFonts w:ascii="Courier New" w:hAnsi="Courier New" w:cs="Courier New"/>
          <w:color w:val="000000"/>
        </w:rPr>
        <w:t>][</w:t>
      </w:r>
      <w:proofErr w:type="spellStart"/>
      <w:r>
        <w:rPr>
          <w:rFonts w:ascii="Courier New" w:hAnsi="Courier New" w:cs="Courier New"/>
          <w:color w:val="404080"/>
        </w:rPr>
        <w:t>t</w:t>
      </w:r>
      <w:r>
        <w:rPr>
          <w:rFonts w:ascii="Courier New" w:hAnsi="Courier New" w:cs="Courier New"/>
          <w:color w:val="000000"/>
        </w:rPr>
        <w:t>.</w:t>
      </w:r>
      <w:r>
        <w:rPr>
          <w:rFonts w:ascii="Courier New" w:hAnsi="Courier New" w:cs="Courier New"/>
          <w:color w:val="404080"/>
        </w:rPr>
        <w:t>taskid</w:t>
      </w:r>
      <w:proofErr w:type="spellEnd"/>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8000"/>
        </w:rPr>
        <w:t>// intervals of all modes (optional: some of them will be present in solution)</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8000"/>
        </w:rPr>
        <w:t>// (no start time, no end time, no duration)</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spellStart"/>
      <w:proofErr w:type="gramStart"/>
      <w:r>
        <w:rPr>
          <w:rFonts w:ascii="Courier New" w:hAnsi="Courier New" w:cs="Courier New"/>
          <w:color w:val="0000FF"/>
        </w:rPr>
        <w:t>dvar</w:t>
      </w:r>
      <w:proofErr w:type="spellEnd"/>
      <w:proofErr w:type="gramEnd"/>
      <w:r>
        <w:rPr>
          <w:rFonts w:ascii="Courier New" w:hAnsi="Courier New" w:cs="Courier New"/>
          <w:color w:val="000000"/>
        </w:rPr>
        <w:t xml:space="preserve"> </w:t>
      </w:r>
      <w:r>
        <w:rPr>
          <w:rFonts w:ascii="Courier New" w:hAnsi="Courier New" w:cs="Courier New"/>
          <w:color w:val="0000FF"/>
        </w:rPr>
        <w:t>interval</w:t>
      </w:r>
      <w:r>
        <w:rPr>
          <w:rFonts w:ascii="Courier New" w:hAnsi="Courier New" w:cs="Courier New"/>
        </w:rPr>
        <w:t xml:space="preserve"> </w:t>
      </w:r>
      <w:proofErr w:type="spellStart"/>
      <w:r>
        <w:rPr>
          <w:rFonts w:ascii="Courier New" w:hAnsi="Courier New" w:cs="Courier New"/>
          <w:color w:val="404080"/>
        </w:rPr>
        <w:t>alloc_itvs</w:t>
      </w:r>
      <w:proofErr w:type="spellEnd"/>
      <w:r>
        <w:rPr>
          <w:rFonts w:ascii="Courier New" w:hAnsi="Courier New" w:cs="Courier New"/>
        </w:rPr>
        <w:tab/>
      </w:r>
      <w:r>
        <w:rPr>
          <w:rFonts w:ascii="Courier New" w:hAnsi="Courier New" w:cs="Courier New"/>
          <w:color w:val="000000"/>
        </w:rPr>
        <w:t>[</w:t>
      </w:r>
      <w:proofErr w:type="spellStart"/>
      <w:r>
        <w:rPr>
          <w:rFonts w:ascii="Courier New" w:hAnsi="Courier New" w:cs="Courier New"/>
          <w:color w:val="404080"/>
        </w:rPr>
        <w:t>i</w:t>
      </w:r>
      <w:proofErr w:type="spellEnd"/>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color w:val="000000"/>
        </w:rPr>
        <w:t>]</w:t>
      </w:r>
      <w:r>
        <w:rPr>
          <w:rFonts w:ascii="Courier New" w:hAnsi="Courier New" w:cs="Courier New"/>
        </w:rPr>
        <w:tab/>
      </w:r>
      <w:r>
        <w:rPr>
          <w:rFonts w:ascii="Courier New" w:hAnsi="Courier New" w:cs="Courier New"/>
          <w:color w:val="0000FF"/>
        </w:rPr>
        <w:t>optional</w:t>
      </w:r>
      <w:r>
        <w:rPr>
          <w:rFonts w:ascii="Courier New" w:hAnsi="Courier New" w:cs="Courier New"/>
          <w:color w:val="000000"/>
        </w:rPr>
        <w:t>;</w:t>
      </w:r>
      <w:r>
        <w:rPr>
          <w:rFonts w:ascii="Courier New" w:hAnsi="Courier New" w:cs="Courier New"/>
        </w:rPr>
        <w:t xml:space="preserve">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spellStart"/>
      <w:proofErr w:type="gramStart"/>
      <w:r>
        <w:rPr>
          <w:rFonts w:ascii="Courier New" w:hAnsi="Courier New" w:cs="Courier New"/>
          <w:color w:val="0000FF"/>
        </w:rPr>
        <w:t>dvar</w:t>
      </w:r>
      <w:proofErr w:type="spellEnd"/>
      <w:proofErr w:type="gramEnd"/>
      <w:r>
        <w:rPr>
          <w:rFonts w:ascii="Courier New" w:hAnsi="Courier New" w:cs="Courier New"/>
          <w:color w:val="000000"/>
        </w:rPr>
        <w:t xml:space="preserve"> </w:t>
      </w:r>
      <w:r>
        <w:rPr>
          <w:rFonts w:ascii="Courier New" w:hAnsi="Courier New" w:cs="Courier New"/>
          <w:color w:val="0000FF"/>
        </w:rPr>
        <w:t>sequence</w:t>
      </w:r>
      <w:r>
        <w:rPr>
          <w:rFonts w:ascii="Courier New" w:hAnsi="Courier New" w:cs="Courier New"/>
        </w:rPr>
        <w:t xml:space="preserve"> </w:t>
      </w:r>
      <w:proofErr w:type="spellStart"/>
      <w:r>
        <w:rPr>
          <w:rFonts w:ascii="Courier New" w:hAnsi="Courier New" w:cs="Courier New"/>
          <w:color w:val="404080"/>
        </w:rPr>
        <w:t>resource_seq</w:t>
      </w:r>
      <w:proofErr w:type="spellEnd"/>
      <w:r>
        <w:rPr>
          <w:rFonts w:ascii="Courier New" w:hAnsi="Courier New" w:cs="Courier New"/>
        </w:rPr>
        <w:t xml:space="preserve"> </w:t>
      </w:r>
      <w:r>
        <w:rPr>
          <w:rFonts w:ascii="Courier New" w:hAnsi="Courier New" w:cs="Courier New"/>
          <w:color w:val="000000"/>
        </w:rPr>
        <w:t>[</w:t>
      </w:r>
      <w:r>
        <w:rPr>
          <w:rFonts w:ascii="Courier New" w:hAnsi="Courier New" w:cs="Courier New"/>
          <w:color w:val="404080"/>
        </w:rPr>
        <w:t>j</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404080"/>
        </w:rPr>
        <w:t>m</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0000FF"/>
        </w:rPr>
        <w:t>in</w:t>
      </w:r>
    </w:p>
    <w:p w:rsidR="000B3557" w:rsidRDefault="000B3557" w:rsidP="00D2476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roofErr w:type="gramStart"/>
      <w:r>
        <w:rPr>
          <w:rFonts w:ascii="Courier New" w:hAnsi="Courier New" w:cs="Courier New"/>
          <w:color w:val="0000FF"/>
        </w:rPr>
        <w:t>all</w:t>
      </w:r>
      <w:proofErr w:type="gramEnd"/>
      <w:r>
        <w:rPr>
          <w:rFonts w:ascii="Courier New" w:hAnsi="Courier New" w:cs="Courier New"/>
        </w:rPr>
        <w:tab/>
      </w:r>
      <w:r>
        <w:rPr>
          <w:rFonts w:ascii="Courier New" w:hAnsi="Courier New" w:cs="Courier New"/>
          <w:color w:val="000000"/>
        </w:rPr>
        <w:t>(</w:t>
      </w:r>
      <w:proofErr w:type="spellStart"/>
      <w:r>
        <w:rPr>
          <w:rFonts w:ascii="Courier New" w:hAnsi="Courier New" w:cs="Courier New"/>
          <w:color w:val="404080"/>
        </w:rPr>
        <w:t>i</w:t>
      </w:r>
      <w:proofErr w:type="spellEnd"/>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rPr>
        <w:t xml:space="preserve"> </w:t>
      </w:r>
      <w:r>
        <w:rPr>
          <w:rFonts w:ascii="Courier New" w:hAnsi="Courier New" w:cs="Courier New"/>
          <w:color w:val="000000"/>
        </w:rPr>
        <w:t>:</w:t>
      </w:r>
      <w:r>
        <w:rPr>
          <w:rFonts w:ascii="Courier New" w:hAnsi="Courier New" w:cs="Courier New"/>
        </w:rPr>
        <w:t xml:space="preserve"> </w:t>
      </w:r>
      <w:proofErr w:type="spellStart"/>
      <w:r>
        <w:rPr>
          <w:rFonts w:ascii="Courier New" w:hAnsi="Courier New" w:cs="Courier New"/>
          <w:color w:val="404080"/>
        </w:rPr>
        <w:t>i</w:t>
      </w:r>
      <w:r>
        <w:rPr>
          <w:rFonts w:ascii="Courier New" w:hAnsi="Courier New" w:cs="Courier New"/>
          <w:color w:val="000000"/>
        </w:rPr>
        <w:t>.</w:t>
      </w:r>
      <w:r>
        <w:rPr>
          <w:rFonts w:ascii="Courier New" w:hAnsi="Courier New" w:cs="Courier New"/>
          <w:color w:val="404080"/>
        </w:rPr>
        <w:t>machine</w:t>
      </w:r>
      <w:proofErr w:type="spellEnd"/>
      <w:r>
        <w:rPr>
          <w:rFonts w:ascii="Courier New" w:hAnsi="Courier New" w:cs="Courier New"/>
          <w:color w:val="000000"/>
        </w:rPr>
        <w:t>==</w:t>
      </w:r>
      <w:r>
        <w:rPr>
          <w:rFonts w:ascii="Courier New" w:hAnsi="Courier New" w:cs="Courier New"/>
          <w:color w:val="404080"/>
        </w:rPr>
        <w:t>j</w:t>
      </w:r>
      <w:r>
        <w:rPr>
          <w:rFonts w:ascii="Courier New" w:hAnsi="Courier New" w:cs="Courier New"/>
          <w:color w:val="000000"/>
        </w:rPr>
        <w:t>)</w:t>
      </w:r>
      <w:r>
        <w:rPr>
          <w:rFonts w:ascii="Courier New" w:hAnsi="Courier New" w:cs="Courier New"/>
        </w:rPr>
        <w:t xml:space="preserve"> </w:t>
      </w:r>
      <w:proofErr w:type="spellStart"/>
      <w:r>
        <w:rPr>
          <w:rFonts w:ascii="Courier New" w:hAnsi="Courier New" w:cs="Courier New"/>
          <w:color w:val="404080"/>
        </w:rPr>
        <w:t>alloc_itvs</w:t>
      </w:r>
      <w:proofErr w:type="spellEnd"/>
      <w:r>
        <w:rPr>
          <w:rFonts w:ascii="Courier New" w:hAnsi="Courier New" w:cs="Courier New"/>
          <w:color w:val="000000"/>
        </w:rPr>
        <w:t>[</w:t>
      </w:r>
      <w:proofErr w:type="spellStart"/>
      <w:r>
        <w:rPr>
          <w:rFonts w:ascii="Courier New" w:hAnsi="Courier New" w:cs="Courier New"/>
          <w:color w:val="404080"/>
        </w:rPr>
        <w:t>i</w:t>
      </w:r>
      <w:proofErr w:type="spellEnd"/>
      <w:r>
        <w:rPr>
          <w:rFonts w:ascii="Courier New" w:hAnsi="Courier New" w:cs="Courier New"/>
          <w:color w:val="000000"/>
        </w:rPr>
        <w:t>]</w:t>
      </w:r>
      <w:r>
        <w:rPr>
          <w:rFonts w:ascii="Courier New" w:hAnsi="Courier New" w:cs="Courier New"/>
        </w:rPr>
        <w:t xml:space="preserve"> </w:t>
      </w:r>
      <w:r>
        <w:rPr>
          <w:rFonts w:ascii="Courier New" w:hAnsi="Courier New" w:cs="Courier New"/>
          <w:color w:val="008000"/>
        </w:rPr>
        <w:t>// Allocated task</w:t>
      </w:r>
    </w:p>
    <w:p w:rsidR="000B3557" w:rsidRDefault="000B3557" w:rsidP="00D2476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color w:val="0000FF"/>
        </w:rPr>
        <w:t>types</w:t>
      </w:r>
      <w:proofErr w:type="gramEnd"/>
      <w:r>
        <w:rPr>
          <w:rFonts w:ascii="Courier New" w:hAnsi="Courier New" w:cs="Courier New"/>
          <w:color w:val="000000"/>
        </w:rPr>
        <w:tab/>
      </w:r>
      <w:r>
        <w:rPr>
          <w:rFonts w:ascii="Courier New" w:hAnsi="Courier New" w:cs="Courier New"/>
          <w:color w:val="0000FF"/>
        </w:rPr>
        <w:t>all</w:t>
      </w:r>
      <w:r>
        <w:rPr>
          <w:rFonts w:ascii="Courier New" w:hAnsi="Courier New" w:cs="Courier New"/>
          <w:color w:val="000000"/>
        </w:rPr>
        <w:t>(</w:t>
      </w:r>
      <w:r>
        <w:rPr>
          <w:rFonts w:ascii="Courier New" w:hAnsi="Courier New" w:cs="Courier New"/>
          <w:color w:val="404080"/>
        </w:rPr>
        <w:t>t</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rPr>
        <w:t xml:space="preserve"> </w:t>
      </w:r>
      <w:r>
        <w:rPr>
          <w:rFonts w:ascii="Courier New" w:hAnsi="Courier New" w:cs="Courier New"/>
          <w:color w:val="000000"/>
        </w:rPr>
        <w:t>:</w:t>
      </w:r>
      <w:r>
        <w:rPr>
          <w:rFonts w:ascii="Courier New" w:hAnsi="Courier New" w:cs="Courier New"/>
        </w:rPr>
        <w:t xml:space="preserve"> </w:t>
      </w:r>
      <w:proofErr w:type="spellStart"/>
      <w:r>
        <w:rPr>
          <w:rFonts w:ascii="Courier New" w:hAnsi="Courier New" w:cs="Courier New"/>
          <w:color w:val="404080"/>
        </w:rPr>
        <w:t>t</w:t>
      </w:r>
      <w:r>
        <w:rPr>
          <w:rFonts w:ascii="Courier New" w:hAnsi="Courier New" w:cs="Courier New"/>
          <w:color w:val="000000"/>
        </w:rPr>
        <w:t>.</w:t>
      </w:r>
      <w:r>
        <w:rPr>
          <w:rFonts w:ascii="Courier New" w:hAnsi="Courier New" w:cs="Courier New"/>
          <w:color w:val="404080"/>
        </w:rPr>
        <w:t>machine</w:t>
      </w:r>
      <w:proofErr w:type="spellEnd"/>
      <w:r>
        <w:rPr>
          <w:rFonts w:ascii="Courier New" w:hAnsi="Courier New" w:cs="Courier New"/>
          <w:color w:val="000000"/>
        </w:rPr>
        <w:t>==</w:t>
      </w:r>
      <w:r>
        <w:rPr>
          <w:rFonts w:ascii="Courier New" w:hAnsi="Courier New" w:cs="Courier New"/>
          <w:color w:val="404080"/>
        </w:rPr>
        <w:t>j</w:t>
      </w:r>
      <w:r>
        <w:rPr>
          <w:rFonts w:ascii="Courier New" w:hAnsi="Courier New" w:cs="Courier New"/>
          <w:color w:val="000000"/>
        </w:rPr>
        <w:t>)</w:t>
      </w:r>
      <w:r>
        <w:rPr>
          <w:rFonts w:ascii="Courier New" w:hAnsi="Courier New" w:cs="Courier New"/>
        </w:rPr>
        <w:t xml:space="preserve"> </w:t>
      </w:r>
      <w:proofErr w:type="spellStart"/>
      <w:r>
        <w:rPr>
          <w:rFonts w:ascii="Courier New" w:hAnsi="Courier New" w:cs="Courier New"/>
          <w:color w:val="404080"/>
        </w:rPr>
        <w:t>t</w:t>
      </w:r>
      <w:r>
        <w:rPr>
          <w:rFonts w:ascii="Courier New" w:hAnsi="Courier New" w:cs="Courier New"/>
          <w:color w:val="000000"/>
        </w:rPr>
        <w:t>.</w:t>
      </w:r>
      <w:r>
        <w:rPr>
          <w:rFonts w:ascii="Courier New" w:hAnsi="Courier New" w:cs="Courier New"/>
          <w:color w:val="404080"/>
        </w:rPr>
        <w:t>modeid</w:t>
      </w:r>
      <w:proofErr w:type="spellEnd"/>
      <w:r>
        <w:rPr>
          <w:rFonts w:ascii="Courier New" w:hAnsi="Courier New" w:cs="Courier New"/>
          <w:color w:val="000000"/>
        </w:rPr>
        <w:t>;</w:t>
      </w:r>
      <w:r>
        <w:rPr>
          <w:rFonts w:ascii="Courier New" w:hAnsi="Courier New" w:cs="Courier New"/>
        </w:rPr>
        <w:tab/>
      </w:r>
      <w:r>
        <w:rPr>
          <w:rFonts w:ascii="Courier New" w:hAnsi="Courier New" w:cs="Courier New"/>
          <w:color w:val="008000"/>
        </w:rPr>
        <w:t>// Task type</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spellStart"/>
      <w:proofErr w:type="gramStart"/>
      <w:r>
        <w:rPr>
          <w:rFonts w:ascii="Courier New" w:hAnsi="Courier New" w:cs="Courier New"/>
          <w:color w:val="0000FF"/>
        </w:rPr>
        <w:t>dvar</w:t>
      </w:r>
      <w:proofErr w:type="spellEnd"/>
      <w:proofErr w:type="gramEnd"/>
      <w:r>
        <w:rPr>
          <w:rFonts w:ascii="Courier New" w:hAnsi="Courier New" w:cs="Courier New"/>
          <w:color w:val="000000"/>
        </w:rPr>
        <w:t xml:space="preserve"> </w:t>
      </w:r>
      <w:r>
        <w:rPr>
          <w:rFonts w:ascii="Courier New" w:hAnsi="Courier New" w:cs="Courier New"/>
          <w:color w:val="0000FF"/>
        </w:rPr>
        <w:t>sequence</w:t>
      </w:r>
      <w:r>
        <w:rPr>
          <w:rFonts w:ascii="Courier New" w:hAnsi="Courier New" w:cs="Courier New"/>
        </w:rPr>
        <w:t xml:space="preserve"> </w:t>
      </w:r>
      <w:proofErr w:type="spellStart"/>
      <w:r>
        <w:rPr>
          <w:rFonts w:ascii="Courier New" w:hAnsi="Courier New" w:cs="Courier New"/>
          <w:color w:val="404080"/>
        </w:rPr>
        <w:t>crossover_seq_L</w:t>
      </w:r>
      <w:proofErr w:type="spellEnd"/>
      <w:r>
        <w:rPr>
          <w:rFonts w:ascii="Courier New" w:hAnsi="Courier New" w:cs="Courier New"/>
        </w:rPr>
        <w:t xml:space="preserve"> </w:t>
      </w:r>
      <w:r>
        <w:rPr>
          <w:rFonts w:ascii="Courier New" w:hAnsi="Courier New" w:cs="Courier New"/>
          <w:color w:val="000000"/>
        </w:rPr>
        <w:t>[</w:t>
      </w:r>
      <w:r>
        <w:rPr>
          <w:rFonts w:ascii="Courier New" w:hAnsi="Courier New" w:cs="Courier New"/>
          <w:color w:val="404080"/>
        </w:rPr>
        <w:t>m1</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008000"/>
        </w:rPr>
        <w:t>//[t in tasks][k in 1..m]</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8000"/>
        </w:rPr>
        <w:t xml:space="preserve">   </w:t>
      </w:r>
      <w:r>
        <w:rPr>
          <w:rFonts w:ascii="Courier New" w:hAnsi="Courier New" w:cs="Courier New"/>
          <w:color w:val="008000"/>
        </w:rPr>
        <w:tab/>
      </w:r>
      <w:r>
        <w:rPr>
          <w:rFonts w:ascii="Courier New" w:hAnsi="Courier New" w:cs="Courier New"/>
          <w:color w:val="008000"/>
        </w:rPr>
        <w:tab/>
      </w:r>
      <w:r>
        <w:rPr>
          <w:rFonts w:ascii="Courier New" w:hAnsi="Courier New" w:cs="Courier New"/>
          <w:color w:val="008000"/>
        </w:rPr>
        <w:tab/>
      </w:r>
      <w:proofErr w:type="gramStart"/>
      <w:r>
        <w:rPr>
          <w:rFonts w:ascii="Courier New" w:hAnsi="Courier New" w:cs="Courier New"/>
          <w:color w:val="0000FF"/>
        </w:rPr>
        <w:t>in</w:t>
      </w:r>
      <w:proofErr w:type="gramEnd"/>
      <w:r>
        <w:rPr>
          <w:rFonts w:ascii="Courier New" w:hAnsi="Courier New" w:cs="Courier New"/>
        </w:rPr>
        <w:t xml:space="preserve">    </w:t>
      </w:r>
      <w:r>
        <w:rPr>
          <w:rFonts w:ascii="Courier New" w:hAnsi="Courier New" w:cs="Courier New"/>
          <w:color w:val="800080"/>
        </w:rPr>
        <w:t>append</w:t>
      </w:r>
      <w:r>
        <w:rPr>
          <w:rFonts w:ascii="Courier New" w:hAnsi="Courier New" w:cs="Courier New"/>
        </w:rPr>
        <w:t xml:space="preserve"> </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color w:val="0000FF"/>
        </w:rPr>
        <w:t>all</w:t>
      </w:r>
      <w:r>
        <w:rPr>
          <w:rFonts w:ascii="Courier New" w:hAnsi="Courier New" w:cs="Courier New"/>
          <w:color w:val="000000"/>
        </w:rPr>
        <w:t>(</w:t>
      </w:r>
      <w:proofErr w:type="gramEnd"/>
      <w:r>
        <w:rPr>
          <w:rFonts w:ascii="Courier New" w:hAnsi="Courier New" w:cs="Courier New"/>
          <w:color w:val="404080"/>
        </w:rPr>
        <w:t>m2</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rPr>
        <w:t xml:space="preserve"> </w:t>
      </w:r>
      <w:r>
        <w:rPr>
          <w:rFonts w:ascii="Courier New" w:hAnsi="Courier New" w:cs="Courier New"/>
          <w:color w:val="000000"/>
        </w:rPr>
        <w:t xml:space="preserve">: </w:t>
      </w:r>
    </w:p>
    <w:p w:rsidR="000B3557" w:rsidRDefault="00D2476B"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sidR="000B3557">
        <w:rPr>
          <w:rFonts w:ascii="Courier New" w:hAnsi="Courier New" w:cs="Courier New"/>
          <w:color w:val="000000"/>
        </w:rPr>
        <w:t>(</w:t>
      </w:r>
      <w:r w:rsidR="000B3557">
        <w:rPr>
          <w:rFonts w:ascii="Courier New" w:hAnsi="Courier New" w:cs="Courier New"/>
          <w:color w:val="404080"/>
        </w:rPr>
        <w:t>m2</w:t>
      </w:r>
      <w:r w:rsidR="000B3557">
        <w:rPr>
          <w:rFonts w:ascii="Courier New" w:hAnsi="Courier New" w:cs="Courier New"/>
          <w:color w:val="000000"/>
        </w:rPr>
        <w:t>.</w:t>
      </w:r>
      <w:r w:rsidR="000B3557">
        <w:rPr>
          <w:rFonts w:ascii="Courier New" w:hAnsi="Courier New" w:cs="Courier New"/>
          <w:color w:val="404080"/>
        </w:rPr>
        <w:t>machine</w:t>
      </w:r>
      <w:r w:rsidR="000B3557">
        <w:rPr>
          <w:rFonts w:ascii="Courier New" w:hAnsi="Courier New" w:cs="Courier New"/>
        </w:rPr>
        <w:tab/>
      </w:r>
      <w:r w:rsidR="000B3557">
        <w:rPr>
          <w:rFonts w:ascii="Courier New" w:hAnsi="Courier New" w:cs="Courier New"/>
          <w:color w:val="000000"/>
        </w:rPr>
        <w:t>==</w:t>
      </w:r>
      <w:r w:rsidR="000B3557">
        <w:rPr>
          <w:rFonts w:ascii="Courier New" w:hAnsi="Courier New" w:cs="Courier New"/>
        </w:rPr>
        <w:tab/>
      </w:r>
      <w:r w:rsidR="000B3557">
        <w:rPr>
          <w:rFonts w:ascii="Courier New" w:hAnsi="Courier New" w:cs="Courier New"/>
          <w:color w:val="404080"/>
        </w:rPr>
        <w:t>m1</w:t>
      </w:r>
      <w:r w:rsidR="000B3557">
        <w:rPr>
          <w:rFonts w:ascii="Courier New" w:hAnsi="Courier New" w:cs="Courier New"/>
          <w:color w:val="000000"/>
        </w:rPr>
        <w:t>.</w:t>
      </w:r>
      <w:r w:rsidR="000B3557">
        <w:rPr>
          <w:rFonts w:ascii="Courier New" w:hAnsi="Courier New" w:cs="Courier New"/>
          <w:color w:val="404080"/>
        </w:rPr>
        <w:t>machine</w:t>
      </w:r>
      <w:r w:rsidR="000B3557">
        <w:rPr>
          <w:rFonts w:ascii="Courier New" w:hAnsi="Courier New" w:cs="Courier New"/>
          <w:color w:val="000000"/>
        </w:rPr>
        <w:t>-</w:t>
      </w:r>
      <w:r w:rsidR="000B3557">
        <w:rPr>
          <w:rFonts w:ascii="Courier New" w:hAnsi="Courier New" w:cs="Courier New"/>
          <w:color w:val="644632"/>
        </w:rPr>
        <w:t>1</w:t>
      </w:r>
      <w:r w:rsidR="000B3557">
        <w:rPr>
          <w:rFonts w:ascii="Courier New" w:hAnsi="Courier New" w:cs="Courier New"/>
          <w:color w:val="000000"/>
        </w:rPr>
        <w:t>)</w:t>
      </w:r>
    </w:p>
    <w:p w:rsidR="000B3557" w:rsidRDefault="00D2476B"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sidR="000B3557">
        <w:rPr>
          <w:rFonts w:ascii="Courier New" w:hAnsi="Courier New" w:cs="Courier New"/>
          <w:color w:val="000000"/>
        </w:rPr>
        <w:t>&amp;&amp;</w:t>
      </w:r>
      <w:r w:rsidR="000B3557">
        <w:rPr>
          <w:rFonts w:ascii="Courier New" w:hAnsi="Courier New" w:cs="Courier New"/>
          <w:color w:val="000000"/>
        </w:rPr>
        <w:tab/>
      </w:r>
      <w:r w:rsidR="000B3557">
        <w:rPr>
          <w:rFonts w:ascii="Courier New" w:hAnsi="Courier New" w:cs="Courier New"/>
        </w:rPr>
        <w:t>(</w:t>
      </w:r>
      <w:r w:rsidR="000B3557">
        <w:rPr>
          <w:rFonts w:ascii="Courier New" w:hAnsi="Courier New" w:cs="Courier New"/>
          <w:color w:val="404080"/>
        </w:rPr>
        <w:t>m2</w:t>
      </w:r>
      <w:r w:rsidR="000B3557">
        <w:rPr>
          <w:rFonts w:ascii="Courier New" w:hAnsi="Courier New" w:cs="Courier New"/>
          <w:color w:val="000000"/>
        </w:rPr>
        <w:t>.</w:t>
      </w:r>
      <w:r w:rsidR="000B3557">
        <w:rPr>
          <w:rFonts w:ascii="Courier New" w:hAnsi="Courier New" w:cs="Courier New"/>
          <w:color w:val="404080"/>
        </w:rPr>
        <w:t>taskid</w:t>
      </w:r>
      <w:r w:rsidR="000B3557">
        <w:rPr>
          <w:rFonts w:ascii="Courier New" w:hAnsi="Courier New" w:cs="Courier New"/>
        </w:rPr>
        <w:tab/>
      </w:r>
      <w:r w:rsidR="000B3557">
        <w:rPr>
          <w:rFonts w:ascii="Courier New" w:hAnsi="Courier New" w:cs="Courier New"/>
          <w:color w:val="000000"/>
        </w:rPr>
        <w:t>&gt;</w:t>
      </w:r>
      <w:r w:rsidR="000B3557">
        <w:rPr>
          <w:rFonts w:ascii="Courier New" w:hAnsi="Courier New" w:cs="Courier New"/>
        </w:rPr>
        <w:tab/>
      </w:r>
      <w:r w:rsidR="000B3557">
        <w:rPr>
          <w:rFonts w:ascii="Courier New" w:hAnsi="Courier New" w:cs="Courier New"/>
          <w:color w:val="404080"/>
        </w:rPr>
        <w:t>m1</w:t>
      </w:r>
      <w:r w:rsidR="000B3557">
        <w:rPr>
          <w:rFonts w:ascii="Courier New" w:hAnsi="Courier New" w:cs="Courier New"/>
          <w:color w:val="000000"/>
        </w:rPr>
        <w:t>.</w:t>
      </w:r>
      <w:r w:rsidR="000B3557">
        <w:rPr>
          <w:rFonts w:ascii="Courier New" w:hAnsi="Courier New" w:cs="Courier New"/>
          <w:color w:val="404080"/>
        </w:rPr>
        <w:t>taskid</w:t>
      </w:r>
      <w:r w:rsidR="000B3557">
        <w:rPr>
          <w:rFonts w:ascii="Courier New" w:hAnsi="Courier New" w:cs="Courier New"/>
          <w:color w:val="000000"/>
        </w:rPr>
        <w:t>)</w:t>
      </w:r>
    </w:p>
    <w:p w:rsidR="000B3557" w:rsidRDefault="00D2476B"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rPr>
        <w:tab/>
      </w:r>
      <w:r>
        <w:rPr>
          <w:rFonts w:ascii="Courier New" w:hAnsi="Courier New" w:cs="Courier New"/>
        </w:rPr>
        <w:tab/>
      </w:r>
      <w:r w:rsidR="000B3557">
        <w:rPr>
          <w:rFonts w:ascii="Courier New" w:hAnsi="Courier New" w:cs="Courier New"/>
          <w:color w:val="000000"/>
        </w:rPr>
        <w:t>)</w:t>
      </w:r>
      <w:r w:rsidR="000B3557">
        <w:rPr>
          <w:rFonts w:ascii="Courier New" w:hAnsi="Courier New" w:cs="Courier New"/>
        </w:rPr>
        <w:t xml:space="preserve"> </w:t>
      </w:r>
      <w:proofErr w:type="spellStart"/>
      <w:r w:rsidR="000B3557">
        <w:rPr>
          <w:rFonts w:ascii="Courier New" w:hAnsi="Courier New" w:cs="Courier New"/>
          <w:color w:val="404080"/>
        </w:rPr>
        <w:t>alloc_</w:t>
      </w:r>
      <w:proofErr w:type="gramStart"/>
      <w:r w:rsidR="000B3557">
        <w:rPr>
          <w:rFonts w:ascii="Courier New" w:hAnsi="Courier New" w:cs="Courier New"/>
          <w:color w:val="404080"/>
        </w:rPr>
        <w:t>itvs</w:t>
      </w:r>
      <w:proofErr w:type="spellEnd"/>
      <w:r w:rsidR="000B3557">
        <w:rPr>
          <w:rFonts w:ascii="Courier New" w:hAnsi="Courier New" w:cs="Courier New"/>
          <w:color w:val="000000"/>
        </w:rPr>
        <w:t>[</w:t>
      </w:r>
      <w:proofErr w:type="gramEnd"/>
      <w:r w:rsidR="000B3557">
        <w:rPr>
          <w:rFonts w:ascii="Courier New" w:hAnsi="Courier New" w:cs="Courier New"/>
          <w:color w:val="404080"/>
        </w:rPr>
        <w:t>m2</w:t>
      </w:r>
      <w:r w:rsidR="000B3557">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color w:val="404080"/>
        </w:rPr>
        <w:t>alloc_</w:t>
      </w:r>
      <w:proofErr w:type="gramStart"/>
      <w:r>
        <w:rPr>
          <w:rFonts w:ascii="Courier New" w:hAnsi="Courier New" w:cs="Courier New"/>
          <w:color w:val="404080"/>
        </w:rPr>
        <w:t>itvs</w:t>
      </w:r>
      <w:proofErr w:type="spellEnd"/>
      <w:r>
        <w:rPr>
          <w:rFonts w:ascii="Courier New" w:hAnsi="Courier New" w:cs="Courier New"/>
          <w:color w:val="000000"/>
        </w:rPr>
        <w:t>[</w:t>
      </w:r>
      <w:proofErr w:type="gramEnd"/>
      <w:r>
        <w:rPr>
          <w:rFonts w:ascii="Courier New" w:hAnsi="Courier New" w:cs="Courier New"/>
          <w:color w:val="404080"/>
        </w:rPr>
        <w:t>m1</w:t>
      </w:r>
      <w:r>
        <w:rPr>
          <w:rFonts w:ascii="Courier New" w:hAnsi="Courier New" w:cs="Courier New"/>
          <w:color w:val="000000"/>
        </w:rPr>
        <w:t>]);</w:t>
      </w:r>
      <w:r>
        <w:rPr>
          <w:rFonts w:ascii="Courier New" w:hAnsi="Courier New" w:cs="Courier New"/>
        </w:rPr>
        <w:t xml:space="preserve"> </w:t>
      </w:r>
      <w:r>
        <w:rPr>
          <w:rFonts w:ascii="Courier New" w:hAnsi="Courier New" w:cs="Courier New"/>
        </w:rPr>
        <w:tab/>
      </w:r>
      <w:r>
        <w:rPr>
          <w:rFonts w:ascii="Courier New" w:hAnsi="Courier New" w:cs="Courier New"/>
          <w:color w:val="008000"/>
        </w:rPr>
        <w:t>// Allocated task</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spellStart"/>
      <w:proofErr w:type="gramStart"/>
      <w:r>
        <w:rPr>
          <w:rFonts w:ascii="Courier New" w:hAnsi="Courier New" w:cs="Courier New"/>
          <w:color w:val="0000FF"/>
        </w:rPr>
        <w:t>dvar</w:t>
      </w:r>
      <w:proofErr w:type="spellEnd"/>
      <w:proofErr w:type="gramEnd"/>
      <w:r>
        <w:rPr>
          <w:rFonts w:ascii="Courier New" w:hAnsi="Courier New" w:cs="Courier New"/>
          <w:color w:val="000000"/>
        </w:rPr>
        <w:t xml:space="preserve"> </w:t>
      </w:r>
      <w:r>
        <w:rPr>
          <w:rFonts w:ascii="Courier New" w:hAnsi="Courier New" w:cs="Courier New"/>
          <w:color w:val="0000FF"/>
        </w:rPr>
        <w:t>sequence</w:t>
      </w:r>
      <w:r>
        <w:rPr>
          <w:rFonts w:ascii="Courier New" w:hAnsi="Courier New" w:cs="Courier New"/>
        </w:rPr>
        <w:t xml:space="preserve"> </w:t>
      </w:r>
      <w:proofErr w:type="spellStart"/>
      <w:r>
        <w:rPr>
          <w:rFonts w:ascii="Courier New" w:hAnsi="Courier New" w:cs="Courier New"/>
          <w:color w:val="404080"/>
        </w:rPr>
        <w:t>crossover_seq_R</w:t>
      </w:r>
      <w:proofErr w:type="spellEnd"/>
      <w:r>
        <w:rPr>
          <w:rFonts w:ascii="Courier New" w:hAnsi="Courier New" w:cs="Courier New"/>
        </w:rPr>
        <w:t xml:space="preserve"> </w:t>
      </w:r>
      <w:r>
        <w:rPr>
          <w:rFonts w:ascii="Courier New" w:hAnsi="Courier New" w:cs="Courier New"/>
          <w:color w:val="000000"/>
        </w:rPr>
        <w:t>[</w:t>
      </w:r>
      <w:r>
        <w:rPr>
          <w:rFonts w:ascii="Courier New" w:hAnsi="Courier New" w:cs="Courier New"/>
          <w:color w:val="404080"/>
        </w:rPr>
        <w:t>m1</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008000"/>
        </w:rPr>
        <w:t>//[t in tasks][k in 1..m]</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8000"/>
        </w:rPr>
        <w:t xml:space="preserve">   </w:t>
      </w:r>
      <w:r>
        <w:rPr>
          <w:rFonts w:ascii="Courier New" w:hAnsi="Courier New" w:cs="Courier New"/>
          <w:color w:val="008000"/>
        </w:rPr>
        <w:tab/>
      </w:r>
      <w:r>
        <w:rPr>
          <w:rFonts w:ascii="Courier New" w:hAnsi="Courier New" w:cs="Courier New"/>
          <w:color w:val="008000"/>
        </w:rPr>
        <w:tab/>
      </w:r>
      <w:r>
        <w:rPr>
          <w:rFonts w:ascii="Courier New" w:hAnsi="Courier New" w:cs="Courier New"/>
          <w:color w:val="008000"/>
        </w:rPr>
        <w:tab/>
      </w:r>
      <w:proofErr w:type="gramStart"/>
      <w:r>
        <w:rPr>
          <w:rFonts w:ascii="Courier New" w:hAnsi="Courier New" w:cs="Courier New"/>
          <w:color w:val="0000FF"/>
        </w:rPr>
        <w:t>in</w:t>
      </w:r>
      <w:proofErr w:type="gramEnd"/>
      <w:r>
        <w:rPr>
          <w:rFonts w:ascii="Courier New" w:hAnsi="Courier New" w:cs="Courier New"/>
        </w:rPr>
        <w:t xml:space="preserve">    </w:t>
      </w:r>
      <w:r>
        <w:rPr>
          <w:rFonts w:ascii="Courier New" w:hAnsi="Courier New" w:cs="Courier New"/>
          <w:color w:val="800080"/>
        </w:rPr>
        <w:t>append</w:t>
      </w:r>
      <w:r>
        <w:rPr>
          <w:rFonts w:ascii="Courier New" w:hAnsi="Courier New" w:cs="Courier New"/>
        </w:rPr>
        <w:t xml:space="preserve"> </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color w:val="0000FF"/>
        </w:rPr>
        <w:t>all</w:t>
      </w:r>
      <w:r>
        <w:rPr>
          <w:rFonts w:ascii="Courier New" w:hAnsi="Courier New" w:cs="Courier New"/>
          <w:color w:val="000000"/>
        </w:rPr>
        <w:t>(</w:t>
      </w:r>
      <w:proofErr w:type="gramEnd"/>
      <w:r>
        <w:rPr>
          <w:rFonts w:ascii="Courier New" w:hAnsi="Courier New" w:cs="Courier New"/>
          <w:color w:val="404080"/>
        </w:rPr>
        <w:t>m2</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rPr>
        <w:t xml:space="preserve"> </w:t>
      </w:r>
      <w:r>
        <w:rPr>
          <w:rFonts w:ascii="Courier New" w:hAnsi="Courier New" w:cs="Courier New"/>
          <w:color w:val="000000"/>
        </w:rPr>
        <w:t xml:space="preserve">: </w:t>
      </w:r>
    </w:p>
    <w:p w:rsidR="000B3557" w:rsidRDefault="00D2476B"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sidR="000B3557">
        <w:rPr>
          <w:rFonts w:ascii="Courier New" w:hAnsi="Courier New" w:cs="Courier New"/>
          <w:color w:val="000000"/>
        </w:rPr>
        <w:tab/>
        <w:t>(</w:t>
      </w:r>
      <w:r w:rsidR="000B3557">
        <w:rPr>
          <w:rFonts w:ascii="Courier New" w:hAnsi="Courier New" w:cs="Courier New"/>
          <w:color w:val="404080"/>
        </w:rPr>
        <w:t>m2</w:t>
      </w:r>
      <w:r w:rsidR="000B3557">
        <w:rPr>
          <w:rFonts w:ascii="Courier New" w:hAnsi="Courier New" w:cs="Courier New"/>
          <w:color w:val="000000"/>
        </w:rPr>
        <w:t>.</w:t>
      </w:r>
      <w:r w:rsidR="000B3557">
        <w:rPr>
          <w:rFonts w:ascii="Courier New" w:hAnsi="Courier New" w:cs="Courier New"/>
          <w:color w:val="404080"/>
        </w:rPr>
        <w:t>machine</w:t>
      </w:r>
      <w:r w:rsidR="000B3557">
        <w:rPr>
          <w:rFonts w:ascii="Courier New" w:hAnsi="Courier New" w:cs="Courier New"/>
        </w:rPr>
        <w:tab/>
      </w:r>
      <w:r w:rsidR="000B3557">
        <w:rPr>
          <w:rFonts w:ascii="Courier New" w:hAnsi="Courier New" w:cs="Courier New"/>
          <w:color w:val="000000"/>
        </w:rPr>
        <w:t>==</w:t>
      </w:r>
      <w:r w:rsidR="000B3557">
        <w:rPr>
          <w:rFonts w:ascii="Courier New" w:hAnsi="Courier New" w:cs="Courier New"/>
        </w:rPr>
        <w:tab/>
      </w:r>
      <w:r w:rsidR="000B3557">
        <w:rPr>
          <w:rFonts w:ascii="Courier New" w:hAnsi="Courier New" w:cs="Courier New"/>
          <w:color w:val="404080"/>
        </w:rPr>
        <w:t>m1</w:t>
      </w:r>
      <w:r w:rsidR="000B3557">
        <w:rPr>
          <w:rFonts w:ascii="Courier New" w:hAnsi="Courier New" w:cs="Courier New"/>
          <w:color w:val="000000"/>
        </w:rPr>
        <w:t>.</w:t>
      </w:r>
      <w:r w:rsidR="000B3557">
        <w:rPr>
          <w:rFonts w:ascii="Courier New" w:hAnsi="Courier New" w:cs="Courier New"/>
          <w:color w:val="404080"/>
        </w:rPr>
        <w:t>machine</w:t>
      </w:r>
      <w:r w:rsidR="000B3557">
        <w:rPr>
          <w:rFonts w:ascii="Courier New" w:hAnsi="Courier New" w:cs="Courier New"/>
          <w:color w:val="000000"/>
        </w:rPr>
        <w:t>+</w:t>
      </w:r>
      <w:r w:rsidR="000B3557">
        <w:rPr>
          <w:rFonts w:ascii="Courier New" w:hAnsi="Courier New" w:cs="Courier New"/>
          <w:color w:val="644632"/>
        </w:rPr>
        <w:t>1</w:t>
      </w:r>
      <w:r w:rsidR="000B3557">
        <w:rPr>
          <w:rFonts w:ascii="Courier New" w:hAnsi="Courier New" w:cs="Courier New"/>
          <w:color w:val="000000"/>
        </w:rPr>
        <w:t>)</w:t>
      </w:r>
    </w:p>
    <w:p w:rsidR="000B3557" w:rsidRDefault="00D2476B"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sidR="000B3557">
        <w:rPr>
          <w:rFonts w:ascii="Courier New" w:hAnsi="Courier New" w:cs="Courier New"/>
          <w:color w:val="000000"/>
        </w:rPr>
        <w:t>&amp;&amp;</w:t>
      </w:r>
      <w:r w:rsidR="000B3557">
        <w:rPr>
          <w:rFonts w:ascii="Courier New" w:hAnsi="Courier New" w:cs="Courier New"/>
          <w:color w:val="000000"/>
        </w:rPr>
        <w:tab/>
      </w:r>
      <w:r w:rsidR="000B3557">
        <w:rPr>
          <w:rFonts w:ascii="Courier New" w:hAnsi="Courier New" w:cs="Courier New"/>
        </w:rPr>
        <w:t>(</w:t>
      </w:r>
      <w:r w:rsidR="000B3557">
        <w:rPr>
          <w:rFonts w:ascii="Courier New" w:hAnsi="Courier New" w:cs="Courier New"/>
          <w:color w:val="404080"/>
        </w:rPr>
        <w:t>m2</w:t>
      </w:r>
      <w:r w:rsidR="000B3557">
        <w:rPr>
          <w:rFonts w:ascii="Courier New" w:hAnsi="Courier New" w:cs="Courier New"/>
          <w:color w:val="000000"/>
        </w:rPr>
        <w:t>.</w:t>
      </w:r>
      <w:r w:rsidR="000B3557">
        <w:rPr>
          <w:rFonts w:ascii="Courier New" w:hAnsi="Courier New" w:cs="Courier New"/>
          <w:color w:val="404080"/>
        </w:rPr>
        <w:t>taskid</w:t>
      </w:r>
      <w:r w:rsidR="000B3557">
        <w:rPr>
          <w:rFonts w:ascii="Courier New" w:hAnsi="Courier New" w:cs="Courier New"/>
        </w:rPr>
        <w:tab/>
      </w:r>
      <w:r w:rsidR="000B3557">
        <w:rPr>
          <w:rFonts w:ascii="Courier New" w:hAnsi="Courier New" w:cs="Courier New"/>
          <w:color w:val="000000"/>
        </w:rPr>
        <w:t>&lt;</w:t>
      </w:r>
      <w:r w:rsidR="000B3557">
        <w:rPr>
          <w:rFonts w:ascii="Courier New" w:hAnsi="Courier New" w:cs="Courier New"/>
        </w:rPr>
        <w:tab/>
      </w:r>
      <w:r w:rsidR="000B3557">
        <w:rPr>
          <w:rFonts w:ascii="Courier New" w:hAnsi="Courier New" w:cs="Courier New"/>
          <w:color w:val="404080"/>
        </w:rPr>
        <w:t>m1</w:t>
      </w:r>
      <w:r w:rsidR="000B3557">
        <w:rPr>
          <w:rFonts w:ascii="Courier New" w:hAnsi="Courier New" w:cs="Courier New"/>
          <w:color w:val="000000"/>
        </w:rPr>
        <w:t>.</w:t>
      </w:r>
      <w:r w:rsidR="000B3557">
        <w:rPr>
          <w:rFonts w:ascii="Courier New" w:hAnsi="Courier New" w:cs="Courier New"/>
          <w:color w:val="404080"/>
        </w:rPr>
        <w:t>taskid</w:t>
      </w:r>
      <w:r w:rsidR="000B3557">
        <w:rPr>
          <w:rFonts w:ascii="Courier New" w:hAnsi="Courier New" w:cs="Courier New"/>
          <w:color w:val="000000"/>
        </w:rPr>
        <w:t>)</w:t>
      </w:r>
    </w:p>
    <w:p w:rsidR="000B3557" w:rsidRDefault="00D2476B"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rPr>
        <w:tab/>
      </w:r>
      <w:r>
        <w:rPr>
          <w:rFonts w:ascii="Courier New" w:hAnsi="Courier New" w:cs="Courier New"/>
        </w:rPr>
        <w:tab/>
      </w:r>
      <w:r w:rsidR="000B3557">
        <w:rPr>
          <w:rFonts w:ascii="Courier New" w:hAnsi="Courier New" w:cs="Courier New"/>
          <w:color w:val="000000"/>
        </w:rPr>
        <w:t>)</w:t>
      </w:r>
      <w:r w:rsidR="000B3557">
        <w:rPr>
          <w:rFonts w:ascii="Courier New" w:hAnsi="Courier New" w:cs="Courier New"/>
        </w:rPr>
        <w:t xml:space="preserve"> </w:t>
      </w:r>
      <w:proofErr w:type="spellStart"/>
      <w:r w:rsidR="000B3557">
        <w:rPr>
          <w:rFonts w:ascii="Courier New" w:hAnsi="Courier New" w:cs="Courier New"/>
          <w:color w:val="404080"/>
        </w:rPr>
        <w:t>alloc_</w:t>
      </w:r>
      <w:proofErr w:type="gramStart"/>
      <w:r w:rsidR="000B3557">
        <w:rPr>
          <w:rFonts w:ascii="Courier New" w:hAnsi="Courier New" w:cs="Courier New"/>
          <w:color w:val="404080"/>
        </w:rPr>
        <w:t>itvs</w:t>
      </w:r>
      <w:proofErr w:type="spellEnd"/>
      <w:r w:rsidR="000B3557">
        <w:rPr>
          <w:rFonts w:ascii="Courier New" w:hAnsi="Courier New" w:cs="Courier New"/>
          <w:color w:val="000000"/>
        </w:rPr>
        <w:t>[</w:t>
      </w:r>
      <w:proofErr w:type="gramEnd"/>
      <w:r w:rsidR="000B3557">
        <w:rPr>
          <w:rFonts w:ascii="Courier New" w:hAnsi="Courier New" w:cs="Courier New"/>
          <w:color w:val="404080"/>
        </w:rPr>
        <w:t>m2</w:t>
      </w:r>
      <w:r w:rsidR="000B3557">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color w:val="404080"/>
        </w:rPr>
        <w:t>alloc_</w:t>
      </w:r>
      <w:proofErr w:type="gramStart"/>
      <w:r>
        <w:rPr>
          <w:rFonts w:ascii="Courier New" w:hAnsi="Courier New" w:cs="Courier New"/>
          <w:color w:val="404080"/>
        </w:rPr>
        <w:t>itvs</w:t>
      </w:r>
      <w:proofErr w:type="spellEnd"/>
      <w:r>
        <w:rPr>
          <w:rFonts w:ascii="Courier New" w:hAnsi="Courier New" w:cs="Courier New"/>
          <w:color w:val="000000"/>
        </w:rPr>
        <w:t>[</w:t>
      </w:r>
      <w:proofErr w:type="gramEnd"/>
      <w:r>
        <w:rPr>
          <w:rFonts w:ascii="Courier New" w:hAnsi="Courier New" w:cs="Courier New"/>
          <w:color w:val="404080"/>
        </w:rPr>
        <w:t>m1</w:t>
      </w:r>
      <w:r>
        <w:rPr>
          <w:rFonts w:ascii="Courier New" w:hAnsi="Courier New" w:cs="Courier New"/>
          <w:color w:val="000000"/>
        </w:rPr>
        <w:t>]);</w:t>
      </w:r>
      <w:r>
        <w:rPr>
          <w:rFonts w:ascii="Courier New" w:hAnsi="Courier New" w:cs="Courier New"/>
        </w:rPr>
        <w:t xml:space="preserve"> </w:t>
      </w:r>
      <w:r>
        <w:rPr>
          <w:rFonts w:ascii="Courier New" w:hAnsi="Courier New" w:cs="Courier New"/>
        </w:rPr>
        <w:tab/>
      </w:r>
      <w:r>
        <w:rPr>
          <w:rFonts w:ascii="Courier New" w:hAnsi="Courier New" w:cs="Courier New"/>
          <w:color w:val="008000"/>
        </w:rPr>
        <w:t>// Allocated task</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constraint</w:t>
      </w:r>
      <w:proofErr w:type="gramEnd"/>
      <w:r>
        <w:rPr>
          <w:rFonts w:ascii="Courier New" w:hAnsi="Courier New" w:cs="Courier New"/>
        </w:rPr>
        <w:t xml:space="preserve"> </w:t>
      </w:r>
      <w:r>
        <w:rPr>
          <w:rFonts w:ascii="Courier New" w:hAnsi="Courier New" w:cs="Courier New"/>
          <w:color w:val="404080"/>
        </w:rPr>
        <w:t>ctPrec1</w:t>
      </w:r>
      <w:r>
        <w:rPr>
          <w:rFonts w:ascii="Courier New" w:hAnsi="Courier New" w:cs="Courier New"/>
          <w:color w:val="000000"/>
        </w:rPr>
        <w:t>[</w:t>
      </w:r>
      <w:r>
        <w:rPr>
          <w:rFonts w:ascii="Courier New" w:hAnsi="Courier New" w:cs="Courier New"/>
          <w:color w:val="404080"/>
        </w:rPr>
        <w:t>modes</w:t>
      </w:r>
      <w:r>
        <w:rPr>
          <w:rFonts w:ascii="Courier New" w:hAnsi="Courier New" w:cs="Courier New"/>
          <w:color w:val="000000"/>
        </w:rPr>
        <w:t>][</w:t>
      </w:r>
      <w:r>
        <w:rPr>
          <w:rFonts w:ascii="Courier New" w:hAnsi="Courier New" w:cs="Courier New"/>
          <w:color w:val="404080"/>
        </w:rPr>
        <w:t>modes</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lastRenderedPageBreak/>
        <w:t>constraint</w:t>
      </w:r>
      <w:proofErr w:type="gramEnd"/>
      <w:r>
        <w:rPr>
          <w:rFonts w:ascii="Courier New" w:hAnsi="Courier New" w:cs="Courier New"/>
        </w:rPr>
        <w:t xml:space="preserve"> </w:t>
      </w:r>
      <w:r>
        <w:rPr>
          <w:rFonts w:ascii="Courier New" w:hAnsi="Courier New" w:cs="Courier New"/>
          <w:color w:val="404080"/>
        </w:rPr>
        <w:t>ctPrec2</w:t>
      </w:r>
      <w:r>
        <w:rPr>
          <w:rFonts w:ascii="Courier New" w:hAnsi="Courier New" w:cs="Courier New"/>
          <w:color w:val="000000"/>
        </w:rPr>
        <w:t>[</w:t>
      </w:r>
      <w:r>
        <w:rPr>
          <w:rFonts w:ascii="Courier New" w:hAnsi="Courier New" w:cs="Courier New"/>
          <w:color w:val="404080"/>
        </w:rPr>
        <w:t>modes</w:t>
      </w:r>
      <w:r>
        <w:rPr>
          <w:rFonts w:ascii="Courier New" w:hAnsi="Courier New" w:cs="Courier New"/>
          <w:color w:val="000000"/>
        </w:rPr>
        <w:t>][</w:t>
      </w:r>
      <w:r>
        <w:rPr>
          <w:rFonts w:ascii="Courier New" w:hAnsi="Courier New" w:cs="Courier New"/>
          <w:color w:val="404080"/>
        </w:rPr>
        <w:t>modes</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constraint</w:t>
      </w:r>
      <w:proofErr w:type="gramEnd"/>
      <w:r>
        <w:rPr>
          <w:rFonts w:ascii="Courier New" w:hAnsi="Courier New" w:cs="Courier New"/>
        </w:rPr>
        <w:t xml:space="preserve"> </w:t>
      </w:r>
      <w:proofErr w:type="spellStart"/>
      <w:r>
        <w:rPr>
          <w:rFonts w:ascii="Courier New" w:hAnsi="Courier New" w:cs="Courier New"/>
          <w:color w:val="404080"/>
        </w:rPr>
        <w:t>ctAlt</w:t>
      </w:r>
      <w:proofErr w:type="spellEnd"/>
      <w:r>
        <w:rPr>
          <w:rFonts w:ascii="Courier New" w:hAnsi="Courier New" w:cs="Courier New"/>
          <w:color w:val="000000"/>
        </w:rPr>
        <w:t>[</w:t>
      </w:r>
      <w:r>
        <w:rPr>
          <w:rFonts w:ascii="Courier New" w:hAnsi="Courier New" w:cs="Courier New"/>
          <w:color w:val="404080"/>
        </w:rPr>
        <w:t>tasks</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constraint</w:t>
      </w:r>
      <w:proofErr w:type="gramEnd"/>
      <w:r>
        <w:rPr>
          <w:rFonts w:ascii="Courier New" w:hAnsi="Courier New" w:cs="Courier New"/>
        </w:rPr>
        <w:t xml:space="preserve"> </w:t>
      </w:r>
      <w:proofErr w:type="spellStart"/>
      <w:r>
        <w:rPr>
          <w:rFonts w:ascii="Courier New" w:hAnsi="Courier New" w:cs="Courier New"/>
          <w:color w:val="404080"/>
        </w:rPr>
        <w:t>ctOvlp</w:t>
      </w:r>
      <w:proofErr w:type="spellEnd"/>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404080"/>
        </w:rPr>
        <w:t>m</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8000"/>
        </w:rPr>
        <w:t>//</w:t>
      </w:r>
      <w:proofErr w:type="spellStart"/>
      <w:r>
        <w:rPr>
          <w:rFonts w:ascii="Courier New" w:hAnsi="Courier New" w:cs="Courier New"/>
          <w:color w:val="008000"/>
        </w:rPr>
        <w:t>dexpr</w:t>
      </w:r>
      <w:proofErr w:type="spellEnd"/>
      <w:r>
        <w:rPr>
          <w:rFonts w:ascii="Courier New" w:hAnsi="Courier New" w:cs="Courier New"/>
          <w:color w:val="008000"/>
        </w:rPr>
        <w:t xml:space="preserve"> </w:t>
      </w:r>
      <w:proofErr w:type="spellStart"/>
      <w:r>
        <w:rPr>
          <w:rFonts w:ascii="Courier New" w:hAnsi="Courier New" w:cs="Courier New"/>
          <w:color w:val="008000"/>
        </w:rPr>
        <w:t>int</w:t>
      </w:r>
      <w:proofErr w:type="spellEnd"/>
      <w:r>
        <w:rPr>
          <w:rFonts w:ascii="Courier New" w:hAnsi="Courier New" w:cs="Courier New"/>
          <w:color w:val="008000"/>
        </w:rPr>
        <w:t xml:space="preserve"> makespan = sum (j in 1</w:t>
      </w:r>
      <w:proofErr w:type="gramStart"/>
      <w:r>
        <w:rPr>
          <w:rFonts w:ascii="Courier New" w:hAnsi="Courier New" w:cs="Courier New"/>
          <w:color w:val="008000"/>
        </w:rPr>
        <w:t>..m</w:t>
      </w:r>
      <w:proofErr w:type="gramEnd"/>
      <w:r>
        <w:rPr>
          <w:rFonts w:ascii="Courier New" w:hAnsi="Courier New" w:cs="Courier New"/>
          <w:color w:val="008000"/>
        </w:rPr>
        <w:t>) max(</w:t>
      </w:r>
      <w:proofErr w:type="spellStart"/>
      <w:r>
        <w:rPr>
          <w:rFonts w:ascii="Courier New" w:hAnsi="Courier New" w:cs="Courier New"/>
          <w:color w:val="008000"/>
        </w:rPr>
        <w:t>i</w:t>
      </w:r>
      <w:proofErr w:type="spellEnd"/>
      <w:r>
        <w:rPr>
          <w:rFonts w:ascii="Courier New" w:hAnsi="Courier New" w:cs="Courier New"/>
          <w:color w:val="008000"/>
        </w:rPr>
        <w:t xml:space="preserve"> in modes : </w:t>
      </w:r>
      <w:proofErr w:type="spellStart"/>
      <w:r>
        <w:rPr>
          <w:rFonts w:ascii="Courier New" w:hAnsi="Courier New" w:cs="Courier New"/>
          <w:color w:val="008000"/>
        </w:rPr>
        <w:t>i.machine</w:t>
      </w:r>
      <w:proofErr w:type="spellEnd"/>
      <w:r>
        <w:rPr>
          <w:rFonts w:ascii="Courier New" w:hAnsi="Courier New" w:cs="Courier New"/>
          <w:color w:val="008000"/>
        </w:rPr>
        <w:t xml:space="preserve">==j) </w:t>
      </w:r>
      <w:proofErr w:type="spellStart"/>
      <w:r>
        <w:rPr>
          <w:rFonts w:ascii="Courier New" w:hAnsi="Courier New" w:cs="Courier New"/>
          <w:color w:val="008000"/>
        </w:rPr>
        <w:t>endOf</w:t>
      </w:r>
      <w:proofErr w:type="spellEnd"/>
      <w:r>
        <w:rPr>
          <w:rFonts w:ascii="Courier New" w:hAnsi="Courier New" w:cs="Courier New"/>
          <w:color w:val="008000"/>
        </w:rPr>
        <w:t>(task[</w:t>
      </w:r>
      <w:proofErr w:type="spellStart"/>
      <w:r>
        <w:rPr>
          <w:rFonts w:ascii="Courier New" w:hAnsi="Courier New" w:cs="Courier New"/>
          <w:color w:val="008000"/>
        </w:rPr>
        <w:t>i</w:t>
      </w:r>
      <w:proofErr w:type="spellEnd"/>
      <w:r>
        <w:rPr>
          <w:rFonts w:ascii="Courier New" w:hAnsi="Courier New" w:cs="Courier New"/>
          <w:color w:val="008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spellStart"/>
      <w:proofErr w:type="gramStart"/>
      <w:r>
        <w:rPr>
          <w:rFonts w:ascii="Courier New" w:hAnsi="Courier New" w:cs="Courier New"/>
          <w:color w:val="0000FF"/>
        </w:rPr>
        <w:t>dexpr</w:t>
      </w:r>
      <w:proofErr w:type="spellEnd"/>
      <w:proofErr w:type="gramEnd"/>
      <w:r>
        <w:rPr>
          <w:rFonts w:ascii="Courier New" w:hAnsi="Courier New" w:cs="Courier New"/>
          <w:color w:val="000000"/>
        </w:rPr>
        <w:t xml:space="preserve"> </w:t>
      </w:r>
      <w:proofErr w:type="spellStart"/>
      <w:r>
        <w:rPr>
          <w:rFonts w:ascii="Courier New" w:hAnsi="Courier New" w:cs="Courier New"/>
          <w:color w:val="0000FF"/>
        </w:rPr>
        <w:t>int</w:t>
      </w:r>
      <w:proofErr w:type="spellEnd"/>
      <w:r>
        <w:rPr>
          <w:rFonts w:ascii="Courier New" w:hAnsi="Courier New" w:cs="Courier New"/>
        </w:rPr>
        <w:t xml:space="preserve"> </w:t>
      </w:r>
      <w:r>
        <w:rPr>
          <w:rFonts w:ascii="Courier New" w:hAnsi="Courier New" w:cs="Courier New"/>
          <w:color w:val="404080"/>
        </w:rPr>
        <w:t>makespan</w:t>
      </w:r>
      <w:r>
        <w:rPr>
          <w:rFonts w:ascii="Courier New" w:hAnsi="Courier New" w:cs="Courier New"/>
        </w:rPr>
        <w:t xml:space="preserve"> </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0000FF"/>
        </w:rPr>
        <w:t>max</w:t>
      </w:r>
      <w:r>
        <w:rPr>
          <w:rFonts w:ascii="Courier New" w:hAnsi="Courier New" w:cs="Courier New"/>
          <w:color w:val="000000"/>
        </w:rPr>
        <w:t>(</w:t>
      </w:r>
      <w:r>
        <w:rPr>
          <w:rFonts w:ascii="Courier New" w:hAnsi="Courier New" w:cs="Courier New"/>
          <w:color w:val="404080"/>
        </w:rPr>
        <w:t>t</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tasks</w:t>
      </w:r>
      <w:r>
        <w:rPr>
          <w:rFonts w:ascii="Courier New" w:hAnsi="Courier New" w:cs="Courier New"/>
          <w:color w:val="000000"/>
        </w:rPr>
        <w:t>)</w:t>
      </w:r>
      <w:r>
        <w:rPr>
          <w:rFonts w:ascii="Courier New" w:hAnsi="Courier New" w:cs="Courier New"/>
        </w:rPr>
        <w:t xml:space="preserve"> </w:t>
      </w:r>
      <w:proofErr w:type="spellStart"/>
      <w:r>
        <w:rPr>
          <w:rFonts w:ascii="Courier New" w:hAnsi="Courier New" w:cs="Courier New"/>
          <w:color w:val="800080"/>
        </w:rPr>
        <w:t>endOf</w:t>
      </w:r>
      <w:proofErr w:type="spellEnd"/>
      <w:r>
        <w:rPr>
          <w:rFonts w:ascii="Courier New" w:hAnsi="Courier New" w:cs="Courier New"/>
          <w:color w:val="000000"/>
        </w:rPr>
        <w:t>(</w:t>
      </w:r>
      <w:proofErr w:type="spellStart"/>
      <w:r>
        <w:rPr>
          <w:rFonts w:ascii="Courier New" w:hAnsi="Courier New" w:cs="Courier New"/>
          <w:color w:val="404080"/>
        </w:rPr>
        <w:t>tasks_itvs</w:t>
      </w:r>
      <w:proofErr w:type="spellEnd"/>
      <w:r>
        <w:rPr>
          <w:rFonts w:ascii="Courier New" w:hAnsi="Courier New" w:cs="Courier New"/>
          <w:color w:val="000000"/>
        </w:rPr>
        <w:t>[</w:t>
      </w:r>
      <w:r>
        <w:rPr>
          <w:rFonts w:ascii="Courier New" w:hAnsi="Courier New" w:cs="Courier New"/>
          <w:color w:val="404080"/>
        </w:rPr>
        <w:t>t</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8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minimize</w:t>
      </w:r>
      <w:proofErr w:type="gramEnd"/>
      <w:r>
        <w:rPr>
          <w:rFonts w:ascii="Courier New" w:hAnsi="Courier New" w:cs="Courier New"/>
        </w:rPr>
        <w:t xml:space="preserve"> </w:t>
      </w:r>
      <w:r>
        <w:rPr>
          <w:rFonts w:ascii="Courier New" w:hAnsi="Courier New" w:cs="Courier New"/>
          <w:color w:val="404080"/>
        </w:rPr>
        <w:t>makespan</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roofErr w:type="gramStart"/>
      <w:r>
        <w:rPr>
          <w:rFonts w:ascii="Courier New" w:hAnsi="Courier New" w:cs="Courier New"/>
          <w:color w:val="0000FF"/>
        </w:rPr>
        <w:t>subject</w:t>
      </w:r>
      <w:proofErr w:type="gramEnd"/>
      <w:r>
        <w:rPr>
          <w:rFonts w:ascii="Courier New" w:hAnsi="Courier New" w:cs="Courier New"/>
          <w:color w:val="000000"/>
        </w:rPr>
        <w:t xml:space="preserve"> </w:t>
      </w:r>
      <w:r>
        <w:rPr>
          <w:rFonts w:ascii="Courier New" w:hAnsi="Courier New" w:cs="Courier New"/>
          <w:color w:val="0000FF"/>
        </w:rPr>
        <w:t>to</w:t>
      </w:r>
      <w:r>
        <w:rPr>
          <w:rFonts w:ascii="Courier New" w:hAnsi="Courier New" w:cs="Courier New"/>
        </w:rPr>
        <w:t xml:space="preserve"> </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9126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urier New" w:hAnsi="Courier New" w:cs="Courier New"/>
        </w:rPr>
      </w:pPr>
      <w:proofErr w:type="spellStart"/>
      <w:proofErr w:type="gramStart"/>
      <w:r>
        <w:rPr>
          <w:rFonts w:ascii="Courier New" w:hAnsi="Courier New" w:cs="Courier New"/>
          <w:color w:val="0000FF"/>
        </w:rPr>
        <w:t>forall</w:t>
      </w:r>
      <w:proofErr w:type="spellEnd"/>
      <w:proofErr w:type="gramEnd"/>
      <w:r>
        <w:rPr>
          <w:rFonts w:ascii="Courier New" w:hAnsi="Courier New" w:cs="Courier New"/>
        </w:rPr>
        <w:t xml:space="preserve"> </w:t>
      </w:r>
      <w:r>
        <w:rPr>
          <w:rFonts w:ascii="Courier New" w:hAnsi="Courier New" w:cs="Courier New"/>
          <w:color w:val="000000"/>
        </w:rPr>
        <w:t>(</w:t>
      </w:r>
      <w:r>
        <w:rPr>
          <w:rFonts w:ascii="Courier New" w:hAnsi="Courier New" w:cs="Courier New"/>
          <w:color w:val="404080"/>
        </w:rPr>
        <w:t>t</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tasks</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color w:val="404080"/>
        </w:rPr>
        <w:t>ctAlt</w:t>
      </w:r>
      <w:proofErr w:type="spellEnd"/>
      <w:r>
        <w:rPr>
          <w:rFonts w:ascii="Courier New" w:hAnsi="Courier New" w:cs="Courier New"/>
          <w:color w:val="000000"/>
        </w:rPr>
        <w:t>[</w:t>
      </w:r>
      <w:proofErr w:type="gramEnd"/>
      <w:r>
        <w:rPr>
          <w:rFonts w:ascii="Courier New" w:hAnsi="Courier New" w:cs="Courier New"/>
          <w:color w:val="404080"/>
        </w:rPr>
        <w:t>t</w:t>
      </w:r>
      <w:r>
        <w:rPr>
          <w:rFonts w:ascii="Courier New" w:hAnsi="Courier New" w:cs="Courier New"/>
          <w:color w:val="000000"/>
        </w:rPr>
        <w:t>]</w:t>
      </w:r>
      <w:r>
        <w:rPr>
          <w:rFonts w:ascii="Courier New" w:hAnsi="Courier New" w:cs="Courier New"/>
          <w:color w:val="000000"/>
        </w:rPr>
        <w:tab/>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color w:val="008000"/>
        </w:rPr>
        <w:t>// Resource allocation</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color w:val="008000"/>
        </w:rPr>
        <w:t>// A "Vertical" constraint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color w:val="008000"/>
        </w:rPr>
        <w:t xml:space="preserve">// </w:t>
      </w:r>
      <w:proofErr w:type="gramStart"/>
      <w:r>
        <w:rPr>
          <w:rFonts w:ascii="Courier New" w:hAnsi="Courier New" w:cs="Courier New"/>
          <w:color w:val="008000"/>
        </w:rPr>
        <w:t>An</w:t>
      </w:r>
      <w:proofErr w:type="gramEnd"/>
      <w:r>
        <w:rPr>
          <w:rFonts w:ascii="Courier New" w:hAnsi="Courier New" w:cs="Courier New"/>
          <w:color w:val="008000"/>
        </w:rPr>
        <w:t xml:space="preserve"> alternative constraint between an interval decision variable "a"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sidR="00912642">
        <w:rPr>
          <w:rFonts w:ascii="Courier New" w:hAnsi="Courier New" w:cs="Courier New"/>
          <w:color w:val="008000"/>
        </w:rPr>
        <w:t>//</w:t>
      </w:r>
      <w:r w:rsidR="00912642">
        <w:rPr>
          <w:rFonts w:ascii="Courier New" w:hAnsi="Courier New" w:cs="Courier New"/>
          <w:color w:val="008000"/>
        </w:rPr>
        <w:tab/>
      </w:r>
      <w:r>
        <w:rPr>
          <w:rFonts w:ascii="Courier New" w:hAnsi="Courier New" w:cs="Courier New"/>
          <w:color w:val="008000"/>
        </w:rPr>
        <w:t xml:space="preserve">and a set of interval decision variables B states that interval a </w:t>
      </w:r>
    </w:p>
    <w:p w:rsidR="000B3557" w:rsidRDefault="000B3557" w:rsidP="005C5A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sidR="005C5ADA">
        <w:rPr>
          <w:rFonts w:ascii="Courier New" w:hAnsi="Courier New" w:cs="Courier New"/>
          <w:color w:val="008000"/>
        </w:rPr>
        <w:t>//</w:t>
      </w:r>
      <w:r w:rsidR="005C5ADA">
        <w:rPr>
          <w:rFonts w:ascii="Courier New" w:hAnsi="Courier New" w:cs="Courier New"/>
          <w:color w:val="008000"/>
        </w:rPr>
        <w:tab/>
      </w:r>
      <w:r>
        <w:rPr>
          <w:rFonts w:ascii="Courier New" w:hAnsi="Courier New" w:cs="Courier New"/>
          <w:color w:val="008000"/>
        </w:rPr>
        <w:t xml:space="preserve">is executed if and only if exactly "one" of the </w:t>
      </w:r>
    </w:p>
    <w:p w:rsidR="005C5ADA" w:rsidRDefault="000B3557" w:rsidP="005C5A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color w:val="008000"/>
        </w:rPr>
      </w:pPr>
      <w:r>
        <w:rPr>
          <w:rFonts w:ascii="Courier New" w:hAnsi="Courier New" w:cs="Courier New"/>
        </w:rPr>
        <w:tab/>
      </w:r>
      <w:r>
        <w:rPr>
          <w:rFonts w:ascii="Courier New" w:hAnsi="Courier New" w:cs="Courier New"/>
        </w:rPr>
        <w:tab/>
      </w:r>
      <w:r w:rsidR="005C5ADA">
        <w:rPr>
          <w:rFonts w:ascii="Courier New" w:hAnsi="Courier New" w:cs="Courier New"/>
          <w:color w:val="008000"/>
        </w:rPr>
        <w:t>//</w:t>
      </w:r>
      <w:r w:rsidR="005C5ADA">
        <w:rPr>
          <w:rFonts w:ascii="Courier New" w:hAnsi="Courier New" w:cs="Courier New"/>
          <w:color w:val="008000"/>
        </w:rPr>
        <w:tab/>
        <w:t xml:space="preserve">members of B is executed. </w:t>
      </w:r>
    </w:p>
    <w:p w:rsidR="005C5ADA" w:rsidRDefault="005C5ADA" w:rsidP="005C5A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color w:val="008000"/>
        </w:rPr>
      </w:pPr>
      <w:r>
        <w:rPr>
          <w:rFonts w:ascii="Courier New" w:hAnsi="Courier New" w:cs="Courier New"/>
        </w:rPr>
        <w:tab/>
      </w:r>
      <w:r>
        <w:rPr>
          <w:rFonts w:ascii="Courier New" w:hAnsi="Courier New" w:cs="Courier New"/>
        </w:rPr>
        <w:tab/>
      </w:r>
      <w:r>
        <w:rPr>
          <w:rFonts w:ascii="Courier New" w:hAnsi="Courier New" w:cs="Courier New"/>
          <w:color w:val="008000"/>
        </w:rPr>
        <w:t xml:space="preserve">// </w:t>
      </w:r>
      <w:r w:rsidR="000B3557">
        <w:rPr>
          <w:rFonts w:ascii="Courier New" w:hAnsi="Courier New" w:cs="Courier New"/>
          <w:color w:val="008000"/>
        </w:rPr>
        <w:t xml:space="preserve">In that case, the two tasks are "synchronized" </w:t>
      </w:r>
    </w:p>
    <w:p w:rsidR="000B3557" w:rsidRDefault="005C5ADA" w:rsidP="005C5A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color w:val="008000"/>
        </w:rPr>
        <w:t>//</w:t>
      </w:r>
      <w:r>
        <w:rPr>
          <w:rFonts w:ascii="Courier New" w:hAnsi="Courier New" w:cs="Courier New"/>
          <w:color w:val="008000"/>
        </w:rPr>
        <w:tab/>
      </w:r>
      <w:r w:rsidR="000B3557">
        <w:rPr>
          <w:rFonts w:ascii="Courier New" w:hAnsi="Courier New" w:cs="Courier New"/>
          <w:color w:val="008000"/>
        </w:rPr>
        <w:t xml:space="preserve">(= have the same </w:t>
      </w:r>
      <w:proofErr w:type="spellStart"/>
      <w:r w:rsidR="000B3557">
        <w:rPr>
          <w:rFonts w:ascii="Courier New" w:hAnsi="Courier New" w:cs="Courier New"/>
          <w:color w:val="008000"/>
        </w:rPr>
        <w:t>start</w:t>
      </w:r>
      <w:proofErr w:type="gramStart"/>
      <w:r w:rsidR="000B3557">
        <w:rPr>
          <w:rFonts w:ascii="Courier New" w:hAnsi="Courier New" w:cs="Courier New"/>
          <w:color w:val="008000"/>
        </w:rPr>
        <w:t>,stop</w:t>
      </w:r>
      <w:proofErr w:type="spellEnd"/>
      <w:proofErr w:type="gramEnd"/>
      <w:r w:rsidR="000B3557">
        <w:rPr>
          <w:rFonts w:ascii="Courier New" w:hAnsi="Courier New" w:cs="Courier New"/>
          <w:color w:val="008000"/>
        </w:rPr>
        <w:t>, and duration).</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color w:val="800080"/>
        </w:rPr>
        <w:t>alternative</w:t>
      </w:r>
      <w:r>
        <w:rPr>
          <w:rFonts w:ascii="Courier New" w:hAnsi="Courier New" w:cs="Courier New"/>
          <w:color w:val="000000"/>
        </w:rPr>
        <w:t>(</w:t>
      </w:r>
      <w:proofErr w:type="spellStart"/>
      <w:proofErr w:type="gramEnd"/>
      <w:r>
        <w:rPr>
          <w:rFonts w:ascii="Courier New" w:hAnsi="Courier New" w:cs="Courier New"/>
          <w:color w:val="404080"/>
        </w:rPr>
        <w:t>tasks_itvs</w:t>
      </w:r>
      <w:proofErr w:type="spellEnd"/>
      <w:r>
        <w:rPr>
          <w:rFonts w:ascii="Courier New" w:hAnsi="Courier New" w:cs="Courier New"/>
          <w:color w:val="000000"/>
        </w:rPr>
        <w:t>[</w:t>
      </w:r>
      <w:r>
        <w:rPr>
          <w:rFonts w:ascii="Courier New" w:hAnsi="Courier New" w:cs="Courier New"/>
          <w:color w:val="404080"/>
        </w:rPr>
        <w:t>t</w:t>
      </w:r>
      <w:r>
        <w:rPr>
          <w:rFonts w:ascii="Courier New" w:hAnsi="Courier New" w:cs="Courier New"/>
          <w:color w:val="000000"/>
        </w:rPr>
        <w:t>],</w:t>
      </w:r>
      <w:r>
        <w:rPr>
          <w:rFonts w:ascii="Courier New" w:hAnsi="Courier New" w:cs="Courier New"/>
        </w:rPr>
        <w:t xml:space="preserve">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color w:val="0000FF"/>
        </w:rPr>
        <w:t>all</w:t>
      </w:r>
      <w:r>
        <w:rPr>
          <w:rFonts w:ascii="Courier New" w:hAnsi="Courier New" w:cs="Courier New"/>
          <w:color w:val="000000"/>
        </w:rPr>
        <w:t>(</w:t>
      </w:r>
      <w:proofErr w:type="spellStart"/>
      <w:proofErr w:type="gramEnd"/>
      <w:r>
        <w:rPr>
          <w:rFonts w:ascii="Courier New" w:hAnsi="Courier New" w:cs="Courier New"/>
          <w:color w:val="404080"/>
        </w:rPr>
        <w:t>i</w:t>
      </w:r>
      <w:proofErr w:type="spellEnd"/>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rPr>
        <w:t xml:space="preserve"> </w:t>
      </w:r>
      <w:r>
        <w:rPr>
          <w:rFonts w:ascii="Courier New" w:hAnsi="Courier New" w:cs="Courier New"/>
          <w:color w:val="000000"/>
        </w:rPr>
        <w:t>:</w:t>
      </w:r>
      <w:r>
        <w:rPr>
          <w:rFonts w:ascii="Courier New" w:hAnsi="Courier New" w:cs="Courier New"/>
        </w:rPr>
        <w:t xml:space="preserve"> </w:t>
      </w:r>
      <w:proofErr w:type="spellStart"/>
      <w:r>
        <w:rPr>
          <w:rFonts w:ascii="Courier New" w:hAnsi="Courier New" w:cs="Courier New"/>
          <w:color w:val="404080"/>
        </w:rPr>
        <w:t>i</w:t>
      </w:r>
      <w:r>
        <w:rPr>
          <w:rFonts w:ascii="Courier New" w:hAnsi="Courier New" w:cs="Courier New"/>
          <w:color w:val="000000"/>
        </w:rPr>
        <w:t>.</w:t>
      </w:r>
      <w:r>
        <w:rPr>
          <w:rFonts w:ascii="Courier New" w:hAnsi="Courier New" w:cs="Courier New"/>
          <w:color w:val="404080"/>
        </w:rPr>
        <w:t>taskid</w:t>
      </w:r>
      <w:proofErr w:type="spellEnd"/>
      <w:r>
        <w:rPr>
          <w:rFonts w:ascii="Courier New" w:hAnsi="Courier New" w:cs="Courier New"/>
        </w:rPr>
        <w:t xml:space="preserve"> </w:t>
      </w:r>
      <w:r>
        <w:rPr>
          <w:rFonts w:ascii="Courier New" w:hAnsi="Courier New" w:cs="Courier New"/>
          <w:color w:val="000000"/>
        </w:rPr>
        <w:t>==</w:t>
      </w:r>
      <w:r>
        <w:rPr>
          <w:rFonts w:ascii="Courier New" w:hAnsi="Courier New" w:cs="Courier New"/>
        </w:rPr>
        <w:t xml:space="preserve"> </w:t>
      </w:r>
      <w:proofErr w:type="spellStart"/>
      <w:r>
        <w:rPr>
          <w:rFonts w:ascii="Courier New" w:hAnsi="Courier New" w:cs="Courier New"/>
          <w:color w:val="404080"/>
        </w:rPr>
        <w:t>t</w:t>
      </w:r>
      <w:r>
        <w:rPr>
          <w:rFonts w:ascii="Courier New" w:hAnsi="Courier New" w:cs="Courier New"/>
          <w:color w:val="000000"/>
        </w:rPr>
        <w:t>.</w:t>
      </w:r>
      <w:r>
        <w:rPr>
          <w:rFonts w:ascii="Courier New" w:hAnsi="Courier New" w:cs="Courier New"/>
          <w:color w:val="404080"/>
        </w:rPr>
        <w:t>taskid</w:t>
      </w:r>
      <w:proofErr w:type="spellEnd"/>
      <w:r>
        <w:rPr>
          <w:rFonts w:ascii="Courier New" w:hAnsi="Courier New" w:cs="Courier New"/>
        </w:rPr>
        <w:t xml:space="preserve"> </w:t>
      </w:r>
      <w:r>
        <w:rPr>
          <w:rFonts w:ascii="Courier New" w:hAnsi="Courier New" w:cs="Courier New"/>
          <w:color w:val="000000"/>
        </w:rPr>
        <w:t>)</w:t>
      </w:r>
      <w:r>
        <w:rPr>
          <w:rFonts w:ascii="Courier New" w:hAnsi="Courier New" w:cs="Courier New"/>
        </w:rPr>
        <w:t xml:space="preserve"> </w:t>
      </w:r>
      <w:proofErr w:type="spellStart"/>
      <w:r>
        <w:rPr>
          <w:rFonts w:ascii="Courier New" w:hAnsi="Courier New" w:cs="Courier New"/>
          <w:color w:val="404080"/>
        </w:rPr>
        <w:t>alloc_itvs</w:t>
      </w:r>
      <w:proofErr w:type="spellEnd"/>
      <w:r>
        <w:rPr>
          <w:rFonts w:ascii="Courier New" w:hAnsi="Courier New" w:cs="Courier New"/>
          <w:color w:val="000000"/>
        </w:rPr>
        <w:t>[</w:t>
      </w:r>
      <w:proofErr w:type="spellStart"/>
      <w:r>
        <w:rPr>
          <w:rFonts w:ascii="Courier New" w:hAnsi="Courier New" w:cs="Courier New"/>
          <w:color w:val="404080"/>
        </w:rPr>
        <w:t>i</w:t>
      </w:r>
      <w:proofErr w:type="spellEnd"/>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ab/>
      </w:r>
      <w:r>
        <w:rPr>
          <w:rFonts w:ascii="Courier New" w:hAnsi="Courier New" w:cs="Courier New"/>
          <w:color w:val="000000"/>
        </w:rPr>
        <w:tab/>
        <w:t>}</w:t>
      </w:r>
      <w:r>
        <w:rPr>
          <w:rFonts w:ascii="Courier New" w:hAnsi="Courier New" w:cs="Courier New"/>
        </w:rPr>
        <w:tab/>
      </w:r>
      <w:r>
        <w:rPr>
          <w:rFonts w:ascii="Courier New" w:hAnsi="Courier New" w:cs="Courier New"/>
        </w:rPr>
        <w:tab/>
      </w:r>
      <w:r>
        <w:rPr>
          <w:rFonts w:ascii="Courier New" w:hAnsi="Courier New" w:cs="Courier New"/>
        </w:rPr>
        <w:tab/>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proofErr w:type="spellStart"/>
      <w:proofErr w:type="gramStart"/>
      <w:r>
        <w:rPr>
          <w:rFonts w:ascii="Courier New" w:hAnsi="Courier New" w:cs="Courier New"/>
          <w:color w:val="0000FF"/>
        </w:rPr>
        <w:t>forall</w:t>
      </w:r>
      <w:proofErr w:type="spellEnd"/>
      <w:proofErr w:type="gramEnd"/>
      <w:r>
        <w:rPr>
          <w:rFonts w:ascii="Courier New" w:hAnsi="Courier New" w:cs="Courier New"/>
        </w:rPr>
        <w:t xml:space="preserve"> </w:t>
      </w:r>
      <w:r>
        <w:rPr>
          <w:rFonts w:ascii="Courier New" w:hAnsi="Courier New" w:cs="Courier New"/>
          <w:color w:val="000000"/>
        </w:rPr>
        <w:t>(</w:t>
      </w:r>
      <w:r>
        <w:rPr>
          <w:rFonts w:ascii="Courier New" w:hAnsi="Courier New" w:cs="Courier New"/>
          <w:color w:val="404080"/>
        </w:rPr>
        <w:t>j</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644632"/>
        </w:rPr>
        <w:t>1</w:t>
      </w:r>
      <w:r>
        <w:rPr>
          <w:rFonts w:ascii="Courier New" w:hAnsi="Courier New" w:cs="Courier New"/>
          <w:color w:val="000000"/>
        </w:rPr>
        <w:t>..</w:t>
      </w:r>
      <w:r>
        <w:rPr>
          <w:rFonts w:ascii="Courier New" w:hAnsi="Courier New" w:cs="Courier New"/>
          <w:color w:val="404080"/>
        </w:rPr>
        <w:t>m</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color w:val="404080"/>
        </w:rPr>
        <w:t>ctOvlp</w:t>
      </w:r>
      <w:proofErr w:type="spellEnd"/>
      <w:r>
        <w:rPr>
          <w:rFonts w:ascii="Courier New" w:hAnsi="Courier New" w:cs="Courier New"/>
          <w:color w:val="000000"/>
        </w:rPr>
        <w:t>[</w:t>
      </w:r>
      <w:proofErr w:type="gramEnd"/>
      <w:r>
        <w:rPr>
          <w:rFonts w:ascii="Courier New" w:hAnsi="Courier New" w:cs="Courier New"/>
          <w:color w:val="404080"/>
        </w:rPr>
        <w:t>j</w:t>
      </w:r>
      <w:r>
        <w:rPr>
          <w:rFonts w:ascii="Courier New" w:hAnsi="Courier New" w:cs="Courier New"/>
          <w:color w:val="000000"/>
        </w:rPr>
        <w:t>]</w:t>
      </w:r>
      <w:r>
        <w:rPr>
          <w:rFonts w:ascii="Courier New" w:hAnsi="Courier New" w:cs="Courier New"/>
          <w:color w:val="000000"/>
        </w:rPr>
        <w:tab/>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sidR="005575AB">
        <w:rPr>
          <w:rFonts w:ascii="Courier New" w:hAnsi="Courier New" w:cs="Courier New"/>
        </w:rPr>
        <w:tab/>
      </w:r>
      <w:r>
        <w:rPr>
          <w:rFonts w:ascii="Courier New" w:hAnsi="Courier New" w:cs="Courier New"/>
          <w:color w:val="008000"/>
        </w:rPr>
        <w:t xml:space="preserve">// </w:t>
      </w:r>
      <w:proofErr w:type="spellStart"/>
      <w:r>
        <w:rPr>
          <w:rFonts w:ascii="Courier New" w:hAnsi="Courier New" w:cs="Courier New"/>
          <w:color w:val="008000"/>
        </w:rPr>
        <w:t>noOverlap</w:t>
      </w:r>
      <w:proofErr w:type="spellEnd"/>
      <w:r>
        <w:rPr>
          <w:rFonts w:ascii="Courier New" w:hAnsi="Courier New" w:cs="Courier New"/>
          <w:color w:val="008000"/>
        </w:rPr>
        <w:t xml:space="preserve"> (&lt;</w:t>
      </w:r>
      <w:proofErr w:type="spellStart"/>
      <w:r>
        <w:rPr>
          <w:rFonts w:ascii="Courier New" w:hAnsi="Courier New" w:cs="Courier New"/>
          <w:color w:val="008000"/>
        </w:rPr>
        <w:t>sequenceName</w:t>
      </w:r>
      <w:proofErr w:type="spellEnd"/>
      <w:r>
        <w:rPr>
          <w:rFonts w:ascii="Courier New" w:hAnsi="Courier New" w:cs="Courier New"/>
          <w:color w:val="008000"/>
        </w:rPr>
        <w:t>&gt; [</w:t>
      </w:r>
      <w:proofErr w:type="gramStart"/>
      <w:r>
        <w:rPr>
          <w:rFonts w:ascii="Courier New" w:hAnsi="Courier New" w:cs="Courier New"/>
          <w:color w:val="008000"/>
        </w:rPr>
        <w:t>,M</w:t>
      </w:r>
      <w:proofErr w:type="gramEnd"/>
      <w:r>
        <w:rPr>
          <w:rFonts w:ascii="Courier New" w:hAnsi="Courier New" w:cs="Courier New"/>
          <w:color w:val="008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color w:val="008000"/>
        </w:rPr>
        <w:t xml:space="preserve">// Unary resource with transition time M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sidR="005575AB">
        <w:rPr>
          <w:rFonts w:ascii="Courier New" w:hAnsi="Courier New" w:cs="Courier New"/>
          <w:color w:val="008000"/>
        </w:rPr>
        <w:t>//</w:t>
      </w:r>
      <w:r w:rsidR="005575AB">
        <w:rPr>
          <w:rFonts w:ascii="Courier New" w:hAnsi="Courier New" w:cs="Courier New"/>
          <w:color w:val="008000"/>
        </w:rPr>
        <w:tab/>
      </w:r>
      <w:r>
        <w:rPr>
          <w:rFonts w:ascii="Courier New" w:hAnsi="Courier New" w:cs="Courier New"/>
          <w:color w:val="008000"/>
        </w:rPr>
        <w:t xml:space="preserve">(M is an optional transition matrix (in the form of a tuple set)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color w:val="008000"/>
        </w:rPr>
        <w:t xml:space="preserve">//      that can be used to maintain a minimal distance between the </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sidR="005575AB">
        <w:rPr>
          <w:rFonts w:ascii="Courier New" w:hAnsi="Courier New" w:cs="Courier New"/>
          <w:color w:val="008000"/>
        </w:rPr>
        <w:t>//</w:t>
      </w:r>
      <w:r w:rsidR="005575AB">
        <w:rPr>
          <w:rFonts w:ascii="Courier New" w:hAnsi="Courier New" w:cs="Courier New"/>
          <w:color w:val="008000"/>
        </w:rPr>
        <w:tab/>
      </w:r>
      <w:r>
        <w:rPr>
          <w:rFonts w:ascii="Courier New" w:hAnsi="Courier New" w:cs="Courier New"/>
          <w:color w:val="008000"/>
        </w:rPr>
        <w:t xml:space="preserve">end of one interval and the start </w:t>
      </w:r>
      <w:proofErr w:type="gramStart"/>
      <w:r>
        <w:rPr>
          <w:rFonts w:ascii="Courier New" w:hAnsi="Courier New" w:cs="Courier New"/>
          <w:color w:val="008000"/>
        </w:rPr>
        <w:t>of  the</w:t>
      </w:r>
      <w:proofErr w:type="gramEnd"/>
      <w:r>
        <w:rPr>
          <w:rFonts w:ascii="Courier New" w:hAnsi="Courier New" w:cs="Courier New"/>
          <w:color w:val="008000"/>
        </w:rPr>
        <w:t xml:space="preserve"> next interval in the sequence.)</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color w:val="008000"/>
        </w:rPr>
        <w:t xml:space="preserve">// </w:t>
      </w:r>
      <w:proofErr w:type="gramStart"/>
      <w:r>
        <w:rPr>
          <w:rFonts w:ascii="Courier New" w:hAnsi="Courier New" w:cs="Courier New"/>
          <w:color w:val="008000"/>
        </w:rPr>
        <w:t>The</w:t>
      </w:r>
      <w:proofErr w:type="gramEnd"/>
      <w:r>
        <w:rPr>
          <w:rFonts w:ascii="Courier New" w:hAnsi="Courier New" w:cs="Courier New"/>
          <w:color w:val="008000"/>
        </w:rPr>
        <w:t xml:space="preserve"> resource sequence connect to transition time triplet using its "Type"</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color w:val="800080"/>
        </w:rPr>
        <w:t>noOverlap</w:t>
      </w:r>
      <w:proofErr w:type="spellEnd"/>
      <w:r>
        <w:rPr>
          <w:rFonts w:ascii="Courier New" w:hAnsi="Courier New" w:cs="Courier New"/>
          <w:color w:val="000000"/>
        </w:rPr>
        <w:t>(</w:t>
      </w:r>
      <w:proofErr w:type="spellStart"/>
      <w:proofErr w:type="gramEnd"/>
      <w:r>
        <w:rPr>
          <w:rFonts w:ascii="Courier New" w:hAnsi="Courier New" w:cs="Courier New"/>
          <w:color w:val="404080"/>
        </w:rPr>
        <w:t>resource_seq</w:t>
      </w:r>
      <w:proofErr w:type="spellEnd"/>
      <w:r>
        <w:rPr>
          <w:rFonts w:ascii="Courier New" w:hAnsi="Courier New" w:cs="Courier New"/>
        </w:rPr>
        <w:t xml:space="preserve"> </w:t>
      </w:r>
      <w:r>
        <w:rPr>
          <w:rFonts w:ascii="Courier New" w:hAnsi="Courier New" w:cs="Courier New"/>
          <w:color w:val="000000"/>
        </w:rPr>
        <w:t>[</w:t>
      </w:r>
      <w:r>
        <w:rPr>
          <w:rFonts w:ascii="Courier New" w:hAnsi="Courier New" w:cs="Courier New"/>
          <w:color w:val="404080"/>
        </w:rPr>
        <w:t>j</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404080"/>
        </w:rPr>
        <w:t>transitions</w:t>
      </w:r>
      <w:r>
        <w:rPr>
          <w:rFonts w:ascii="Courier New" w:hAnsi="Courier New" w:cs="Courier New"/>
          <w:color w:val="000000"/>
        </w:rPr>
        <w:t>,</w:t>
      </w:r>
      <w:r>
        <w:rPr>
          <w:rFonts w:ascii="Courier New" w:hAnsi="Courier New" w:cs="Courier New"/>
        </w:rPr>
        <w:t xml:space="preserve"> </w:t>
      </w:r>
      <w:r>
        <w:rPr>
          <w:rFonts w:ascii="Courier New" w:hAnsi="Courier New" w:cs="Courier New"/>
          <w:color w:val="644632"/>
        </w:rPr>
        <w:t>1</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proofErr w:type="spellStart"/>
      <w:proofErr w:type="gramStart"/>
      <w:r>
        <w:rPr>
          <w:rFonts w:ascii="Courier New" w:hAnsi="Courier New" w:cs="Courier New"/>
          <w:color w:val="0000FF"/>
        </w:rPr>
        <w:t>forall</w:t>
      </w:r>
      <w:proofErr w:type="spellEnd"/>
      <w:proofErr w:type="gramEnd"/>
      <w:r>
        <w:rPr>
          <w:rFonts w:ascii="Courier New" w:hAnsi="Courier New" w:cs="Courier New"/>
        </w:rPr>
        <w:t xml:space="preserve"> </w:t>
      </w:r>
      <w:r>
        <w:rPr>
          <w:rFonts w:ascii="Courier New" w:hAnsi="Courier New" w:cs="Courier New"/>
          <w:color w:val="000000"/>
        </w:rPr>
        <w:t>(</w:t>
      </w:r>
      <w:r>
        <w:rPr>
          <w:rFonts w:ascii="Courier New" w:hAnsi="Courier New" w:cs="Courier New"/>
          <w:color w:val="404080"/>
        </w:rPr>
        <w:t>md</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color w:val="000000"/>
        </w:rPr>
        <w:t>){</w:t>
      </w:r>
    </w:p>
    <w:p w:rsidR="005575AB"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color w:val="000000"/>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color w:val="0000FF"/>
        </w:rPr>
        <w:t>forall</w:t>
      </w:r>
      <w:proofErr w:type="spellEnd"/>
      <w:proofErr w:type="gramEnd"/>
      <w:r>
        <w:rPr>
          <w:rFonts w:ascii="Courier New" w:hAnsi="Courier New" w:cs="Courier New"/>
        </w:rPr>
        <w:t xml:space="preserve"> </w:t>
      </w:r>
      <w:r>
        <w:rPr>
          <w:rFonts w:ascii="Courier New" w:hAnsi="Courier New" w:cs="Courier New"/>
          <w:color w:val="000000"/>
        </w:rPr>
        <w:t>(</w:t>
      </w:r>
      <w:proofErr w:type="spellStart"/>
      <w:r>
        <w:rPr>
          <w:rFonts w:ascii="Courier New" w:hAnsi="Courier New" w:cs="Courier New"/>
          <w:color w:val="404080"/>
        </w:rPr>
        <w:t>nd</w:t>
      </w:r>
      <w:proofErr w:type="spellEnd"/>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rPr>
        <w:tab/>
      </w:r>
      <w:r>
        <w:rPr>
          <w:rFonts w:ascii="Courier New" w:hAnsi="Courier New" w:cs="Courier New"/>
          <w:color w:val="000000"/>
        </w:rPr>
        <w:t>:</w:t>
      </w:r>
      <w:r>
        <w:rPr>
          <w:rFonts w:ascii="Courier New" w:hAnsi="Courier New" w:cs="Courier New"/>
          <w:color w:val="000000"/>
        </w:rPr>
        <w:tab/>
      </w:r>
      <w:r w:rsidR="005575AB">
        <w:rPr>
          <w:rFonts w:ascii="Courier New" w:hAnsi="Courier New" w:cs="Courier New"/>
          <w:color w:val="000000"/>
        </w:rPr>
        <w:tab/>
      </w:r>
      <w:r>
        <w:rPr>
          <w:rFonts w:ascii="Courier New" w:hAnsi="Courier New" w:cs="Courier New"/>
          <w:color w:val="000000"/>
        </w:rPr>
        <w:t>(</w:t>
      </w:r>
      <w:proofErr w:type="spellStart"/>
      <w:r>
        <w:rPr>
          <w:rFonts w:ascii="Courier New" w:hAnsi="Courier New" w:cs="Courier New"/>
          <w:color w:val="404080"/>
        </w:rPr>
        <w:t>nd</w:t>
      </w:r>
      <w:r>
        <w:rPr>
          <w:rFonts w:ascii="Courier New" w:hAnsi="Courier New" w:cs="Courier New"/>
          <w:color w:val="000000"/>
        </w:rPr>
        <w:t>.</w:t>
      </w:r>
      <w:r>
        <w:rPr>
          <w:rFonts w:ascii="Courier New" w:hAnsi="Courier New" w:cs="Courier New"/>
          <w:color w:val="404080"/>
        </w:rPr>
        <w:t>machine</w:t>
      </w:r>
      <w:proofErr w:type="spellEnd"/>
      <w:r>
        <w:rPr>
          <w:rFonts w:ascii="Courier New" w:hAnsi="Courier New" w:cs="Courier New"/>
          <w:color w:val="000000"/>
        </w:rPr>
        <w:t>==</w:t>
      </w:r>
      <w:r>
        <w:rPr>
          <w:rFonts w:ascii="Courier New" w:hAnsi="Courier New" w:cs="Courier New"/>
          <w:color w:val="404080"/>
        </w:rPr>
        <w:t>md</w:t>
      </w:r>
      <w:r>
        <w:rPr>
          <w:rFonts w:ascii="Courier New" w:hAnsi="Courier New" w:cs="Courier New"/>
          <w:color w:val="000000"/>
        </w:rPr>
        <w:t>.</w:t>
      </w:r>
      <w:r>
        <w:rPr>
          <w:rFonts w:ascii="Courier New" w:hAnsi="Courier New" w:cs="Courier New"/>
          <w:color w:val="404080"/>
        </w:rPr>
        <w:t>machine</w:t>
      </w:r>
      <w:r>
        <w:rPr>
          <w:rFonts w:ascii="Courier New" w:hAnsi="Courier New" w:cs="Courier New"/>
          <w:color w:val="000000"/>
        </w:rPr>
        <w:t>+</w:t>
      </w:r>
      <w:r>
        <w:rPr>
          <w:rFonts w:ascii="Courier New" w:hAnsi="Courier New" w:cs="Courier New"/>
          <w:color w:val="644632"/>
        </w:rPr>
        <w:t>1</w:t>
      </w:r>
      <w:r>
        <w:rPr>
          <w:rFonts w:ascii="Courier New" w:hAnsi="Courier New" w:cs="Courier New"/>
          <w:color w:val="000000"/>
        </w:rPr>
        <w:t xml:space="preserve">) </w:t>
      </w:r>
    </w:p>
    <w:p w:rsidR="000B3557" w:rsidRDefault="005575AB"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000B3557">
        <w:rPr>
          <w:rFonts w:ascii="Courier New" w:hAnsi="Courier New" w:cs="Courier New"/>
          <w:color w:val="000000"/>
        </w:rPr>
        <w:t xml:space="preserve">&amp;&amp; </w:t>
      </w:r>
      <w:r>
        <w:rPr>
          <w:rFonts w:ascii="Courier New" w:hAnsi="Courier New" w:cs="Courier New"/>
          <w:color w:val="000000"/>
        </w:rPr>
        <w:tab/>
      </w:r>
      <w:r w:rsidR="000B3557">
        <w:rPr>
          <w:rFonts w:ascii="Courier New" w:hAnsi="Courier New" w:cs="Courier New"/>
        </w:rPr>
        <w:t>(</w:t>
      </w:r>
      <w:proofErr w:type="spellStart"/>
      <w:r w:rsidR="000B3557">
        <w:rPr>
          <w:rFonts w:ascii="Courier New" w:hAnsi="Courier New" w:cs="Courier New"/>
          <w:color w:val="404080"/>
        </w:rPr>
        <w:t>nd</w:t>
      </w:r>
      <w:r w:rsidR="000B3557">
        <w:rPr>
          <w:rFonts w:ascii="Courier New" w:hAnsi="Courier New" w:cs="Courier New"/>
          <w:color w:val="000000"/>
        </w:rPr>
        <w:t>.</w:t>
      </w:r>
      <w:r w:rsidR="000B3557">
        <w:rPr>
          <w:rFonts w:ascii="Courier New" w:hAnsi="Courier New" w:cs="Courier New"/>
          <w:color w:val="404080"/>
        </w:rPr>
        <w:t>taskid</w:t>
      </w:r>
      <w:proofErr w:type="spellEnd"/>
      <w:r w:rsidR="000B3557">
        <w:rPr>
          <w:rFonts w:ascii="Courier New" w:hAnsi="Courier New" w:cs="Courier New"/>
          <w:color w:val="000000"/>
        </w:rPr>
        <w:t>&lt;</w:t>
      </w:r>
      <w:proofErr w:type="spellStart"/>
      <w:r w:rsidR="000B3557">
        <w:rPr>
          <w:rFonts w:ascii="Courier New" w:hAnsi="Courier New" w:cs="Courier New"/>
          <w:color w:val="404080"/>
        </w:rPr>
        <w:t>md</w:t>
      </w:r>
      <w:r w:rsidR="000B3557">
        <w:rPr>
          <w:rFonts w:ascii="Courier New" w:hAnsi="Courier New" w:cs="Courier New"/>
          <w:color w:val="000000"/>
        </w:rPr>
        <w:t>.</w:t>
      </w:r>
      <w:r w:rsidR="000B3557">
        <w:rPr>
          <w:rFonts w:ascii="Courier New" w:hAnsi="Courier New" w:cs="Courier New"/>
          <w:color w:val="404080"/>
        </w:rPr>
        <w:t>taskid</w:t>
      </w:r>
      <w:proofErr w:type="spellEnd"/>
      <w:r w:rsidR="000B3557">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sidR="005575AB">
        <w:rPr>
          <w:rFonts w:ascii="Courier New" w:hAnsi="Courier New" w:cs="Courier New"/>
        </w:rPr>
        <w:tab/>
      </w:r>
      <w:proofErr w:type="gramStart"/>
      <w:r>
        <w:rPr>
          <w:rFonts w:ascii="Courier New" w:hAnsi="Courier New" w:cs="Courier New"/>
          <w:color w:val="404080"/>
        </w:rPr>
        <w:t>ctPrec1</w:t>
      </w:r>
      <w:r>
        <w:rPr>
          <w:rFonts w:ascii="Courier New" w:hAnsi="Courier New" w:cs="Courier New"/>
          <w:color w:val="000000"/>
        </w:rPr>
        <w:t>[</w:t>
      </w:r>
      <w:proofErr w:type="gramEnd"/>
      <w:r>
        <w:rPr>
          <w:rFonts w:ascii="Courier New" w:hAnsi="Courier New" w:cs="Courier New"/>
          <w:color w:val="404080"/>
        </w:rPr>
        <w:t>md</w:t>
      </w:r>
      <w:r>
        <w:rPr>
          <w:rFonts w:ascii="Courier New" w:hAnsi="Courier New" w:cs="Courier New"/>
          <w:color w:val="000000"/>
        </w:rPr>
        <w:t>][</w:t>
      </w:r>
      <w:proofErr w:type="spellStart"/>
      <w:r>
        <w:rPr>
          <w:rFonts w:ascii="Courier New" w:hAnsi="Courier New" w:cs="Courier New"/>
          <w:color w:val="404080"/>
        </w:rPr>
        <w:t>nd</w:t>
      </w:r>
      <w:proofErr w:type="spellEnd"/>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color w:val="800080"/>
        </w:rPr>
        <w:t>noOverlap</w:t>
      </w:r>
      <w:proofErr w:type="spellEnd"/>
      <w:r>
        <w:rPr>
          <w:rFonts w:ascii="Courier New" w:hAnsi="Courier New" w:cs="Courier New"/>
          <w:color w:val="000000"/>
        </w:rPr>
        <w:t>(</w:t>
      </w:r>
      <w:proofErr w:type="gramEnd"/>
      <w:r>
        <w:rPr>
          <w:rFonts w:ascii="Courier New" w:hAnsi="Courier New" w:cs="Courier New"/>
        </w:rPr>
        <w:t xml:space="preserve"> </w:t>
      </w:r>
      <w:r>
        <w:rPr>
          <w:rFonts w:ascii="Courier New" w:hAnsi="Courier New" w:cs="Courier New"/>
          <w:color w:val="800080"/>
        </w:rPr>
        <w:t>append</w:t>
      </w:r>
      <w:r>
        <w:rPr>
          <w:rFonts w:ascii="Courier New" w:hAnsi="Courier New" w:cs="Courier New"/>
          <w:color w:val="000000"/>
        </w:rPr>
        <w:t>(</w:t>
      </w:r>
      <w:r>
        <w:rPr>
          <w:rFonts w:ascii="Courier New" w:hAnsi="Courier New" w:cs="Courier New"/>
        </w:rPr>
        <w:tab/>
      </w:r>
      <w:proofErr w:type="spellStart"/>
      <w:r>
        <w:rPr>
          <w:rFonts w:ascii="Courier New" w:hAnsi="Courier New" w:cs="Courier New"/>
          <w:color w:val="404080"/>
        </w:rPr>
        <w:t>alloc_itvs</w:t>
      </w:r>
      <w:proofErr w:type="spellEnd"/>
      <w:r>
        <w:rPr>
          <w:rFonts w:ascii="Courier New" w:hAnsi="Courier New" w:cs="Courier New"/>
          <w:color w:val="000000"/>
        </w:rPr>
        <w:t>[</w:t>
      </w:r>
      <w:r>
        <w:rPr>
          <w:rFonts w:ascii="Courier New" w:hAnsi="Courier New" w:cs="Courier New"/>
          <w:color w:val="404080"/>
        </w:rPr>
        <w:t>md</w:t>
      </w:r>
      <w:r>
        <w:rPr>
          <w:rFonts w:ascii="Courier New" w:hAnsi="Courier New" w:cs="Courier New"/>
          <w:color w:val="000000"/>
        </w:rPr>
        <w:t>],</w:t>
      </w:r>
      <w:r>
        <w:rPr>
          <w:rFonts w:ascii="Courier New" w:hAnsi="Courier New" w:cs="Courier New"/>
        </w:rPr>
        <w:tab/>
      </w:r>
      <w:proofErr w:type="spellStart"/>
      <w:r>
        <w:rPr>
          <w:rFonts w:ascii="Courier New" w:hAnsi="Courier New" w:cs="Courier New"/>
          <w:color w:val="404080"/>
        </w:rPr>
        <w:t>alloc_itvs</w:t>
      </w:r>
      <w:proofErr w:type="spellEnd"/>
      <w:r>
        <w:rPr>
          <w:rFonts w:ascii="Courier New" w:hAnsi="Courier New" w:cs="Courier New"/>
          <w:color w:val="000000"/>
        </w:rPr>
        <w:t>[</w:t>
      </w:r>
      <w:proofErr w:type="spellStart"/>
      <w:r>
        <w:rPr>
          <w:rFonts w:ascii="Courier New" w:hAnsi="Courier New" w:cs="Courier New"/>
          <w:color w:val="404080"/>
        </w:rPr>
        <w:t>nd</w:t>
      </w:r>
      <w:proofErr w:type="spellEnd"/>
      <w:r>
        <w:rPr>
          <w:rFonts w:ascii="Courier New" w:hAnsi="Courier New" w:cs="Courier New"/>
          <w:color w:val="000000"/>
        </w:rPr>
        <w:t>]));</w:t>
      </w:r>
    </w:p>
    <w:p w:rsidR="005575AB"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p>
    <w:p w:rsidR="005575AB" w:rsidRDefault="005575AB"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color w:val="000000"/>
        </w:rPr>
      </w:pPr>
      <w:r>
        <w:rPr>
          <w:rFonts w:ascii="Courier New" w:hAnsi="Courier New" w:cs="Courier New"/>
        </w:rPr>
        <w:tab/>
      </w:r>
      <w:r>
        <w:rPr>
          <w:rFonts w:ascii="Courier New" w:hAnsi="Courier New" w:cs="Courier New"/>
        </w:rPr>
        <w:tab/>
      </w:r>
      <w:proofErr w:type="spellStart"/>
      <w:proofErr w:type="gramStart"/>
      <w:r w:rsidR="000B3557">
        <w:rPr>
          <w:rFonts w:ascii="Courier New" w:hAnsi="Courier New" w:cs="Courier New"/>
          <w:color w:val="0000FF"/>
        </w:rPr>
        <w:t>forall</w:t>
      </w:r>
      <w:proofErr w:type="spellEnd"/>
      <w:proofErr w:type="gramEnd"/>
      <w:r w:rsidR="000B3557">
        <w:rPr>
          <w:rFonts w:ascii="Courier New" w:hAnsi="Courier New" w:cs="Courier New"/>
        </w:rPr>
        <w:t xml:space="preserve"> </w:t>
      </w:r>
      <w:r w:rsidR="000B3557">
        <w:rPr>
          <w:rFonts w:ascii="Courier New" w:hAnsi="Courier New" w:cs="Courier New"/>
          <w:color w:val="000000"/>
        </w:rPr>
        <w:t>(</w:t>
      </w:r>
      <w:r w:rsidR="000B3557">
        <w:rPr>
          <w:rFonts w:ascii="Courier New" w:hAnsi="Courier New" w:cs="Courier New"/>
          <w:color w:val="404080"/>
        </w:rPr>
        <w:t>ne</w:t>
      </w:r>
      <w:r w:rsidR="000B3557">
        <w:rPr>
          <w:rFonts w:ascii="Courier New" w:hAnsi="Courier New" w:cs="Courier New"/>
        </w:rPr>
        <w:t xml:space="preserve"> </w:t>
      </w:r>
      <w:r w:rsidR="000B3557">
        <w:rPr>
          <w:rFonts w:ascii="Courier New" w:hAnsi="Courier New" w:cs="Courier New"/>
          <w:color w:val="0000FF"/>
        </w:rPr>
        <w:t>in</w:t>
      </w:r>
      <w:r w:rsidR="000B3557">
        <w:rPr>
          <w:rFonts w:ascii="Courier New" w:hAnsi="Courier New" w:cs="Courier New"/>
        </w:rPr>
        <w:t xml:space="preserve"> </w:t>
      </w:r>
      <w:r w:rsidR="000B3557">
        <w:rPr>
          <w:rFonts w:ascii="Courier New" w:hAnsi="Courier New" w:cs="Courier New"/>
          <w:color w:val="404080"/>
        </w:rPr>
        <w:t>modes</w:t>
      </w:r>
      <w:r w:rsidR="000B3557">
        <w:rPr>
          <w:rFonts w:ascii="Courier New" w:hAnsi="Courier New" w:cs="Courier New"/>
        </w:rPr>
        <w:tab/>
      </w:r>
      <w:r w:rsidR="000B3557">
        <w:rPr>
          <w:rFonts w:ascii="Courier New" w:hAnsi="Courier New" w:cs="Courier New"/>
          <w:color w:val="000000"/>
        </w:rPr>
        <w:t>:</w:t>
      </w:r>
      <w:r w:rsidR="000B3557">
        <w:rPr>
          <w:rFonts w:ascii="Courier New" w:hAnsi="Courier New" w:cs="Courier New"/>
          <w:color w:val="000000"/>
        </w:rPr>
        <w:tab/>
        <w:t>(</w:t>
      </w:r>
      <w:proofErr w:type="spellStart"/>
      <w:r w:rsidR="000B3557">
        <w:rPr>
          <w:rFonts w:ascii="Courier New" w:hAnsi="Courier New" w:cs="Courier New"/>
          <w:color w:val="404080"/>
        </w:rPr>
        <w:t>ne</w:t>
      </w:r>
      <w:r w:rsidR="000B3557">
        <w:rPr>
          <w:rFonts w:ascii="Courier New" w:hAnsi="Courier New" w:cs="Courier New"/>
          <w:color w:val="000000"/>
        </w:rPr>
        <w:t>.</w:t>
      </w:r>
      <w:r w:rsidR="000B3557">
        <w:rPr>
          <w:rFonts w:ascii="Courier New" w:hAnsi="Courier New" w:cs="Courier New"/>
          <w:color w:val="404080"/>
        </w:rPr>
        <w:t>machine</w:t>
      </w:r>
      <w:proofErr w:type="spellEnd"/>
      <w:r w:rsidR="000B3557">
        <w:rPr>
          <w:rFonts w:ascii="Courier New" w:hAnsi="Courier New" w:cs="Courier New"/>
          <w:color w:val="000000"/>
        </w:rPr>
        <w:t>==</w:t>
      </w:r>
      <w:r w:rsidR="000B3557">
        <w:rPr>
          <w:rFonts w:ascii="Courier New" w:hAnsi="Courier New" w:cs="Courier New"/>
          <w:color w:val="404080"/>
        </w:rPr>
        <w:t>md</w:t>
      </w:r>
      <w:r w:rsidR="000B3557">
        <w:rPr>
          <w:rFonts w:ascii="Courier New" w:hAnsi="Courier New" w:cs="Courier New"/>
          <w:color w:val="000000"/>
        </w:rPr>
        <w:t>.</w:t>
      </w:r>
      <w:r w:rsidR="000B3557">
        <w:rPr>
          <w:rFonts w:ascii="Courier New" w:hAnsi="Courier New" w:cs="Courier New"/>
          <w:color w:val="404080"/>
        </w:rPr>
        <w:t>machine</w:t>
      </w:r>
      <w:r w:rsidR="000B3557">
        <w:rPr>
          <w:rFonts w:ascii="Courier New" w:hAnsi="Courier New" w:cs="Courier New"/>
          <w:color w:val="000000"/>
        </w:rPr>
        <w:t>-</w:t>
      </w:r>
      <w:r w:rsidR="000B3557">
        <w:rPr>
          <w:rFonts w:ascii="Courier New" w:hAnsi="Courier New" w:cs="Courier New"/>
          <w:color w:val="644632"/>
        </w:rPr>
        <w:t>1</w:t>
      </w:r>
      <w:r w:rsidR="000B3557">
        <w:rPr>
          <w:rFonts w:ascii="Courier New" w:hAnsi="Courier New" w:cs="Courier New"/>
          <w:color w:val="000000"/>
        </w:rPr>
        <w:t xml:space="preserve">) </w:t>
      </w:r>
    </w:p>
    <w:p w:rsidR="000B3557" w:rsidRDefault="005575AB" w:rsidP="005575A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000B3557">
        <w:rPr>
          <w:rFonts w:ascii="Courier New" w:hAnsi="Courier New" w:cs="Courier New"/>
          <w:color w:val="000000"/>
        </w:rPr>
        <w:t>&amp;&amp;</w:t>
      </w:r>
      <w:r>
        <w:rPr>
          <w:rFonts w:ascii="Courier New" w:hAnsi="Courier New" w:cs="Courier New"/>
          <w:color w:val="000000"/>
        </w:rPr>
        <w:tab/>
      </w:r>
      <w:r w:rsidR="000B3557">
        <w:rPr>
          <w:rFonts w:ascii="Courier New" w:hAnsi="Courier New" w:cs="Courier New"/>
        </w:rPr>
        <w:t>(</w:t>
      </w:r>
      <w:proofErr w:type="spellStart"/>
      <w:r w:rsidR="000B3557">
        <w:rPr>
          <w:rFonts w:ascii="Courier New" w:hAnsi="Courier New" w:cs="Courier New"/>
          <w:color w:val="404080"/>
        </w:rPr>
        <w:t>ne</w:t>
      </w:r>
      <w:r w:rsidR="000B3557">
        <w:rPr>
          <w:rFonts w:ascii="Courier New" w:hAnsi="Courier New" w:cs="Courier New"/>
          <w:color w:val="000000"/>
        </w:rPr>
        <w:t>.</w:t>
      </w:r>
      <w:r w:rsidR="000B3557">
        <w:rPr>
          <w:rFonts w:ascii="Courier New" w:hAnsi="Courier New" w:cs="Courier New"/>
          <w:color w:val="404080"/>
        </w:rPr>
        <w:t>taskid</w:t>
      </w:r>
      <w:proofErr w:type="spellEnd"/>
      <w:r w:rsidR="000B3557">
        <w:rPr>
          <w:rFonts w:ascii="Courier New" w:hAnsi="Courier New" w:cs="Courier New"/>
          <w:color w:val="000000"/>
        </w:rPr>
        <w:t>&gt;</w:t>
      </w:r>
      <w:proofErr w:type="spellStart"/>
      <w:r w:rsidR="000B3557">
        <w:rPr>
          <w:rFonts w:ascii="Courier New" w:hAnsi="Courier New" w:cs="Courier New"/>
          <w:color w:val="404080"/>
        </w:rPr>
        <w:t>md</w:t>
      </w:r>
      <w:r w:rsidR="000B3557">
        <w:rPr>
          <w:rFonts w:ascii="Courier New" w:hAnsi="Courier New" w:cs="Courier New"/>
          <w:color w:val="000000"/>
        </w:rPr>
        <w:t>.</w:t>
      </w:r>
      <w:r w:rsidR="000B3557">
        <w:rPr>
          <w:rFonts w:ascii="Courier New" w:hAnsi="Courier New" w:cs="Courier New"/>
          <w:color w:val="404080"/>
        </w:rPr>
        <w:t>taskid</w:t>
      </w:r>
      <w:proofErr w:type="spellEnd"/>
      <w:r w:rsidR="000B3557">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color w:val="404080"/>
        </w:rPr>
        <w:t>ctPrec2</w:t>
      </w:r>
      <w:r>
        <w:rPr>
          <w:rFonts w:ascii="Courier New" w:hAnsi="Courier New" w:cs="Courier New"/>
          <w:color w:val="000000"/>
        </w:rPr>
        <w:t>[</w:t>
      </w:r>
      <w:proofErr w:type="gramEnd"/>
      <w:r>
        <w:rPr>
          <w:rFonts w:ascii="Courier New" w:hAnsi="Courier New" w:cs="Courier New"/>
          <w:color w:val="404080"/>
        </w:rPr>
        <w:t>md</w:t>
      </w:r>
      <w:r>
        <w:rPr>
          <w:rFonts w:ascii="Courier New" w:hAnsi="Courier New" w:cs="Courier New"/>
          <w:color w:val="000000"/>
        </w:rPr>
        <w:t>][</w:t>
      </w:r>
      <w:r>
        <w:rPr>
          <w:rFonts w:ascii="Courier New" w:hAnsi="Courier New" w:cs="Courier New"/>
          <w:color w:val="404080"/>
        </w:rPr>
        <w:t>ne</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color w:val="800080"/>
        </w:rPr>
        <w:t>noOverlap</w:t>
      </w:r>
      <w:proofErr w:type="spellEnd"/>
      <w:r>
        <w:rPr>
          <w:rFonts w:ascii="Courier New" w:hAnsi="Courier New" w:cs="Courier New"/>
          <w:color w:val="000000"/>
        </w:rPr>
        <w:t>(</w:t>
      </w:r>
      <w:proofErr w:type="gramEnd"/>
      <w:r>
        <w:rPr>
          <w:rFonts w:ascii="Courier New" w:hAnsi="Courier New" w:cs="Courier New"/>
        </w:rPr>
        <w:t xml:space="preserve"> </w:t>
      </w:r>
      <w:r>
        <w:rPr>
          <w:rFonts w:ascii="Courier New" w:hAnsi="Courier New" w:cs="Courier New"/>
          <w:color w:val="800080"/>
        </w:rPr>
        <w:t>append</w:t>
      </w:r>
      <w:r>
        <w:rPr>
          <w:rFonts w:ascii="Courier New" w:hAnsi="Courier New" w:cs="Courier New"/>
          <w:color w:val="000000"/>
        </w:rPr>
        <w:t>(</w:t>
      </w:r>
      <w:r>
        <w:rPr>
          <w:rFonts w:ascii="Courier New" w:hAnsi="Courier New" w:cs="Courier New"/>
        </w:rPr>
        <w:tab/>
      </w:r>
      <w:proofErr w:type="spellStart"/>
      <w:r>
        <w:rPr>
          <w:rFonts w:ascii="Courier New" w:hAnsi="Courier New" w:cs="Courier New"/>
          <w:color w:val="404080"/>
        </w:rPr>
        <w:t>alloc_itvs</w:t>
      </w:r>
      <w:proofErr w:type="spellEnd"/>
      <w:r>
        <w:rPr>
          <w:rFonts w:ascii="Courier New" w:hAnsi="Courier New" w:cs="Courier New"/>
          <w:color w:val="000000"/>
        </w:rPr>
        <w:t>[</w:t>
      </w:r>
      <w:r>
        <w:rPr>
          <w:rFonts w:ascii="Courier New" w:hAnsi="Courier New" w:cs="Courier New"/>
          <w:color w:val="404080"/>
        </w:rPr>
        <w:t>md</w:t>
      </w:r>
      <w:r>
        <w:rPr>
          <w:rFonts w:ascii="Courier New" w:hAnsi="Courier New" w:cs="Courier New"/>
          <w:color w:val="000000"/>
        </w:rPr>
        <w:t>],</w:t>
      </w:r>
      <w:r>
        <w:rPr>
          <w:rFonts w:ascii="Courier New" w:hAnsi="Courier New" w:cs="Courier New"/>
        </w:rPr>
        <w:tab/>
      </w:r>
      <w:proofErr w:type="spellStart"/>
      <w:r>
        <w:rPr>
          <w:rFonts w:ascii="Courier New" w:hAnsi="Courier New" w:cs="Courier New"/>
          <w:color w:val="404080"/>
        </w:rPr>
        <w:t>alloc_itvs</w:t>
      </w:r>
      <w:proofErr w:type="spellEnd"/>
      <w:r>
        <w:rPr>
          <w:rFonts w:ascii="Courier New" w:hAnsi="Courier New" w:cs="Courier New"/>
          <w:color w:val="000000"/>
        </w:rPr>
        <w:t>[</w:t>
      </w:r>
      <w:r>
        <w:rPr>
          <w:rFonts w:ascii="Courier New" w:hAnsi="Courier New" w:cs="Courier New"/>
          <w:color w:val="404080"/>
        </w:rPr>
        <w:t>ne</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ab/>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proofErr w:type="spellStart"/>
      <w:proofErr w:type="gramStart"/>
      <w:r>
        <w:rPr>
          <w:rFonts w:ascii="Courier New" w:hAnsi="Courier New" w:cs="Courier New"/>
          <w:color w:val="0000FF"/>
        </w:rPr>
        <w:t>forall</w:t>
      </w:r>
      <w:proofErr w:type="spellEnd"/>
      <w:proofErr w:type="gramEnd"/>
      <w:r>
        <w:rPr>
          <w:rFonts w:ascii="Courier New" w:hAnsi="Courier New" w:cs="Courier New"/>
        </w:rPr>
        <w:t xml:space="preserve"> </w:t>
      </w:r>
      <w:r>
        <w:rPr>
          <w:rFonts w:ascii="Courier New" w:hAnsi="Courier New" w:cs="Courier New"/>
          <w:color w:val="000000"/>
        </w:rPr>
        <w:t>(</w:t>
      </w:r>
      <w:r>
        <w:rPr>
          <w:rFonts w:ascii="Courier New" w:hAnsi="Courier New" w:cs="Courier New"/>
          <w:color w:val="404080"/>
        </w:rPr>
        <w:t>t</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tasks</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color w:val="0000FF"/>
        </w:rPr>
        <w:t>forall</w:t>
      </w:r>
      <w:proofErr w:type="spellEnd"/>
      <w:proofErr w:type="gramEnd"/>
      <w:r>
        <w:rPr>
          <w:rFonts w:ascii="Courier New" w:hAnsi="Courier New" w:cs="Courier New"/>
        </w:rPr>
        <w:t xml:space="preserve"> </w:t>
      </w:r>
      <w:r>
        <w:rPr>
          <w:rFonts w:ascii="Courier New" w:hAnsi="Courier New" w:cs="Courier New"/>
          <w:color w:val="000000"/>
        </w:rPr>
        <w:t>(</w:t>
      </w:r>
      <w:r>
        <w:rPr>
          <w:rFonts w:ascii="Courier New" w:hAnsi="Courier New" w:cs="Courier New"/>
          <w:color w:val="404080"/>
        </w:rPr>
        <w:t>m</w:t>
      </w:r>
      <w:r>
        <w:rPr>
          <w:rFonts w:ascii="Courier New" w:hAnsi="Courier New" w:cs="Courier New"/>
        </w:rPr>
        <w:t xml:space="preserve"> </w:t>
      </w:r>
      <w:r>
        <w:rPr>
          <w:rFonts w:ascii="Courier New" w:hAnsi="Courier New" w:cs="Courier New"/>
          <w:color w:val="0000FF"/>
        </w:rPr>
        <w:t>in</w:t>
      </w:r>
      <w:r>
        <w:rPr>
          <w:rFonts w:ascii="Courier New" w:hAnsi="Courier New" w:cs="Courier New"/>
        </w:rPr>
        <w:t xml:space="preserve"> </w:t>
      </w:r>
      <w:r>
        <w:rPr>
          <w:rFonts w:ascii="Courier New" w:hAnsi="Courier New" w:cs="Courier New"/>
          <w:color w:val="404080"/>
        </w:rPr>
        <w:t>modes</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color w:val="800080"/>
        </w:rPr>
        <w:t>noOverlap</w:t>
      </w:r>
      <w:proofErr w:type="spellEnd"/>
      <w:proofErr w:type="gramEnd"/>
      <w:r>
        <w:rPr>
          <w:rFonts w:ascii="Courier New" w:hAnsi="Courier New" w:cs="Courier New"/>
        </w:rPr>
        <w:t xml:space="preserve"> </w:t>
      </w:r>
      <w:r>
        <w:rPr>
          <w:rFonts w:ascii="Courier New" w:hAnsi="Courier New" w:cs="Courier New"/>
          <w:color w:val="000000"/>
        </w:rPr>
        <w:t>(</w:t>
      </w:r>
      <w:proofErr w:type="spellStart"/>
      <w:r>
        <w:rPr>
          <w:rFonts w:ascii="Courier New" w:hAnsi="Courier New" w:cs="Courier New"/>
          <w:color w:val="404080"/>
        </w:rPr>
        <w:t>crossover_seq_L</w:t>
      </w:r>
      <w:proofErr w:type="spellEnd"/>
      <w:r>
        <w:rPr>
          <w:rFonts w:ascii="Courier New" w:hAnsi="Courier New" w:cs="Courier New"/>
          <w:color w:val="000000"/>
        </w:rPr>
        <w:t>[</w:t>
      </w:r>
      <w:r>
        <w:rPr>
          <w:rFonts w:ascii="Courier New" w:hAnsi="Courier New" w:cs="Courier New"/>
          <w:color w:val="404080"/>
        </w:rPr>
        <w:t>m</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color w:val="800080"/>
        </w:rPr>
        <w:t>noOverlap</w:t>
      </w:r>
      <w:proofErr w:type="spellEnd"/>
      <w:proofErr w:type="gramEnd"/>
      <w:r>
        <w:rPr>
          <w:rFonts w:ascii="Courier New" w:hAnsi="Courier New" w:cs="Courier New"/>
        </w:rPr>
        <w:t xml:space="preserve"> </w:t>
      </w:r>
      <w:r>
        <w:rPr>
          <w:rFonts w:ascii="Courier New" w:hAnsi="Courier New" w:cs="Courier New"/>
          <w:color w:val="000000"/>
        </w:rPr>
        <w:t>(</w:t>
      </w:r>
      <w:proofErr w:type="spellStart"/>
      <w:r>
        <w:rPr>
          <w:rFonts w:ascii="Courier New" w:hAnsi="Courier New" w:cs="Courier New"/>
          <w:color w:val="404080"/>
        </w:rPr>
        <w:t>crossover_seq_R</w:t>
      </w:r>
      <w:proofErr w:type="spellEnd"/>
      <w:r>
        <w:rPr>
          <w:rFonts w:ascii="Courier New" w:hAnsi="Courier New" w:cs="Courier New"/>
          <w:color w:val="000000"/>
        </w:rPr>
        <w:t>[</w:t>
      </w:r>
      <w:r>
        <w:rPr>
          <w:rFonts w:ascii="Courier New" w:hAnsi="Courier New" w:cs="Courier New"/>
          <w:color w:val="404080"/>
        </w:rPr>
        <w:t>m</w:t>
      </w:r>
      <w:r>
        <w:rPr>
          <w:rFonts w:ascii="Courier New" w:hAnsi="Courier New" w:cs="Courier New"/>
          <w:color w:val="000000"/>
        </w:rPr>
        <w:t>]);</w:t>
      </w:r>
    </w:p>
    <w:p w:rsidR="000B3557" w:rsidRDefault="000B3557" w:rsidP="0015434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0"/>
        <w:jc w:val="left"/>
        <w:rPr>
          <w:rFonts w:ascii="Courier New" w:hAnsi="Courier New" w:cs="Courier New"/>
        </w:rPr>
      </w:pPr>
      <w:r>
        <w:rPr>
          <w:rFonts w:ascii="Courier New" w:hAnsi="Courier New" w:cs="Courier New"/>
          <w:color w:val="000000"/>
        </w:rPr>
        <w:tab/>
      </w:r>
      <w:r>
        <w:rPr>
          <w:rFonts w:ascii="Courier New" w:hAnsi="Courier New" w:cs="Courier New"/>
          <w:color w:val="000000"/>
        </w:rPr>
        <w:tab/>
        <w:t>}</w:t>
      </w:r>
    </w:p>
    <w:p w:rsidR="000B3557" w:rsidRDefault="000B3557" w:rsidP="0015434D">
      <w:pPr>
        <w:pBdr>
          <w:top w:val="single" w:sz="4" w:space="1" w:color="auto"/>
          <w:left w:val="single" w:sz="4" w:space="1" w:color="auto"/>
          <w:bottom w:val="single" w:sz="4" w:space="1" w:color="auto"/>
          <w:right w:val="single" w:sz="4" w:space="1" w:color="auto"/>
        </w:pBdr>
      </w:pPr>
      <w:r>
        <w:rPr>
          <w:rFonts w:ascii="Courier New" w:hAnsi="Courier New" w:cs="Courier New"/>
          <w:color w:val="000000"/>
        </w:rPr>
        <w:t>}</w:t>
      </w:r>
    </w:p>
    <w:p w:rsidR="000B3557" w:rsidRDefault="000B3557" w:rsidP="0015434D">
      <w:pPr>
        <w:pStyle w:val="Caption"/>
        <w:rPr>
          <w:ins w:id="2032" w:author="Iman Zabet" w:date="2012-05-17T09:25:00Z"/>
        </w:rPr>
      </w:pPr>
      <w:bookmarkStart w:id="2033" w:name="_Ref325010016"/>
      <w:proofErr w:type="gramStart"/>
      <w:ins w:id="2034" w:author="Iman Zabet" w:date="2012-05-17T09:21:00Z">
        <w:r>
          <w:t>Fig.</w:t>
        </w:r>
        <w:proofErr w:type="gramEnd"/>
        <w:r>
          <w:t xml:space="preserve"> </w:t>
        </w:r>
        <w:r>
          <w:fldChar w:fldCharType="begin"/>
        </w:r>
        <w:r>
          <w:instrText xml:space="preserve"> SEQ Fig. \* ARABIC </w:instrText>
        </w:r>
      </w:ins>
      <w:r>
        <w:fldChar w:fldCharType="separate"/>
      </w:r>
      <w:r w:rsidR="00981F58">
        <w:rPr>
          <w:noProof/>
        </w:rPr>
        <w:t>18</w:t>
      </w:r>
      <w:ins w:id="2035" w:author="Iman Zabet" w:date="2012-05-17T09:21:00Z">
        <w:r>
          <w:fldChar w:fldCharType="end"/>
        </w:r>
        <w:bookmarkEnd w:id="2033"/>
        <w:r>
          <w:t xml:space="preserve"> </w:t>
        </w:r>
      </w:ins>
      <w:ins w:id="2036" w:author="Iman Zabet" w:date="2012-05-17T09:22:00Z">
        <w:r w:rsidR="006E7395">
          <w:t>–</w:t>
        </w:r>
      </w:ins>
      <w:ins w:id="2037" w:author="Iman Zabet" w:date="2012-05-17T09:21:00Z">
        <w:r>
          <w:t xml:space="preserve"> </w:t>
        </w:r>
      </w:ins>
      <w:ins w:id="2038" w:author="Iman Zabet" w:date="2012-05-17T09:22:00Z">
        <w:r w:rsidR="006E7395">
          <w:t>The latest model with all the constraints same a</w:t>
        </w:r>
        <w:r w:rsidR="006E7395" w:rsidRPr="0015434D">
          <w:t xml:space="preserve">s </w:t>
        </w:r>
      </w:ins>
      <w:ins w:id="2039" w:author="Iman Zabet" w:date="2012-05-17T09:25:00Z">
        <w:r w:rsidR="00720438" w:rsidRPr="0015434D">
          <w:t xml:space="preserve">Modified QCSP </w:t>
        </w:r>
        <w:r w:rsidR="00720438" w:rsidRPr="0015434D">
          <w:fldChar w:fldCharType="begin"/>
        </w:r>
        <w:r w:rsidR="00720438" w:rsidRPr="0015434D">
          <w:instrText xml:space="preserve"> REF _Ref323679595 \h  \* MERGEFORMAT </w:instrText>
        </w:r>
      </w:ins>
      <w:ins w:id="2040" w:author="Iman Zabet" w:date="2012-05-17T09:25:00Z">
        <w:r w:rsidR="00720438" w:rsidRPr="0015434D">
          <w:fldChar w:fldCharType="separate"/>
        </w:r>
      </w:ins>
      <w:r w:rsidR="00981F58" w:rsidRPr="00981F58">
        <w:t>(16)</w:t>
      </w:r>
      <w:ins w:id="2041" w:author="Iman Zabet" w:date="2012-05-17T09:25:00Z">
        <w:r w:rsidR="00720438" w:rsidRPr="0015434D">
          <w:fldChar w:fldCharType="end"/>
        </w:r>
        <w:r w:rsidR="00720438" w:rsidRPr="0015434D">
          <w:t>-</w:t>
        </w:r>
        <w:r w:rsidR="00720438" w:rsidRPr="0015434D">
          <w:fldChar w:fldCharType="begin"/>
        </w:r>
        <w:r w:rsidR="00720438" w:rsidRPr="0015434D">
          <w:instrText xml:space="preserve"> REF _Ref323679765 \h  \* MERGEFORMAT </w:instrText>
        </w:r>
      </w:ins>
      <w:ins w:id="2042" w:author="Iman Zabet" w:date="2012-05-17T09:25:00Z">
        <w:r w:rsidR="00720438" w:rsidRPr="0015434D">
          <w:fldChar w:fldCharType="separate"/>
        </w:r>
      </w:ins>
      <w:r w:rsidR="00981F58" w:rsidRPr="00981F58">
        <w:t>(30)</w:t>
      </w:r>
      <w:ins w:id="2043" w:author="Iman Zabet" w:date="2012-05-17T09:25:00Z">
        <w:r w:rsidR="00720438" w:rsidRPr="0015434D">
          <w:fldChar w:fldCharType="end"/>
        </w:r>
      </w:ins>
    </w:p>
    <w:p w:rsidR="00017739" w:rsidRPr="0015434D" w:rsidRDefault="00E4531F" w:rsidP="0015434D">
      <w:pPr>
        <w:rPr>
          <w:ins w:id="2044" w:author="Iman Zabet" w:date="2012-05-07T03:01:00Z"/>
          <w:lang w:bidi="fa-IR"/>
        </w:rPr>
      </w:pPr>
      <w:ins w:id="2045" w:author="Iman Zabet" w:date="2012-05-17T09:27:00Z">
        <w:r>
          <w:rPr>
            <w:lang w:bidi="fa-IR"/>
          </w:rPr>
          <w:t xml:space="preserve">Until now, we conclude the previous models and scenario within </w:t>
        </w:r>
        <w:r>
          <w:rPr>
            <w:lang w:bidi="fa-IR"/>
          </w:rPr>
          <w:fldChar w:fldCharType="begin"/>
        </w:r>
        <w:r>
          <w:rPr>
            <w:lang w:bidi="fa-IR"/>
          </w:rPr>
          <w:instrText xml:space="preserve"> REF _Ref324126476 \h </w:instrText>
        </w:r>
      </w:ins>
      <w:r>
        <w:rPr>
          <w:lang w:bidi="fa-IR"/>
        </w:rPr>
      </w:r>
      <w:r>
        <w:rPr>
          <w:lang w:bidi="fa-IR"/>
        </w:rPr>
        <w:fldChar w:fldCharType="separate"/>
      </w:r>
      <w:ins w:id="2046" w:author="Iman Zabet" w:date="2012-05-07T03:47:00Z">
        <w:r w:rsidR="00981F58">
          <w:t xml:space="preserve">Table </w:t>
        </w:r>
      </w:ins>
      <w:r w:rsidR="00981F58">
        <w:rPr>
          <w:noProof/>
        </w:rPr>
        <w:t>1</w:t>
      </w:r>
      <w:ins w:id="2047" w:author="Iman Zabet" w:date="2012-05-17T09:27:00Z">
        <w:r>
          <w:rPr>
            <w:lang w:bidi="fa-IR"/>
          </w:rPr>
          <w:fldChar w:fldCharType="end"/>
        </w:r>
        <w:r>
          <w:rPr>
            <w:lang w:bidi="fa-IR"/>
          </w:rPr>
          <w:t>.</w:t>
        </w:r>
      </w:ins>
    </w:p>
    <w:tbl>
      <w:tblPr>
        <w:tblStyle w:val="TableSimple2"/>
        <w:tblW w:w="0" w:type="auto"/>
        <w:tblLook w:val="04A0" w:firstRow="1" w:lastRow="0" w:firstColumn="1" w:lastColumn="0" w:noHBand="0" w:noVBand="1"/>
      </w:tblPr>
      <w:tblGrid>
        <w:gridCol w:w="1856"/>
        <w:gridCol w:w="1300"/>
        <w:gridCol w:w="1509"/>
        <w:gridCol w:w="1233"/>
        <w:gridCol w:w="1482"/>
        <w:gridCol w:w="1531"/>
        <w:gridCol w:w="1426"/>
      </w:tblGrid>
      <w:tr w:rsidR="003E46E3" w:rsidTr="003E46E3">
        <w:trPr>
          <w:cnfStyle w:val="100000000000" w:firstRow="1" w:lastRow="0" w:firstColumn="0" w:lastColumn="0" w:oddVBand="0" w:evenVBand="0" w:oddHBand="0"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342" w:type="dxa"/>
            <w:tcBorders>
              <w:tl2br w:val="single" w:sz="12" w:space="0" w:color="000000"/>
            </w:tcBorders>
          </w:tcPr>
          <w:p w:rsidR="001D6D9E" w:rsidRPr="000D5C1B" w:rsidRDefault="001D6D9E" w:rsidP="000D5C1B">
            <w:pPr>
              <w:tabs>
                <w:tab w:val="left" w:pos="1276"/>
              </w:tabs>
              <w:spacing w:before="240" w:after="0"/>
              <w:ind w:firstLine="0"/>
              <w:jc w:val="right"/>
              <w:rPr>
                <w:ins w:id="2048" w:author="Iman Zabet" w:date="2012-05-16T03:48:00Z"/>
                <w:sz w:val="22"/>
                <w:szCs w:val="22"/>
              </w:rPr>
            </w:pPr>
            <w:ins w:id="2049" w:author="Iman Zabet" w:date="2012-05-16T03:48:00Z">
              <w:r w:rsidRPr="000D5C1B">
                <w:rPr>
                  <w:sz w:val="22"/>
                  <w:szCs w:val="22"/>
                </w:rPr>
                <w:t xml:space="preserve">Constraints </w:t>
              </w:r>
            </w:ins>
          </w:p>
          <w:p w:rsidR="001D6D9E" w:rsidRPr="000D5C1B" w:rsidRDefault="001D6D9E" w:rsidP="000D5C1B">
            <w:pPr>
              <w:tabs>
                <w:tab w:val="left" w:pos="1276"/>
              </w:tabs>
              <w:spacing w:before="240" w:after="0"/>
              <w:ind w:firstLine="0"/>
              <w:jc w:val="left"/>
              <w:rPr>
                <w:sz w:val="22"/>
                <w:szCs w:val="22"/>
              </w:rPr>
            </w:pPr>
            <w:r w:rsidRPr="000D5C1B">
              <w:rPr>
                <w:sz w:val="22"/>
                <w:szCs w:val="22"/>
              </w:rPr>
              <w:lastRenderedPageBreak/>
              <w:t>Scenarios</w:t>
            </w:r>
            <w:r w:rsidRPr="000D5C1B">
              <w:rPr>
                <w:sz w:val="22"/>
                <w:szCs w:val="22"/>
              </w:rPr>
              <w:tab/>
            </w:r>
          </w:p>
        </w:tc>
        <w:tc>
          <w:tcPr>
            <w:tcW w:w="1386" w:type="dxa"/>
            <w:vAlign w:val="center"/>
          </w:tcPr>
          <w:p w:rsidR="001D6D9E" w:rsidRDefault="001D6D9E" w:rsidP="00AE72B6">
            <w:pPr>
              <w:ind w:firstLine="0"/>
              <w:jc w:val="left"/>
              <w:cnfStyle w:val="100000000000" w:firstRow="1" w:lastRow="0" w:firstColumn="0" w:lastColumn="0" w:oddVBand="0" w:evenVBand="0" w:oddHBand="0" w:evenHBand="0" w:firstRowFirstColumn="0" w:firstRowLastColumn="0" w:lastRowFirstColumn="0" w:lastRowLastColumn="0"/>
            </w:pPr>
            <w:r>
              <w:lastRenderedPageBreak/>
              <w:t>Non-preemption</w:t>
            </w:r>
          </w:p>
        </w:tc>
        <w:tc>
          <w:tcPr>
            <w:tcW w:w="1704" w:type="dxa"/>
            <w:vAlign w:val="center"/>
          </w:tcPr>
          <w:p w:rsidR="001D6D9E" w:rsidRDefault="001D6D9E" w:rsidP="00AE72B6">
            <w:pPr>
              <w:ind w:firstLine="0"/>
              <w:jc w:val="left"/>
              <w:cnfStyle w:val="100000000000" w:firstRow="1" w:lastRow="0" w:firstColumn="0" w:lastColumn="0" w:oddVBand="0" w:evenVBand="0" w:oddHBand="0" w:evenHBand="0" w:firstRowFirstColumn="0" w:firstRowLastColumn="0" w:lastRowFirstColumn="0" w:lastRowLastColumn="0"/>
            </w:pPr>
            <w:r>
              <w:t xml:space="preserve">Overlapping and Non-overlapping </w:t>
            </w:r>
            <w:r>
              <w:lastRenderedPageBreak/>
              <w:t>tasks</w:t>
            </w:r>
          </w:p>
        </w:tc>
        <w:tc>
          <w:tcPr>
            <w:tcW w:w="1679" w:type="dxa"/>
            <w:vAlign w:val="center"/>
          </w:tcPr>
          <w:p w:rsidR="001D6D9E" w:rsidRDefault="001D6D9E" w:rsidP="00AE72B6">
            <w:pPr>
              <w:ind w:firstLine="0"/>
              <w:jc w:val="left"/>
              <w:cnfStyle w:val="100000000000" w:firstRow="1" w:lastRow="0" w:firstColumn="0" w:lastColumn="0" w:oddVBand="0" w:evenVBand="0" w:oddHBand="0" w:evenHBand="0" w:firstRowFirstColumn="0" w:firstRowLastColumn="0" w:lastRowFirstColumn="0" w:lastRowLastColumn="0"/>
            </w:pPr>
            <w:r>
              <w:lastRenderedPageBreak/>
              <w:t>Initial and final states</w:t>
            </w:r>
          </w:p>
        </w:tc>
        <w:tc>
          <w:tcPr>
            <w:tcW w:w="1701" w:type="dxa"/>
            <w:vAlign w:val="center"/>
          </w:tcPr>
          <w:p w:rsidR="001D6D9E" w:rsidRDefault="001D6D9E" w:rsidP="00AE72B6">
            <w:pPr>
              <w:ind w:firstLine="0"/>
              <w:jc w:val="left"/>
              <w:cnfStyle w:val="100000000000" w:firstRow="1" w:lastRow="0" w:firstColumn="0" w:lastColumn="0" w:oddVBand="0" w:evenVBand="0" w:oddHBand="0" w:evenHBand="0" w:firstRowFirstColumn="0" w:firstRowLastColumn="0" w:lastRowFirstColumn="0" w:lastRowLastColumn="0"/>
            </w:pPr>
            <w:r>
              <w:t>Precedence relationship</w:t>
            </w:r>
          </w:p>
        </w:tc>
        <w:tc>
          <w:tcPr>
            <w:tcW w:w="1706" w:type="dxa"/>
            <w:tcBorders>
              <w:right w:val="single" w:sz="4" w:space="0" w:color="auto"/>
            </w:tcBorders>
            <w:vAlign w:val="center"/>
          </w:tcPr>
          <w:p w:rsidR="001D6D9E" w:rsidRDefault="001D6D9E" w:rsidP="00AE72B6">
            <w:pPr>
              <w:ind w:firstLine="0"/>
              <w:jc w:val="left"/>
              <w:cnfStyle w:val="100000000000" w:firstRow="1" w:lastRow="0" w:firstColumn="0" w:lastColumn="0" w:oddVBand="0" w:evenVBand="0" w:oddHBand="0" w:evenHBand="0" w:firstRowFirstColumn="0" w:firstRowLastColumn="0" w:lastRowFirstColumn="0" w:lastRowLastColumn="0"/>
            </w:pPr>
            <w:r>
              <w:t>Non-Crossing over (Non-Interference)</w:t>
            </w:r>
          </w:p>
        </w:tc>
        <w:tc>
          <w:tcPr>
            <w:tcW w:w="1706" w:type="dxa"/>
            <w:tcBorders>
              <w:left w:val="single" w:sz="4" w:space="0" w:color="auto"/>
            </w:tcBorders>
            <w:vAlign w:val="center"/>
          </w:tcPr>
          <w:p w:rsidR="001D6D9E" w:rsidRDefault="001D6D9E" w:rsidP="0015434D">
            <w:pPr>
              <w:ind w:firstLine="0"/>
              <w:jc w:val="left"/>
              <w:cnfStyle w:val="100000000000" w:firstRow="1" w:lastRow="0" w:firstColumn="0" w:lastColumn="0" w:oddVBand="0" w:evenVBand="0" w:oddHBand="0" w:evenHBand="0" w:firstRowFirstColumn="0" w:firstRowLastColumn="0" w:lastRowFirstColumn="0" w:lastRowLastColumn="0"/>
              <w:rPr>
                <w:ins w:id="2050" w:author="Iman Zabet" w:date="2012-05-17T09:29:00Z"/>
              </w:rPr>
            </w:pPr>
            <w:ins w:id="2051" w:author="Iman Zabet" w:date="2012-05-17T09:31:00Z">
              <w:r>
                <w:t>Procedure</w:t>
              </w:r>
            </w:ins>
          </w:p>
        </w:tc>
      </w:tr>
      <w:tr w:rsidR="003E46E3" w:rsidTr="003E46E3">
        <w:trPr>
          <w:ins w:id="2052" w:author="Iman Zabet" w:date="2012-05-17T09:29:00Z"/>
        </w:trPr>
        <w:tc>
          <w:tcPr>
            <w:cnfStyle w:val="001000000000" w:firstRow="0" w:lastRow="0" w:firstColumn="1" w:lastColumn="0" w:oddVBand="0" w:evenVBand="0" w:oddHBand="0" w:evenHBand="0" w:firstRowFirstColumn="0" w:firstRowLastColumn="0" w:lastRowFirstColumn="0" w:lastRowLastColumn="0"/>
            <w:tcW w:w="2342" w:type="dxa"/>
            <w:vAlign w:val="center"/>
          </w:tcPr>
          <w:p w:rsidR="001D6D9E" w:rsidRPr="002F124D" w:rsidRDefault="001D6D9E" w:rsidP="00E63B25">
            <w:pPr>
              <w:ind w:firstLine="0"/>
              <w:jc w:val="left"/>
              <w:rPr>
                <w:ins w:id="2053" w:author="Iman Zabet" w:date="2012-05-17T09:29:00Z"/>
              </w:rPr>
            </w:pPr>
            <w:ins w:id="2054" w:author="Iman Zabet" w:date="2012-05-17T09:29:00Z">
              <w:r w:rsidRPr="002F124D">
                <w:lastRenderedPageBreak/>
                <w:t xml:space="preserve">QCSP </w:t>
              </w:r>
              <w:r w:rsidRPr="002F124D">
                <w:fldChar w:fldCharType="begin"/>
              </w:r>
              <w:r w:rsidRPr="002F124D">
                <w:instrText xml:space="preserve"> REF _Ref323585139 \h </w:instrText>
              </w:r>
            </w:ins>
            <w:r w:rsidRPr="002F124D">
              <w:instrText xml:space="preserve"> \* MERGEFORMAT </w:instrText>
            </w:r>
            <w:ins w:id="2055" w:author="Iman Zabet" w:date="2012-05-17T09:29:00Z">
              <w:r w:rsidRPr="002F124D">
                <w:fldChar w:fldCharType="separate"/>
              </w:r>
            </w:ins>
            <w:r w:rsidR="00981F58">
              <w:t>(</w:t>
            </w:r>
            <w:r w:rsidR="00981F58">
              <w:rPr>
                <w:noProof/>
              </w:rPr>
              <w:t>1</w:t>
            </w:r>
            <w:r w:rsidR="00981F58">
              <w:t>)</w:t>
            </w:r>
            <w:ins w:id="2056" w:author="Iman Zabet" w:date="2012-05-17T09:29:00Z">
              <w:r w:rsidRPr="002F124D">
                <w:fldChar w:fldCharType="end"/>
              </w:r>
              <w:r w:rsidRPr="002F124D">
                <w:t>-</w:t>
              </w:r>
              <w:r w:rsidRPr="002F124D">
                <w:fldChar w:fldCharType="begin"/>
              </w:r>
              <w:r w:rsidRPr="002F124D">
                <w:instrText xml:space="preserve"> REF _Ref323585245 \h </w:instrText>
              </w:r>
            </w:ins>
            <w:r w:rsidRPr="002F124D">
              <w:instrText xml:space="preserve"> \* MERGEFORMAT </w:instrText>
            </w:r>
            <w:ins w:id="2057" w:author="Iman Zabet" w:date="2012-05-17T09:29:00Z">
              <w:r w:rsidRPr="002F124D">
                <w:fldChar w:fldCharType="separate"/>
              </w:r>
            </w:ins>
            <w:r w:rsidR="00981F58">
              <w:rPr>
                <w:rFonts w:cstheme="majorBidi"/>
              </w:rPr>
              <w:t>(</w:t>
            </w:r>
            <w:r w:rsidR="00981F58">
              <w:rPr>
                <w:rFonts w:cstheme="majorBidi"/>
                <w:noProof/>
              </w:rPr>
              <w:t>15</w:t>
            </w:r>
            <w:r w:rsidR="00981F58">
              <w:rPr>
                <w:rFonts w:cstheme="majorBidi"/>
              </w:rPr>
              <w:t>)</w:t>
            </w:r>
            <w:ins w:id="2058" w:author="Iman Zabet" w:date="2012-05-17T09:29:00Z">
              <w:r w:rsidRPr="002F124D">
                <w:fldChar w:fldCharType="end"/>
              </w:r>
            </w:ins>
          </w:p>
        </w:tc>
        <w:tc>
          <w:tcPr>
            <w:tcW w:w="1386" w:type="dxa"/>
            <w:vAlign w:val="center"/>
          </w:tcPr>
          <w:p w:rsidR="001D6D9E"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59" w:author="Iman Zabet" w:date="2012-05-17T09:29:00Z"/>
              </w:rPr>
            </w:pPr>
            <w:ins w:id="2060" w:author="Iman Zabet" w:date="2012-05-17T09:29:00Z">
              <m:oMathPara>
                <m:oMath>
                  <m:r>
                    <m:rPr>
                      <m:scr m:val="double-struck"/>
                    </m:rPr>
                    <w:rPr>
                      <w:rFonts w:ascii="Cambria Math" w:hAnsi="Cambria Math"/>
                    </w:rPr>
                    <m:t>Y</m:t>
                  </m:r>
                </m:oMath>
              </m:oMathPara>
            </w:ins>
          </w:p>
        </w:tc>
        <w:tc>
          <w:tcPr>
            <w:tcW w:w="1704" w:type="dxa"/>
            <w:vAlign w:val="center"/>
          </w:tcPr>
          <w:p w:rsidR="001D6D9E"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61" w:author="Iman Zabet" w:date="2012-05-17T09:29:00Z"/>
              </w:rPr>
            </w:pPr>
            <w:ins w:id="2062" w:author="Iman Zabet" w:date="2012-05-17T09:29:00Z">
              <m:oMathPara>
                <m:oMath>
                  <m:r>
                    <m:rPr>
                      <m:scr m:val="double-struck"/>
                    </m:rPr>
                    <w:rPr>
                      <w:rFonts w:ascii="Cambria Math" w:hAnsi="Cambria Math"/>
                    </w:rPr>
                    <m:t>N</m:t>
                  </m:r>
                </m:oMath>
              </m:oMathPara>
            </w:ins>
          </w:p>
        </w:tc>
        <w:tc>
          <w:tcPr>
            <w:tcW w:w="1679" w:type="dxa"/>
            <w:vAlign w:val="center"/>
          </w:tcPr>
          <w:p w:rsidR="001D6D9E"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63" w:author="Iman Zabet" w:date="2012-05-17T09:29:00Z"/>
              </w:rPr>
            </w:pPr>
            <w:ins w:id="2064" w:author="Iman Zabet" w:date="2012-05-17T09:29:00Z">
              <m:oMathPara>
                <m:oMath>
                  <m:r>
                    <m:rPr>
                      <m:scr m:val="double-struck"/>
                    </m:rPr>
                    <w:rPr>
                      <w:rFonts w:ascii="Cambria Math" w:hAnsi="Cambria Math"/>
                    </w:rPr>
                    <m:t>Y</m:t>
                  </m:r>
                </m:oMath>
              </m:oMathPara>
            </w:ins>
          </w:p>
        </w:tc>
        <w:tc>
          <w:tcPr>
            <w:tcW w:w="1701" w:type="dxa"/>
            <w:vAlign w:val="center"/>
          </w:tcPr>
          <w:p w:rsidR="001D6D9E"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65" w:author="Iman Zabet" w:date="2012-05-17T09:29:00Z"/>
              </w:rPr>
            </w:pPr>
            <w:ins w:id="2066" w:author="Iman Zabet" w:date="2012-05-17T09:29:00Z">
              <m:oMathPara>
                <m:oMath>
                  <m:r>
                    <m:rPr>
                      <m:scr m:val="double-struck"/>
                    </m:rPr>
                    <w:rPr>
                      <w:rFonts w:ascii="Cambria Math" w:hAnsi="Cambria Math"/>
                    </w:rPr>
                    <m:t>Y</m:t>
                  </m:r>
                </m:oMath>
              </m:oMathPara>
            </w:ins>
          </w:p>
        </w:tc>
        <w:tc>
          <w:tcPr>
            <w:tcW w:w="1706" w:type="dxa"/>
            <w:tcBorders>
              <w:right w:val="single" w:sz="4" w:space="0" w:color="auto"/>
            </w:tcBorders>
            <w:vAlign w:val="center"/>
          </w:tcPr>
          <w:p w:rsidR="001D6D9E"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67" w:author="Iman Zabet" w:date="2012-05-17T09:29:00Z"/>
              </w:rPr>
            </w:pPr>
            <w:ins w:id="2068" w:author="Iman Zabet" w:date="2012-05-17T09:29:00Z">
              <m:oMathPara>
                <m:oMath>
                  <m:r>
                    <m:rPr>
                      <m:scr m:val="double-struck"/>
                    </m:rPr>
                    <w:rPr>
                      <w:rFonts w:ascii="Cambria Math" w:hAnsi="Cambria Math"/>
                    </w:rPr>
                    <m:t>Y</m:t>
                  </m:r>
                </m:oMath>
              </m:oMathPara>
            </w:ins>
          </w:p>
        </w:tc>
        <w:tc>
          <w:tcPr>
            <w:tcW w:w="1706" w:type="dxa"/>
            <w:vMerge w:val="restart"/>
            <w:tcBorders>
              <w:left w:val="single" w:sz="4" w:space="0" w:color="auto"/>
            </w:tcBorders>
            <w:vAlign w:val="center"/>
          </w:tcPr>
          <w:p w:rsidR="001D6D9E" w:rsidRDefault="001D6D9E" w:rsidP="0015434D">
            <w:pPr>
              <w:ind w:firstLine="0"/>
              <w:jc w:val="center"/>
              <w:cnfStyle w:val="000000000000" w:firstRow="0" w:lastRow="0" w:firstColumn="0" w:lastColumn="0" w:oddVBand="0" w:evenVBand="0" w:oddHBand="0" w:evenHBand="0" w:firstRowFirstColumn="0" w:firstRowLastColumn="0" w:lastRowFirstColumn="0" w:lastRowLastColumn="0"/>
              <w:rPr>
                <w:ins w:id="2069" w:author="Iman Zabet" w:date="2012-05-17T09:29:00Z"/>
              </w:rPr>
            </w:pPr>
            <w:ins w:id="2070" w:author="Iman Zabet" w:date="2012-05-17T09:31:00Z">
              <w:r>
                <w:t>MI</w:t>
              </w:r>
            </w:ins>
            <w:ins w:id="2071" w:author="Iman Zabet" w:date="2012-05-17T09:32:00Z">
              <w:r>
                <w:t>LP</w:t>
              </w:r>
            </w:ins>
          </w:p>
        </w:tc>
      </w:tr>
      <w:tr w:rsidR="003E46E3" w:rsidTr="003E46E3">
        <w:trPr>
          <w:ins w:id="2072" w:author="Iman Zabet" w:date="2012-05-17T09:29:00Z"/>
        </w:trPr>
        <w:tc>
          <w:tcPr>
            <w:cnfStyle w:val="001000000000" w:firstRow="0" w:lastRow="0" w:firstColumn="1" w:lastColumn="0" w:oddVBand="0" w:evenVBand="0" w:oddHBand="0" w:evenHBand="0" w:firstRowFirstColumn="0" w:firstRowLastColumn="0" w:lastRowFirstColumn="0" w:lastRowLastColumn="0"/>
            <w:tcW w:w="2342" w:type="dxa"/>
            <w:tcBorders>
              <w:bottom w:val="single" w:sz="4" w:space="0" w:color="auto"/>
            </w:tcBorders>
            <w:vAlign w:val="center"/>
          </w:tcPr>
          <w:p w:rsidR="001D6D9E" w:rsidRDefault="001D6D9E" w:rsidP="00E63B25">
            <w:pPr>
              <w:ind w:firstLine="0"/>
              <w:jc w:val="left"/>
              <w:rPr>
                <w:ins w:id="2073" w:author="Iman Zabet" w:date="2012-05-17T09:29:00Z"/>
              </w:rPr>
            </w:pPr>
            <w:ins w:id="2074" w:author="Iman Zabet" w:date="2012-05-17T09:29:00Z">
              <w:r w:rsidRPr="001C4292">
                <w:rPr>
                  <w:sz w:val="18"/>
                  <w:szCs w:val="18"/>
                </w:rPr>
                <w:t xml:space="preserve">Modified QCSP </w:t>
              </w:r>
              <w:r w:rsidRPr="001C4292">
                <w:rPr>
                  <w:sz w:val="18"/>
                  <w:szCs w:val="18"/>
                </w:rPr>
                <w:fldChar w:fldCharType="begin"/>
              </w:r>
              <w:r w:rsidRPr="001C4292">
                <w:rPr>
                  <w:sz w:val="18"/>
                  <w:szCs w:val="18"/>
                </w:rPr>
                <w:instrText xml:space="preserve"> REF _Ref323679595 \h  \* MERGEFORMAT </w:instrText>
              </w:r>
            </w:ins>
            <w:r w:rsidRPr="001C4292">
              <w:rPr>
                <w:sz w:val="18"/>
                <w:szCs w:val="18"/>
              </w:rPr>
            </w:r>
            <w:ins w:id="2075" w:author="Iman Zabet" w:date="2012-05-17T09:29:00Z">
              <w:r w:rsidRPr="001C4292">
                <w:rPr>
                  <w:sz w:val="18"/>
                  <w:szCs w:val="18"/>
                </w:rPr>
                <w:fldChar w:fldCharType="separate"/>
              </w:r>
            </w:ins>
            <w:r w:rsidR="00981F58" w:rsidRPr="00981F58">
              <w:rPr>
                <w:sz w:val="18"/>
                <w:szCs w:val="18"/>
              </w:rPr>
              <w:t>(</w:t>
            </w:r>
            <w:r w:rsidR="00981F58" w:rsidRPr="00981F58">
              <w:rPr>
                <w:noProof/>
                <w:sz w:val="18"/>
                <w:szCs w:val="18"/>
              </w:rPr>
              <w:t>16</w:t>
            </w:r>
            <w:r w:rsidR="00981F58" w:rsidRPr="00981F58">
              <w:rPr>
                <w:sz w:val="18"/>
                <w:szCs w:val="18"/>
              </w:rPr>
              <w:t>)</w:t>
            </w:r>
            <w:ins w:id="2076" w:author="Iman Zabet" w:date="2012-05-17T09:29:00Z">
              <w:r w:rsidRPr="001C4292">
                <w:rPr>
                  <w:sz w:val="18"/>
                  <w:szCs w:val="18"/>
                </w:rPr>
                <w:fldChar w:fldCharType="end"/>
              </w:r>
              <w:r w:rsidRPr="001C4292">
                <w:rPr>
                  <w:sz w:val="18"/>
                  <w:szCs w:val="18"/>
                </w:rPr>
                <w:t>-</w:t>
              </w:r>
              <w:r w:rsidRPr="001C4292">
                <w:rPr>
                  <w:sz w:val="18"/>
                  <w:szCs w:val="18"/>
                </w:rPr>
                <w:fldChar w:fldCharType="begin"/>
              </w:r>
              <w:r w:rsidRPr="001C4292">
                <w:rPr>
                  <w:sz w:val="18"/>
                  <w:szCs w:val="18"/>
                </w:rPr>
                <w:instrText xml:space="preserve"> REF _Ref323679765 \h  \* MERGEFORMAT </w:instrText>
              </w:r>
            </w:ins>
            <w:r w:rsidRPr="001C4292">
              <w:rPr>
                <w:sz w:val="18"/>
                <w:szCs w:val="18"/>
              </w:rPr>
            </w:r>
            <w:ins w:id="2077" w:author="Iman Zabet" w:date="2012-05-17T09:29:00Z">
              <w:r w:rsidRPr="001C4292">
                <w:rPr>
                  <w:sz w:val="18"/>
                  <w:szCs w:val="18"/>
                </w:rPr>
                <w:fldChar w:fldCharType="separate"/>
              </w:r>
            </w:ins>
            <w:r w:rsidR="00981F58" w:rsidRPr="00981F58">
              <w:rPr>
                <w:rFonts w:cstheme="majorBidi"/>
                <w:sz w:val="18"/>
                <w:szCs w:val="18"/>
              </w:rPr>
              <w:t>(</w:t>
            </w:r>
            <w:r w:rsidR="00981F58" w:rsidRPr="00981F58">
              <w:rPr>
                <w:rFonts w:cstheme="majorBidi"/>
                <w:noProof/>
                <w:sz w:val="18"/>
                <w:szCs w:val="18"/>
              </w:rPr>
              <w:t>30</w:t>
            </w:r>
            <w:r w:rsidR="00981F58" w:rsidRPr="00981F58">
              <w:rPr>
                <w:rFonts w:cstheme="majorBidi"/>
                <w:sz w:val="18"/>
                <w:szCs w:val="18"/>
              </w:rPr>
              <w:t>)</w:t>
            </w:r>
            <w:ins w:id="2078" w:author="Iman Zabet" w:date="2012-05-17T09:29:00Z">
              <w:r w:rsidRPr="001C4292">
                <w:rPr>
                  <w:sz w:val="18"/>
                  <w:szCs w:val="18"/>
                </w:rPr>
                <w:fldChar w:fldCharType="end"/>
              </w:r>
            </w:ins>
          </w:p>
        </w:tc>
        <w:tc>
          <w:tcPr>
            <w:tcW w:w="1386" w:type="dxa"/>
            <w:tcBorders>
              <w:bottom w:val="single" w:sz="4" w:space="0" w:color="auto"/>
            </w:tcBorders>
            <w:vAlign w:val="center"/>
          </w:tcPr>
          <w:p w:rsidR="001D6D9E"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79" w:author="Iman Zabet" w:date="2012-05-17T09:29:00Z"/>
              </w:rPr>
            </w:pPr>
            <w:ins w:id="2080" w:author="Iman Zabet" w:date="2012-05-17T09:29:00Z">
              <m:oMathPara>
                <m:oMath>
                  <m:r>
                    <m:rPr>
                      <m:scr m:val="double-struck"/>
                    </m:rPr>
                    <w:rPr>
                      <w:rFonts w:ascii="Cambria Math" w:hAnsi="Cambria Math"/>
                    </w:rPr>
                    <m:t>Y</m:t>
                  </m:r>
                </m:oMath>
              </m:oMathPara>
            </w:ins>
          </w:p>
        </w:tc>
        <w:tc>
          <w:tcPr>
            <w:tcW w:w="1704" w:type="dxa"/>
            <w:tcBorders>
              <w:bottom w:val="single" w:sz="4" w:space="0" w:color="auto"/>
            </w:tcBorders>
            <w:vAlign w:val="center"/>
          </w:tcPr>
          <w:p w:rsidR="001D6D9E"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81" w:author="Iman Zabet" w:date="2012-05-17T09:29:00Z"/>
              </w:rPr>
            </w:pPr>
            <w:ins w:id="2082" w:author="Iman Zabet" w:date="2012-05-17T09:29:00Z">
              <m:oMathPara>
                <m:oMath>
                  <m:r>
                    <m:rPr>
                      <m:scr m:val="double-struck"/>
                    </m:rPr>
                    <w:rPr>
                      <w:rFonts w:ascii="Cambria Math" w:hAnsi="Cambria Math"/>
                    </w:rPr>
                    <m:t>Y</m:t>
                  </m:r>
                </m:oMath>
              </m:oMathPara>
            </w:ins>
          </w:p>
        </w:tc>
        <w:tc>
          <w:tcPr>
            <w:tcW w:w="1679" w:type="dxa"/>
            <w:tcBorders>
              <w:bottom w:val="single" w:sz="4" w:space="0" w:color="auto"/>
            </w:tcBorders>
            <w:vAlign w:val="center"/>
          </w:tcPr>
          <w:p w:rsidR="001D6D9E"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83" w:author="Iman Zabet" w:date="2012-05-17T09:29:00Z"/>
              </w:rPr>
            </w:pPr>
            <w:ins w:id="2084" w:author="Iman Zabet" w:date="2012-05-17T09:29:00Z">
              <m:oMathPara>
                <m:oMath>
                  <m:r>
                    <m:rPr>
                      <m:scr m:val="double-struck"/>
                    </m:rPr>
                    <w:rPr>
                      <w:rFonts w:ascii="Cambria Math" w:hAnsi="Cambria Math"/>
                    </w:rPr>
                    <m:t>Y</m:t>
                  </m:r>
                </m:oMath>
              </m:oMathPara>
            </w:ins>
          </w:p>
        </w:tc>
        <w:tc>
          <w:tcPr>
            <w:tcW w:w="1701" w:type="dxa"/>
            <w:tcBorders>
              <w:bottom w:val="single" w:sz="4" w:space="0" w:color="auto"/>
            </w:tcBorders>
            <w:vAlign w:val="center"/>
          </w:tcPr>
          <w:p w:rsidR="001D6D9E" w:rsidRPr="0075133C"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85" w:author="Iman Zabet" w:date="2012-05-17T09:29:00Z"/>
              </w:rPr>
            </w:pPr>
            <w:ins w:id="2086" w:author="Iman Zabet" w:date="2012-05-17T09:29:00Z">
              <m:oMathPara>
                <m:oMath>
                  <m:r>
                    <m:rPr>
                      <m:scr m:val="double-struck"/>
                    </m:rPr>
                    <w:rPr>
                      <w:rFonts w:ascii="Cambria Math" w:hAnsi="Cambria Math"/>
                    </w:rPr>
                    <m:t>Y</m:t>
                  </m:r>
                </m:oMath>
              </m:oMathPara>
            </w:ins>
          </w:p>
        </w:tc>
        <w:tc>
          <w:tcPr>
            <w:tcW w:w="1706" w:type="dxa"/>
            <w:tcBorders>
              <w:bottom w:val="single" w:sz="4" w:space="0" w:color="auto"/>
              <w:right w:val="single" w:sz="4" w:space="0" w:color="auto"/>
            </w:tcBorders>
            <w:vAlign w:val="center"/>
          </w:tcPr>
          <w:p w:rsidR="001D6D9E" w:rsidRPr="0075133C"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87" w:author="Iman Zabet" w:date="2012-05-17T09:29:00Z"/>
              </w:rPr>
            </w:pPr>
            <w:ins w:id="2088" w:author="Iman Zabet" w:date="2012-05-17T09:29:00Z">
              <m:oMathPara>
                <m:oMath>
                  <m:r>
                    <m:rPr>
                      <m:scr m:val="double-struck"/>
                    </m:rPr>
                    <w:rPr>
                      <w:rFonts w:ascii="Cambria Math" w:hAnsi="Cambria Math"/>
                    </w:rPr>
                    <m:t>Y</m:t>
                  </m:r>
                </m:oMath>
              </m:oMathPara>
            </w:ins>
          </w:p>
        </w:tc>
        <w:tc>
          <w:tcPr>
            <w:tcW w:w="1706" w:type="dxa"/>
            <w:vMerge/>
            <w:tcBorders>
              <w:left w:val="single" w:sz="4" w:space="0" w:color="auto"/>
              <w:bottom w:val="single" w:sz="4" w:space="0" w:color="auto"/>
            </w:tcBorders>
          </w:tcPr>
          <w:p w:rsidR="001D6D9E" w:rsidRDefault="001D6D9E" w:rsidP="00E63B25">
            <w:pPr>
              <w:ind w:firstLine="0"/>
              <w:jc w:val="left"/>
              <w:cnfStyle w:val="000000000000" w:firstRow="0" w:lastRow="0" w:firstColumn="0" w:lastColumn="0" w:oddVBand="0" w:evenVBand="0" w:oddHBand="0" w:evenHBand="0" w:firstRowFirstColumn="0" w:firstRowLastColumn="0" w:lastRowFirstColumn="0" w:lastRowLastColumn="0"/>
              <w:rPr>
                <w:ins w:id="2089" w:author="Iman Zabet" w:date="2012-05-17T09:29:00Z"/>
              </w:rPr>
            </w:pPr>
          </w:p>
        </w:tc>
      </w:tr>
      <w:tr w:rsidR="003E46E3" w:rsidTr="003E46E3">
        <w:tc>
          <w:tcPr>
            <w:cnfStyle w:val="001000000000" w:firstRow="0" w:lastRow="0" w:firstColumn="1" w:lastColumn="0" w:oddVBand="0" w:evenVBand="0" w:oddHBand="0" w:evenHBand="0" w:firstRowFirstColumn="0" w:firstRowLastColumn="0" w:lastRowFirstColumn="0" w:lastRowLastColumn="0"/>
            <w:tcW w:w="2342" w:type="dxa"/>
            <w:tcBorders>
              <w:top w:val="single" w:sz="4" w:space="0" w:color="auto"/>
            </w:tcBorders>
            <w:vAlign w:val="center"/>
          </w:tcPr>
          <w:p w:rsidR="001D6D9E" w:rsidRDefault="001D6D9E" w:rsidP="00AE72B6">
            <w:pPr>
              <w:ind w:firstLine="0"/>
              <w:jc w:val="left"/>
            </w:pPr>
            <w:r>
              <w:t>1</w:t>
            </w:r>
            <w:r w:rsidRPr="003B2316">
              <w:rPr>
                <w:vertAlign w:val="superscript"/>
              </w:rPr>
              <w:t>st</w:t>
            </w:r>
            <w:r>
              <w:t xml:space="preserve"> </w:t>
            </w:r>
          </w:p>
        </w:tc>
        <w:tc>
          <w:tcPr>
            <w:tcW w:w="1386" w:type="dxa"/>
            <w:tcBorders>
              <w:top w:val="single" w:sz="4" w:space="0" w:color="auto"/>
            </w:tcBorders>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090" w:author="Iman Zabet" w:date="2012-05-07T03:46:00Z">
              <m:oMathPara>
                <m:oMath>
                  <m:r>
                    <m:rPr>
                      <m:scr m:val="double-struck"/>
                    </m:rPr>
                    <w:rPr>
                      <w:rFonts w:ascii="Cambria Math" w:hAnsi="Cambria Math"/>
                    </w:rPr>
                    <m:t>Y</m:t>
                  </m:r>
                </m:oMath>
              </m:oMathPara>
            </w:ins>
          </w:p>
        </w:tc>
        <w:tc>
          <w:tcPr>
            <w:tcW w:w="1704" w:type="dxa"/>
            <w:tcBorders>
              <w:top w:val="single" w:sz="4" w:space="0" w:color="auto"/>
            </w:tcBorders>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091" w:author="Iman Zabet" w:date="2012-05-07T03:49:00Z">
              <m:oMathPara>
                <m:oMath>
                  <m:r>
                    <m:rPr>
                      <m:scr m:val="double-struck"/>
                    </m:rPr>
                    <w:rPr>
                      <w:rFonts w:ascii="Cambria Math" w:hAnsi="Cambria Math"/>
                    </w:rPr>
                    <m:t>N</m:t>
                  </m:r>
                </m:oMath>
              </m:oMathPara>
            </w:ins>
          </w:p>
        </w:tc>
        <w:tc>
          <w:tcPr>
            <w:tcW w:w="1679" w:type="dxa"/>
            <w:tcBorders>
              <w:top w:val="single" w:sz="4" w:space="0" w:color="auto"/>
            </w:tcBorders>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092" w:author="Iman Zabet" w:date="2012-05-07T03:49:00Z">
              <m:oMathPara>
                <m:oMath>
                  <m:r>
                    <m:rPr>
                      <m:scr m:val="double-struck"/>
                    </m:rPr>
                    <w:rPr>
                      <w:rFonts w:ascii="Cambria Math" w:hAnsi="Cambria Math"/>
                    </w:rPr>
                    <m:t>N</m:t>
                  </m:r>
                </m:oMath>
              </m:oMathPara>
            </w:ins>
          </w:p>
        </w:tc>
        <w:tc>
          <w:tcPr>
            <w:tcW w:w="1701" w:type="dxa"/>
            <w:tcBorders>
              <w:top w:val="single" w:sz="4" w:space="0" w:color="auto"/>
            </w:tcBorders>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093" w:author="Iman Zabet" w:date="2012-05-07T03:49:00Z">
              <m:oMathPara>
                <m:oMath>
                  <m:r>
                    <m:rPr>
                      <m:scr m:val="double-struck"/>
                    </m:rPr>
                    <w:rPr>
                      <w:rFonts w:ascii="Cambria Math" w:hAnsi="Cambria Math"/>
                    </w:rPr>
                    <m:t>N</m:t>
                  </m:r>
                </m:oMath>
              </m:oMathPara>
            </w:ins>
          </w:p>
        </w:tc>
        <w:tc>
          <w:tcPr>
            <w:tcW w:w="1706" w:type="dxa"/>
            <w:tcBorders>
              <w:top w:val="single" w:sz="4" w:space="0" w:color="auto"/>
              <w:right w:val="single" w:sz="4" w:space="0" w:color="auto"/>
            </w:tcBorders>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094" w:author="Iman Zabet" w:date="2012-05-07T03:49:00Z">
              <m:oMathPara>
                <m:oMath>
                  <m:r>
                    <m:rPr>
                      <m:scr m:val="double-struck"/>
                    </m:rPr>
                    <w:rPr>
                      <w:rFonts w:ascii="Cambria Math" w:hAnsi="Cambria Math"/>
                    </w:rPr>
                    <m:t>N</m:t>
                  </m:r>
                </m:oMath>
              </m:oMathPara>
            </w:ins>
          </w:p>
        </w:tc>
        <w:tc>
          <w:tcPr>
            <w:tcW w:w="1706" w:type="dxa"/>
            <w:vMerge w:val="restart"/>
            <w:tcBorders>
              <w:top w:val="single" w:sz="4" w:space="0" w:color="auto"/>
              <w:left w:val="single" w:sz="4" w:space="0" w:color="auto"/>
            </w:tcBorders>
            <w:vAlign w:val="center"/>
          </w:tcPr>
          <w:p w:rsidR="001D6D9E" w:rsidRDefault="001D6D9E" w:rsidP="0015434D">
            <w:pPr>
              <w:ind w:firstLine="0"/>
              <w:jc w:val="center"/>
              <w:cnfStyle w:val="000000000000" w:firstRow="0" w:lastRow="0" w:firstColumn="0" w:lastColumn="0" w:oddVBand="0" w:evenVBand="0" w:oddHBand="0" w:evenHBand="0" w:firstRowFirstColumn="0" w:firstRowLastColumn="0" w:lastRowFirstColumn="0" w:lastRowLastColumn="0"/>
              <w:rPr>
                <w:ins w:id="2095" w:author="Iman Zabet" w:date="2012-05-17T09:29:00Z"/>
              </w:rPr>
            </w:pPr>
            <w:ins w:id="2096" w:author="Iman Zabet" w:date="2012-05-17T09:32:00Z">
              <w:r>
                <w:t>OPL Model</w:t>
              </w:r>
            </w:ins>
          </w:p>
        </w:tc>
      </w:tr>
      <w:tr w:rsidR="003E46E3" w:rsidTr="003E46E3">
        <w:tc>
          <w:tcPr>
            <w:cnfStyle w:val="001000000000" w:firstRow="0" w:lastRow="0" w:firstColumn="1" w:lastColumn="0" w:oddVBand="0" w:evenVBand="0" w:oddHBand="0" w:evenHBand="0" w:firstRowFirstColumn="0" w:firstRowLastColumn="0" w:lastRowFirstColumn="0" w:lastRowLastColumn="0"/>
            <w:tcW w:w="2342" w:type="dxa"/>
            <w:vAlign w:val="center"/>
          </w:tcPr>
          <w:p w:rsidR="001D6D9E" w:rsidRDefault="001D6D9E" w:rsidP="00AE72B6">
            <w:pPr>
              <w:ind w:firstLine="0"/>
              <w:jc w:val="left"/>
            </w:pPr>
            <w:r>
              <w:t>2</w:t>
            </w:r>
            <w:r w:rsidRPr="003B2316">
              <w:rPr>
                <w:vertAlign w:val="superscript"/>
              </w:rPr>
              <w:t>nd</w:t>
            </w:r>
            <w:r>
              <w:t xml:space="preserve"> </w:t>
            </w:r>
          </w:p>
        </w:tc>
        <w:tc>
          <w:tcPr>
            <w:tcW w:w="1386"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097" w:author="Iman Zabet" w:date="2012-05-07T03:46:00Z">
              <m:oMathPara>
                <m:oMath>
                  <m:r>
                    <m:rPr>
                      <m:scr m:val="double-struck"/>
                    </m:rPr>
                    <w:rPr>
                      <w:rFonts w:ascii="Cambria Math" w:hAnsi="Cambria Math"/>
                    </w:rPr>
                    <m:t>Y</m:t>
                  </m:r>
                </m:oMath>
              </m:oMathPara>
            </w:ins>
          </w:p>
        </w:tc>
        <w:tc>
          <w:tcPr>
            <w:tcW w:w="1704"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098" w:author="Iman Zabet" w:date="2012-05-07T03:49:00Z">
              <m:oMathPara>
                <m:oMath>
                  <m:r>
                    <m:rPr>
                      <m:scr m:val="double-struck"/>
                    </m:rPr>
                    <w:rPr>
                      <w:rFonts w:ascii="Cambria Math" w:hAnsi="Cambria Math"/>
                    </w:rPr>
                    <m:t>N</m:t>
                  </m:r>
                </m:oMath>
              </m:oMathPara>
            </w:ins>
          </w:p>
        </w:tc>
        <w:tc>
          <w:tcPr>
            <w:tcW w:w="1679"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099" w:author="Iman Zabet" w:date="2012-05-07T03:49:00Z">
              <m:oMathPara>
                <m:oMath>
                  <m:r>
                    <m:rPr>
                      <m:scr m:val="double-struck"/>
                    </m:rPr>
                    <w:rPr>
                      <w:rFonts w:ascii="Cambria Math" w:hAnsi="Cambria Math"/>
                    </w:rPr>
                    <m:t>N</m:t>
                  </m:r>
                </m:oMath>
              </m:oMathPara>
            </w:ins>
          </w:p>
        </w:tc>
        <w:tc>
          <w:tcPr>
            <w:tcW w:w="1701"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00" w:author="Iman Zabet" w:date="2012-05-07T03:49:00Z">
              <m:oMathPara>
                <m:oMath>
                  <m:r>
                    <m:rPr>
                      <m:scr m:val="double-struck"/>
                    </m:rPr>
                    <w:rPr>
                      <w:rFonts w:ascii="Cambria Math" w:hAnsi="Cambria Math"/>
                    </w:rPr>
                    <m:t>N</m:t>
                  </m:r>
                </m:oMath>
              </m:oMathPara>
            </w:ins>
          </w:p>
        </w:tc>
        <w:tc>
          <w:tcPr>
            <w:tcW w:w="1706" w:type="dxa"/>
            <w:tcBorders>
              <w:right w:val="single" w:sz="4" w:space="0" w:color="auto"/>
            </w:tcBorders>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01" w:author="Iman Zabet" w:date="2012-05-07T03:49:00Z">
              <m:oMathPara>
                <m:oMath>
                  <m:r>
                    <m:rPr>
                      <m:scr m:val="double-struck"/>
                    </m:rPr>
                    <w:rPr>
                      <w:rFonts w:ascii="Cambria Math" w:hAnsi="Cambria Math"/>
                    </w:rPr>
                    <m:t>N</m:t>
                  </m:r>
                </m:oMath>
              </m:oMathPara>
            </w:ins>
          </w:p>
        </w:tc>
        <w:tc>
          <w:tcPr>
            <w:tcW w:w="1706" w:type="dxa"/>
            <w:vMerge/>
            <w:tcBorders>
              <w:left w:val="single" w:sz="4" w:space="0" w:color="auto"/>
            </w:tcBorders>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rPr>
                <w:ins w:id="2102" w:author="Iman Zabet" w:date="2012-05-17T09:29:00Z"/>
              </w:rPr>
            </w:pPr>
          </w:p>
        </w:tc>
      </w:tr>
      <w:tr w:rsidR="003E46E3" w:rsidTr="003E46E3">
        <w:tc>
          <w:tcPr>
            <w:cnfStyle w:val="001000000000" w:firstRow="0" w:lastRow="0" w:firstColumn="1" w:lastColumn="0" w:oddVBand="0" w:evenVBand="0" w:oddHBand="0" w:evenHBand="0" w:firstRowFirstColumn="0" w:firstRowLastColumn="0" w:lastRowFirstColumn="0" w:lastRowLastColumn="0"/>
            <w:tcW w:w="2342" w:type="dxa"/>
            <w:vAlign w:val="center"/>
          </w:tcPr>
          <w:p w:rsidR="001D6D9E" w:rsidRDefault="001D6D9E" w:rsidP="00AE72B6">
            <w:pPr>
              <w:ind w:firstLine="0"/>
              <w:jc w:val="left"/>
            </w:pPr>
            <w:r>
              <w:t>3</w:t>
            </w:r>
            <w:r w:rsidRPr="003B2316">
              <w:rPr>
                <w:vertAlign w:val="superscript"/>
              </w:rPr>
              <w:t>rd</w:t>
            </w:r>
            <w:r>
              <w:t xml:space="preserve"> </w:t>
            </w:r>
          </w:p>
        </w:tc>
        <w:tc>
          <w:tcPr>
            <w:tcW w:w="1386"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03" w:author="Iman Zabet" w:date="2012-05-07T03:46:00Z">
              <m:oMathPara>
                <m:oMath>
                  <m:r>
                    <m:rPr>
                      <m:scr m:val="double-struck"/>
                    </m:rPr>
                    <w:rPr>
                      <w:rFonts w:ascii="Cambria Math" w:hAnsi="Cambria Math"/>
                    </w:rPr>
                    <m:t>Y</m:t>
                  </m:r>
                </m:oMath>
              </m:oMathPara>
            </w:ins>
          </w:p>
        </w:tc>
        <w:tc>
          <w:tcPr>
            <w:tcW w:w="1704"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04" w:author="Iman Zabet" w:date="2012-05-07T03:48:00Z">
              <m:oMathPara>
                <m:oMath>
                  <m:r>
                    <m:rPr>
                      <m:scr m:val="double-struck"/>
                    </m:rPr>
                    <w:rPr>
                      <w:rFonts w:ascii="Cambria Math" w:hAnsi="Cambria Math"/>
                    </w:rPr>
                    <m:t>Y</m:t>
                  </m:r>
                </m:oMath>
              </m:oMathPara>
            </w:ins>
          </w:p>
        </w:tc>
        <w:tc>
          <w:tcPr>
            <w:tcW w:w="1679"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05" w:author="Iman Zabet" w:date="2012-05-07T03:49:00Z">
              <m:oMathPara>
                <m:oMath>
                  <m:r>
                    <m:rPr>
                      <m:scr m:val="double-struck"/>
                    </m:rPr>
                    <w:rPr>
                      <w:rFonts w:ascii="Cambria Math" w:hAnsi="Cambria Math"/>
                    </w:rPr>
                    <m:t>N</m:t>
                  </m:r>
                </m:oMath>
              </m:oMathPara>
            </w:ins>
          </w:p>
        </w:tc>
        <w:tc>
          <w:tcPr>
            <w:tcW w:w="1701"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06" w:author="Iman Zabet" w:date="2012-05-07T03:49:00Z">
              <m:oMathPara>
                <m:oMath>
                  <m:r>
                    <m:rPr>
                      <m:scr m:val="double-struck"/>
                    </m:rPr>
                    <w:rPr>
                      <w:rFonts w:ascii="Cambria Math" w:hAnsi="Cambria Math"/>
                    </w:rPr>
                    <m:t>N</m:t>
                  </m:r>
                </m:oMath>
              </m:oMathPara>
            </w:ins>
          </w:p>
        </w:tc>
        <w:tc>
          <w:tcPr>
            <w:tcW w:w="1706" w:type="dxa"/>
            <w:tcBorders>
              <w:right w:val="single" w:sz="4" w:space="0" w:color="auto"/>
            </w:tcBorders>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07" w:author="Iman Zabet" w:date="2012-05-07T03:49:00Z">
              <m:oMathPara>
                <m:oMath>
                  <m:r>
                    <m:rPr>
                      <m:scr m:val="double-struck"/>
                    </m:rPr>
                    <w:rPr>
                      <w:rFonts w:ascii="Cambria Math" w:hAnsi="Cambria Math"/>
                    </w:rPr>
                    <m:t>N</m:t>
                  </m:r>
                </m:oMath>
              </m:oMathPara>
            </w:ins>
          </w:p>
        </w:tc>
        <w:tc>
          <w:tcPr>
            <w:tcW w:w="1706" w:type="dxa"/>
            <w:vMerge/>
            <w:tcBorders>
              <w:left w:val="single" w:sz="4" w:space="0" w:color="auto"/>
            </w:tcBorders>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rPr>
                <w:ins w:id="2108" w:author="Iman Zabet" w:date="2012-05-17T09:29:00Z"/>
              </w:rPr>
            </w:pPr>
          </w:p>
        </w:tc>
      </w:tr>
      <w:tr w:rsidR="003E46E3" w:rsidTr="003E46E3">
        <w:tc>
          <w:tcPr>
            <w:cnfStyle w:val="001000000000" w:firstRow="0" w:lastRow="0" w:firstColumn="1" w:lastColumn="0" w:oddVBand="0" w:evenVBand="0" w:oddHBand="0" w:evenHBand="0" w:firstRowFirstColumn="0" w:firstRowLastColumn="0" w:lastRowFirstColumn="0" w:lastRowLastColumn="0"/>
            <w:tcW w:w="2342" w:type="dxa"/>
            <w:vAlign w:val="center"/>
          </w:tcPr>
          <w:p w:rsidR="001D6D9E" w:rsidRDefault="001D6D9E" w:rsidP="00AE72B6">
            <w:pPr>
              <w:ind w:firstLine="0"/>
              <w:jc w:val="left"/>
            </w:pPr>
            <w:r>
              <w:t>4</w:t>
            </w:r>
            <w:r w:rsidRPr="003B2316">
              <w:rPr>
                <w:vertAlign w:val="superscript"/>
              </w:rPr>
              <w:t>th</w:t>
            </w:r>
            <w:r>
              <w:t xml:space="preserve"> </w:t>
            </w:r>
          </w:p>
        </w:tc>
        <w:tc>
          <w:tcPr>
            <w:tcW w:w="1386"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09" w:author="Iman Zabet" w:date="2012-05-07T03:46:00Z">
              <m:oMathPara>
                <m:oMath>
                  <m:r>
                    <m:rPr>
                      <m:scr m:val="double-struck"/>
                    </m:rPr>
                    <w:rPr>
                      <w:rFonts w:ascii="Cambria Math" w:hAnsi="Cambria Math"/>
                    </w:rPr>
                    <m:t>Y</m:t>
                  </m:r>
                </m:oMath>
              </m:oMathPara>
            </w:ins>
          </w:p>
        </w:tc>
        <w:tc>
          <w:tcPr>
            <w:tcW w:w="1704"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10" w:author="Iman Zabet" w:date="2012-05-07T03:48:00Z">
              <m:oMathPara>
                <m:oMath>
                  <m:r>
                    <m:rPr>
                      <m:scr m:val="double-struck"/>
                    </m:rPr>
                    <w:rPr>
                      <w:rFonts w:ascii="Cambria Math" w:hAnsi="Cambria Math"/>
                    </w:rPr>
                    <m:t>Y</m:t>
                  </m:r>
                </m:oMath>
              </m:oMathPara>
            </w:ins>
          </w:p>
        </w:tc>
        <w:tc>
          <w:tcPr>
            <w:tcW w:w="1679"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11" w:author="Iman Zabet" w:date="2012-05-07T03:46:00Z">
              <m:oMathPara>
                <m:oMath>
                  <m:r>
                    <m:rPr>
                      <m:scr m:val="double-struck"/>
                    </m:rPr>
                    <w:rPr>
                      <w:rFonts w:ascii="Cambria Math" w:hAnsi="Cambria Math"/>
                    </w:rPr>
                    <m:t>Y</m:t>
                  </m:r>
                </m:oMath>
              </m:oMathPara>
            </w:ins>
          </w:p>
        </w:tc>
        <w:tc>
          <w:tcPr>
            <w:tcW w:w="1701" w:type="dxa"/>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12" w:author="Iman Zabet" w:date="2012-05-07T03:49:00Z">
              <m:oMathPara>
                <m:oMath>
                  <m:r>
                    <m:rPr>
                      <m:scr m:val="double-struck"/>
                    </m:rPr>
                    <w:rPr>
                      <w:rFonts w:ascii="Cambria Math" w:hAnsi="Cambria Math"/>
                    </w:rPr>
                    <m:t>N</m:t>
                  </m:r>
                </m:oMath>
              </m:oMathPara>
            </w:ins>
          </w:p>
        </w:tc>
        <w:tc>
          <w:tcPr>
            <w:tcW w:w="1706" w:type="dxa"/>
            <w:tcBorders>
              <w:right w:val="single" w:sz="4" w:space="0" w:color="auto"/>
            </w:tcBorders>
            <w:vAlign w:val="center"/>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pPr>
            <w:ins w:id="2113" w:author="Iman Zabet" w:date="2012-05-07T03:49:00Z">
              <m:oMathPara>
                <m:oMath>
                  <m:r>
                    <m:rPr>
                      <m:scr m:val="double-struck"/>
                    </m:rPr>
                    <w:rPr>
                      <w:rFonts w:ascii="Cambria Math" w:hAnsi="Cambria Math"/>
                    </w:rPr>
                    <m:t>N</m:t>
                  </m:r>
                </m:oMath>
              </m:oMathPara>
            </w:ins>
          </w:p>
        </w:tc>
        <w:tc>
          <w:tcPr>
            <w:tcW w:w="1706" w:type="dxa"/>
            <w:vMerge/>
            <w:tcBorders>
              <w:left w:val="single" w:sz="4" w:space="0" w:color="auto"/>
            </w:tcBorders>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rPr>
                <w:ins w:id="2114" w:author="Iman Zabet" w:date="2012-05-17T09:29:00Z"/>
              </w:rPr>
            </w:pPr>
          </w:p>
        </w:tc>
      </w:tr>
      <w:tr w:rsidR="003E46E3" w:rsidTr="003E46E3">
        <w:trPr>
          <w:ins w:id="2115" w:author="Iman Zabet" w:date="2012-05-17T09:28:00Z"/>
        </w:trPr>
        <w:tc>
          <w:tcPr>
            <w:cnfStyle w:val="001000000000" w:firstRow="0" w:lastRow="0" w:firstColumn="1" w:lastColumn="0" w:oddVBand="0" w:evenVBand="0" w:oddHBand="0" w:evenHBand="0" w:firstRowFirstColumn="0" w:firstRowLastColumn="0" w:lastRowFirstColumn="0" w:lastRowLastColumn="0"/>
            <w:tcW w:w="2342" w:type="dxa"/>
            <w:tcBorders>
              <w:bottom w:val="single" w:sz="4" w:space="0" w:color="auto"/>
            </w:tcBorders>
            <w:vAlign w:val="center"/>
          </w:tcPr>
          <w:p w:rsidR="001D6D9E" w:rsidRDefault="001D6D9E" w:rsidP="00AE72B6">
            <w:pPr>
              <w:ind w:firstLine="0"/>
              <w:jc w:val="left"/>
              <w:rPr>
                <w:ins w:id="2116" w:author="Iman Zabet" w:date="2012-05-17T09:28:00Z"/>
              </w:rPr>
            </w:pPr>
            <w:ins w:id="2117" w:author="Iman Zabet" w:date="2012-05-17T09:28:00Z">
              <w:r>
                <w:t>5</w:t>
              </w:r>
              <w:r w:rsidRPr="0015434D">
                <w:rPr>
                  <w:vertAlign w:val="superscript"/>
                </w:rPr>
                <w:t>th</w:t>
              </w:r>
              <w:r>
                <w:t xml:space="preserve"> </w:t>
              </w:r>
            </w:ins>
          </w:p>
        </w:tc>
        <w:tc>
          <w:tcPr>
            <w:tcW w:w="1386" w:type="dxa"/>
            <w:tcBorders>
              <w:bottom w:val="single" w:sz="4" w:space="0" w:color="auto"/>
            </w:tcBorders>
            <w:vAlign w:val="center"/>
          </w:tcPr>
          <w:p w:rsidR="001D6D9E" w:rsidRDefault="003E46E3" w:rsidP="003E46E3">
            <w:pPr>
              <w:ind w:firstLine="0"/>
              <w:jc w:val="left"/>
              <w:cnfStyle w:val="000000000000" w:firstRow="0" w:lastRow="0" w:firstColumn="0" w:lastColumn="0" w:oddVBand="0" w:evenVBand="0" w:oddHBand="0" w:evenHBand="0" w:firstRowFirstColumn="0" w:firstRowLastColumn="0" w:lastRowFirstColumn="0" w:lastRowLastColumn="0"/>
              <w:rPr>
                <w:ins w:id="2118" w:author="Iman Zabet" w:date="2012-05-17T09:28:00Z"/>
              </w:rPr>
            </w:pPr>
            <w:ins w:id="2119" w:author="Zabet" w:date="2012-05-17T22:31:00Z">
              <m:oMathPara>
                <m:oMath>
                  <m:r>
                    <m:rPr>
                      <m:scr m:val="double-struck"/>
                    </m:rPr>
                    <w:rPr>
                      <w:rFonts w:ascii="Cambria Math" w:hAnsi="Cambria Math"/>
                    </w:rPr>
                    <m:t>Y</m:t>
                  </m:r>
                </m:oMath>
              </m:oMathPara>
            </w:ins>
          </w:p>
        </w:tc>
        <w:tc>
          <w:tcPr>
            <w:tcW w:w="1704" w:type="dxa"/>
            <w:tcBorders>
              <w:bottom w:val="single" w:sz="4" w:space="0" w:color="auto"/>
            </w:tcBorders>
            <w:vAlign w:val="center"/>
          </w:tcPr>
          <w:p w:rsidR="001D6D9E" w:rsidRDefault="003E46E3" w:rsidP="003E46E3">
            <w:pPr>
              <w:ind w:firstLine="0"/>
              <w:jc w:val="left"/>
              <w:cnfStyle w:val="000000000000" w:firstRow="0" w:lastRow="0" w:firstColumn="0" w:lastColumn="0" w:oddVBand="0" w:evenVBand="0" w:oddHBand="0" w:evenHBand="0" w:firstRowFirstColumn="0" w:firstRowLastColumn="0" w:lastRowFirstColumn="0" w:lastRowLastColumn="0"/>
              <w:rPr>
                <w:ins w:id="2120" w:author="Iman Zabet" w:date="2012-05-17T09:28:00Z"/>
              </w:rPr>
            </w:pPr>
            <w:ins w:id="2121" w:author="Zabet" w:date="2012-05-17T22:31:00Z">
              <m:oMathPara>
                <m:oMath>
                  <m:r>
                    <m:rPr>
                      <m:scr m:val="double-struck"/>
                    </m:rPr>
                    <w:rPr>
                      <w:rFonts w:ascii="Cambria Math" w:hAnsi="Cambria Math"/>
                    </w:rPr>
                    <m:t>Y</m:t>
                  </m:r>
                </m:oMath>
              </m:oMathPara>
            </w:ins>
          </w:p>
        </w:tc>
        <w:tc>
          <w:tcPr>
            <w:tcW w:w="1679" w:type="dxa"/>
            <w:tcBorders>
              <w:bottom w:val="single" w:sz="4" w:space="0" w:color="auto"/>
            </w:tcBorders>
            <w:vAlign w:val="center"/>
          </w:tcPr>
          <w:p w:rsidR="001D6D9E" w:rsidRDefault="003E46E3" w:rsidP="003E46E3">
            <w:pPr>
              <w:ind w:firstLine="0"/>
              <w:jc w:val="left"/>
              <w:cnfStyle w:val="000000000000" w:firstRow="0" w:lastRow="0" w:firstColumn="0" w:lastColumn="0" w:oddVBand="0" w:evenVBand="0" w:oddHBand="0" w:evenHBand="0" w:firstRowFirstColumn="0" w:firstRowLastColumn="0" w:lastRowFirstColumn="0" w:lastRowLastColumn="0"/>
              <w:rPr>
                <w:ins w:id="2122" w:author="Iman Zabet" w:date="2012-05-17T09:28:00Z"/>
              </w:rPr>
            </w:pPr>
            <w:ins w:id="2123" w:author="Zabet" w:date="2012-05-17T22:31:00Z">
              <m:oMathPara>
                <m:oMath>
                  <m:r>
                    <m:rPr>
                      <m:scr m:val="double-struck"/>
                    </m:rPr>
                    <w:rPr>
                      <w:rFonts w:ascii="Cambria Math" w:hAnsi="Cambria Math"/>
                    </w:rPr>
                    <m:t>Y</m:t>
                  </m:r>
                </m:oMath>
              </m:oMathPara>
            </w:ins>
          </w:p>
        </w:tc>
        <w:tc>
          <w:tcPr>
            <w:tcW w:w="1701" w:type="dxa"/>
            <w:tcBorders>
              <w:bottom w:val="single" w:sz="4" w:space="0" w:color="auto"/>
            </w:tcBorders>
            <w:vAlign w:val="center"/>
          </w:tcPr>
          <w:p w:rsidR="001D6D9E" w:rsidRDefault="007F365F" w:rsidP="00AE72B6">
            <w:pPr>
              <w:ind w:firstLine="0"/>
              <w:jc w:val="left"/>
              <w:cnfStyle w:val="000000000000" w:firstRow="0" w:lastRow="0" w:firstColumn="0" w:lastColumn="0" w:oddVBand="0" w:evenVBand="0" w:oddHBand="0" w:evenHBand="0" w:firstRowFirstColumn="0" w:firstRowLastColumn="0" w:lastRowFirstColumn="0" w:lastRowLastColumn="0"/>
              <w:rPr>
                <w:ins w:id="2124" w:author="Iman Zabet" w:date="2012-05-17T09:28:00Z"/>
              </w:rPr>
            </w:pPr>
            <w:ins w:id="2125" w:author="Zabet" w:date="2012-05-17T22:31:00Z">
              <m:oMathPara>
                <m:oMath>
                  <m:r>
                    <m:rPr>
                      <m:scr m:val="double-struck"/>
                    </m:rPr>
                    <w:rPr>
                      <w:rFonts w:ascii="Cambria Math" w:hAnsi="Cambria Math"/>
                    </w:rPr>
                    <m:t>Y</m:t>
                  </m:r>
                </m:oMath>
              </m:oMathPara>
            </w:ins>
          </w:p>
        </w:tc>
        <w:tc>
          <w:tcPr>
            <w:tcW w:w="1706" w:type="dxa"/>
            <w:tcBorders>
              <w:bottom w:val="single" w:sz="4" w:space="0" w:color="auto"/>
              <w:right w:val="single" w:sz="4" w:space="0" w:color="auto"/>
            </w:tcBorders>
            <w:vAlign w:val="center"/>
          </w:tcPr>
          <w:p w:rsidR="001D6D9E" w:rsidRDefault="003653A4" w:rsidP="00AE72B6">
            <w:pPr>
              <w:ind w:firstLine="0"/>
              <w:jc w:val="left"/>
              <w:cnfStyle w:val="000000000000" w:firstRow="0" w:lastRow="0" w:firstColumn="0" w:lastColumn="0" w:oddVBand="0" w:evenVBand="0" w:oddHBand="0" w:evenHBand="0" w:firstRowFirstColumn="0" w:firstRowLastColumn="0" w:lastRowFirstColumn="0" w:lastRowLastColumn="0"/>
              <w:rPr>
                <w:ins w:id="2126" w:author="Iman Zabet" w:date="2012-05-17T09:28:00Z"/>
              </w:rPr>
            </w:pPr>
            <w:ins w:id="2127" w:author="Zabet" w:date="2012-05-17T09:50:00Z">
              <m:oMathPara>
                <m:oMath>
                  <m:r>
                    <m:rPr>
                      <m:scr m:val="double-struck"/>
                    </m:rPr>
                    <w:rPr>
                      <w:rFonts w:ascii="Cambria Math" w:hAnsi="Cambria Math"/>
                    </w:rPr>
                    <m:t>Y</m:t>
                  </m:r>
                </m:oMath>
              </m:oMathPara>
            </w:ins>
          </w:p>
        </w:tc>
        <w:tc>
          <w:tcPr>
            <w:tcW w:w="1706" w:type="dxa"/>
            <w:vMerge/>
            <w:tcBorders>
              <w:left w:val="single" w:sz="4" w:space="0" w:color="auto"/>
              <w:bottom w:val="single" w:sz="4" w:space="0" w:color="auto"/>
            </w:tcBorders>
          </w:tcPr>
          <w:p w:rsidR="001D6D9E" w:rsidRDefault="001D6D9E" w:rsidP="00AE72B6">
            <w:pPr>
              <w:ind w:firstLine="0"/>
              <w:jc w:val="left"/>
              <w:cnfStyle w:val="000000000000" w:firstRow="0" w:lastRow="0" w:firstColumn="0" w:lastColumn="0" w:oddVBand="0" w:evenVBand="0" w:oddHBand="0" w:evenHBand="0" w:firstRowFirstColumn="0" w:firstRowLastColumn="0" w:lastRowFirstColumn="0" w:lastRowLastColumn="0"/>
              <w:rPr>
                <w:ins w:id="2128" w:author="Iman Zabet" w:date="2012-05-17T09:29:00Z"/>
              </w:rPr>
            </w:pPr>
          </w:p>
        </w:tc>
      </w:tr>
      <w:tr w:rsidR="003E46E3" w:rsidTr="003E46E3">
        <w:trPr>
          <w:ins w:id="2129" w:author="Iman Zabet" w:date="2012-05-17T09:28:00Z"/>
        </w:trPr>
        <w:tc>
          <w:tcPr>
            <w:cnfStyle w:val="001000000000" w:firstRow="0" w:lastRow="0" w:firstColumn="1" w:lastColumn="0" w:oddVBand="0" w:evenVBand="0" w:oddHBand="0" w:evenHBand="0" w:firstRowFirstColumn="0" w:firstRowLastColumn="0" w:lastRowFirstColumn="0" w:lastRowLastColumn="0"/>
            <w:tcW w:w="2342" w:type="dxa"/>
            <w:tcBorders>
              <w:top w:val="single" w:sz="4" w:space="0" w:color="auto"/>
            </w:tcBorders>
            <w:vAlign w:val="center"/>
          </w:tcPr>
          <w:p w:rsidR="001D6D9E" w:rsidRPr="001C4292" w:rsidRDefault="001D6D9E" w:rsidP="00AE72B6">
            <w:pPr>
              <w:ind w:firstLine="0"/>
              <w:jc w:val="left"/>
              <w:rPr>
                <w:ins w:id="2130" w:author="Iman Zabet" w:date="2012-05-17T09:28:00Z"/>
                <w:sz w:val="18"/>
                <w:szCs w:val="18"/>
              </w:rPr>
            </w:pPr>
            <w:ins w:id="2131" w:author="Iman Zabet" w:date="2012-05-17T09:28:00Z">
              <w:r>
                <w:rPr>
                  <w:sz w:val="18"/>
                  <w:szCs w:val="18"/>
                </w:rPr>
                <w:t>D-QCSP</w:t>
              </w:r>
            </w:ins>
          </w:p>
        </w:tc>
        <w:tc>
          <w:tcPr>
            <w:tcW w:w="1386" w:type="dxa"/>
            <w:tcBorders>
              <w:top w:val="single" w:sz="4" w:space="0" w:color="auto"/>
            </w:tcBorders>
            <w:vAlign w:val="center"/>
          </w:tcPr>
          <w:p w:rsidR="001D6D9E" w:rsidRDefault="003E46E3" w:rsidP="003E46E3">
            <w:pPr>
              <w:ind w:firstLine="0"/>
              <w:jc w:val="left"/>
              <w:cnfStyle w:val="000000000000" w:firstRow="0" w:lastRow="0" w:firstColumn="0" w:lastColumn="0" w:oddVBand="0" w:evenVBand="0" w:oddHBand="0" w:evenHBand="0" w:firstRowFirstColumn="0" w:firstRowLastColumn="0" w:lastRowFirstColumn="0" w:lastRowLastColumn="0"/>
              <w:rPr>
                <w:ins w:id="2132" w:author="Iman Zabet" w:date="2012-05-17T09:28:00Z"/>
              </w:rPr>
            </w:pPr>
            <w:ins w:id="2133" w:author="Zabet" w:date="2012-05-17T22:31:00Z">
              <m:oMathPara>
                <m:oMath>
                  <m:r>
                    <m:rPr>
                      <m:scr m:val="double-struck"/>
                    </m:rPr>
                    <w:rPr>
                      <w:rFonts w:ascii="Cambria Math" w:hAnsi="Cambria Math"/>
                    </w:rPr>
                    <m:t>Y</m:t>
                  </m:r>
                </m:oMath>
              </m:oMathPara>
            </w:ins>
          </w:p>
        </w:tc>
        <w:tc>
          <w:tcPr>
            <w:tcW w:w="1704" w:type="dxa"/>
            <w:tcBorders>
              <w:top w:val="single" w:sz="4" w:space="0" w:color="auto"/>
            </w:tcBorders>
            <w:vAlign w:val="center"/>
          </w:tcPr>
          <w:p w:rsidR="001D6D9E" w:rsidRDefault="003E46E3" w:rsidP="003E46E3">
            <w:pPr>
              <w:ind w:firstLine="0"/>
              <w:jc w:val="left"/>
              <w:cnfStyle w:val="000000000000" w:firstRow="0" w:lastRow="0" w:firstColumn="0" w:lastColumn="0" w:oddVBand="0" w:evenVBand="0" w:oddHBand="0" w:evenHBand="0" w:firstRowFirstColumn="0" w:firstRowLastColumn="0" w:lastRowFirstColumn="0" w:lastRowLastColumn="0"/>
              <w:rPr>
                <w:ins w:id="2134" w:author="Iman Zabet" w:date="2012-05-17T09:28:00Z"/>
              </w:rPr>
            </w:pPr>
            <w:ins w:id="2135" w:author="Zabet" w:date="2012-05-17T22:31:00Z">
              <m:oMathPara>
                <m:oMath>
                  <m:r>
                    <m:rPr>
                      <m:scr m:val="double-struck"/>
                    </m:rPr>
                    <w:rPr>
                      <w:rFonts w:ascii="Cambria Math" w:hAnsi="Cambria Math"/>
                    </w:rPr>
                    <m:t>Y</m:t>
                  </m:r>
                </m:oMath>
              </m:oMathPara>
            </w:ins>
          </w:p>
        </w:tc>
        <w:tc>
          <w:tcPr>
            <w:tcW w:w="1679" w:type="dxa"/>
            <w:tcBorders>
              <w:top w:val="single" w:sz="4" w:space="0" w:color="auto"/>
            </w:tcBorders>
            <w:vAlign w:val="center"/>
          </w:tcPr>
          <w:p w:rsidR="001D6D9E" w:rsidRDefault="003E46E3" w:rsidP="003E46E3">
            <w:pPr>
              <w:ind w:firstLine="0"/>
              <w:jc w:val="left"/>
              <w:cnfStyle w:val="000000000000" w:firstRow="0" w:lastRow="0" w:firstColumn="0" w:lastColumn="0" w:oddVBand="0" w:evenVBand="0" w:oddHBand="0" w:evenHBand="0" w:firstRowFirstColumn="0" w:firstRowLastColumn="0" w:lastRowFirstColumn="0" w:lastRowLastColumn="0"/>
              <w:rPr>
                <w:ins w:id="2136" w:author="Iman Zabet" w:date="2012-05-17T09:28:00Z"/>
              </w:rPr>
            </w:pPr>
            <w:ins w:id="2137" w:author="Zabet" w:date="2012-05-17T22:31:00Z">
              <m:oMathPara>
                <m:oMath>
                  <m:r>
                    <m:rPr>
                      <m:scr m:val="double-struck"/>
                    </m:rPr>
                    <w:rPr>
                      <w:rFonts w:ascii="Cambria Math" w:hAnsi="Cambria Math"/>
                    </w:rPr>
                    <m:t>Y</m:t>
                  </m:r>
                </m:oMath>
              </m:oMathPara>
            </w:ins>
          </w:p>
        </w:tc>
        <w:tc>
          <w:tcPr>
            <w:tcW w:w="1701" w:type="dxa"/>
            <w:tcBorders>
              <w:top w:val="single" w:sz="4" w:space="0" w:color="auto"/>
            </w:tcBorders>
            <w:vAlign w:val="center"/>
          </w:tcPr>
          <w:p w:rsidR="001D6D9E" w:rsidRDefault="003653A4" w:rsidP="00AE72B6">
            <w:pPr>
              <w:ind w:firstLine="0"/>
              <w:jc w:val="left"/>
              <w:cnfStyle w:val="000000000000" w:firstRow="0" w:lastRow="0" w:firstColumn="0" w:lastColumn="0" w:oddVBand="0" w:evenVBand="0" w:oddHBand="0" w:evenHBand="0" w:firstRowFirstColumn="0" w:firstRowLastColumn="0" w:lastRowFirstColumn="0" w:lastRowLastColumn="0"/>
              <w:rPr>
                <w:ins w:id="2138" w:author="Iman Zabet" w:date="2012-05-17T09:28:00Z"/>
              </w:rPr>
            </w:pPr>
            <w:ins w:id="2139" w:author="Zabet" w:date="2012-05-17T09:49:00Z">
              <m:oMathPara>
                <m:oMath>
                  <m:r>
                    <m:rPr>
                      <m:scr m:val="double-struck"/>
                    </m:rPr>
                    <w:rPr>
                      <w:rFonts w:ascii="Cambria Math" w:hAnsi="Cambria Math"/>
                    </w:rPr>
                    <m:t>N</m:t>
                  </m:r>
                </m:oMath>
              </m:oMathPara>
            </w:ins>
          </w:p>
        </w:tc>
        <w:tc>
          <w:tcPr>
            <w:tcW w:w="1706" w:type="dxa"/>
            <w:tcBorders>
              <w:top w:val="single" w:sz="4" w:space="0" w:color="auto"/>
              <w:right w:val="single" w:sz="4" w:space="0" w:color="auto"/>
            </w:tcBorders>
            <w:vAlign w:val="center"/>
          </w:tcPr>
          <w:p w:rsidR="001D6D9E" w:rsidRDefault="003653A4" w:rsidP="00AE72B6">
            <w:pPr>
              <w:ind w:firstLine="0"/>
              <w:jc w:val="left"/>
              <w:cnfStyle w:val="000000000000" w:firstRow="0" w:lastRow="0" w:firstColumn="0" w:lastColumn="0" w:oddVBand="0" w:evenVBand="0" w:oddHBand="0" w:evenHBand="0" w:firstRowFirstColumn="0" w:firstRowLastColumn="0" w:lastRowFirstColumn="0" w:lastRowLastColumn="0"/>
              <w:rPr>
                <w:ins w:id="2140" w:author="Iman Zabet" w:date="2012-05-17T09:28:00Z"/>
              </w:rPr>
            </w:pPr>
            <w:ins w:id="2141" w:author="Zabet" w:date="2012-05-17T09:50:00Z">
              <m:oMathPara>
                <m:oMath>
                  <m:r>
                    <m:rPr>
                      <m:scr m:val="double-struck"/>
                    </m:rPr>
                    <w:rPr>
                      <w:rFonts w:ascii="Cambria Math" w:hAnsi="Cambria Math"/>
                    </w:rPr>
                    <m:t>Y</m:t>
                  </m:r>
                </m:oMath>
              </m:oMathPara>
            </w:ins>
          </w:p>
        </w:tc>
        <w:tc>
          <w:tcPr>
            <w:tcW w:w="1706" w:type="dxa"/>
            <w:tcBorders>
              <w:top w:val="single" w:sz="4" w:space="0" w:color="auto"/>
              <w:left w:val="single" w:sz="4" w:space="0" w:color="auto"/>
            </w:tcBorders>
            <w:vAlign w:val="center"/>
          </w:tcPr>
          <w:p w:rsidR="001D6D9E" w:rsidRDefault="001D6D9E" w:rsidP="0015434D">
            <w:pPr>
              <w:ind w:firstLine="0"/>
              <w:jc w:val="center"/>
              <w:cnfStyle w:val="000000000000" w:firstRow="0" w:lastRow="0" w:firstColumn="0" w:lastColumn="0" w:oddVBand="0" w:evenVBand="0" w:oddHBand="0" w:evenHBand="0" w:firstRowFirstColumn="0" w:firstRowLastColumn="0" w:lastRowFirstColumn="0" w:lastRowLastColumn="0"/>
              <w:rPr>
                <w:ins w:id="2142" w:author="Iman Zabet" w:date="2012-05-17T09:29:00Z"/>
              </w:rPr>
            </w:pPr>
            <w:ins w:id="2143" w:author="Iman Zabet" w:date="2012-05-17T09:32:00Z">
              <w:r>
                <w:t>Distributed (Multi-Agent)</w:t>
              </w:r>
            </w:ins>
          </w:p>
        </w:tc>
      </w:tr>
    </w:tbl>
    <w:p w:rsidR="0032714C" w:rsidRDefault="00F44B5B" w:rsidP="00447363">
      <w:pPr>
        <w:pStyle w:val="Caption"/>
        <w:rPr>
          <w:ins w:id="2144" w:author="Iman Zabet" w:date="2012-05-07T03:47:00Z"/>
        </w:rPr>
      </w:pPr>
      <w:bookmarkStart w:id="2145" w:name="_Ref324126476"/>
      <w:ins w:id="2146" w:author="Iman Zabet" w:date="2012-05-07T03:47:00Z">
        <w:r>
          <w:t xml:space="preserve">Table </w:t>
        </w:r>
        <w:r>
          <w:fldChar w:fldCharType="begin"/>
        </w:r>
        <w:r>
          <w:instrText xml:space="preserve"> SEQ Table \* ARABIC </w:instrText>
        </w:r>
      </w:ins>
      <w:r>
        <w:fldChar w:fldCharType="separate"/>
      </w:r>
      <w:r w:rsidR="00981F58">
        <w:rPr>
          <w:noProof/>
        </w:rPr>
        <w:t>1</w:t>
      </w:r>
      <w:ins w:id="2147" w:author="Iman Zabet" w:date="2012-05-07T03:47:00Z">
        <w:r>
          <w:fldChar w:fldCharType="end"/>
        </w:r>
      </w:ins>
      <w:bookmarkEnd w:id="2145"/>
      <w:r w:rsidR="00C91549">
        <w:t xml:space="preserve"> </w:t>
      </w:r>
      <w:del w:id="2148" w:author="Iman Zabet" w:date="2012-05-07T03:54:00Z">
        <w:r w:rsidR="00C91549" w:rsidDel="00C91549">
          <w:delText>-</w:delText>
        </w:r>
      </w:del>
      <w:ins w:id="2149" w:author="Iman Zabet" w:date="2012-05-07T03:54:00Z">
        <w:r w:rsidR="00C91549">
          <w:t>–</w:t>
        </w:r>
      </w:ins>
      <w:r w:rsidR="00C91549">
        <w:t xml:space="preserve"> </w:t>
      </w:r>
      <w:ins w:id="2150" w:author="Iman Zabet" w:date="2012-05-07T03:54:00Z">
        <w:r w:rsidR="00C91549">
          <w:t>Comparisons of the properties of the four scenarios</w:t>
        </w:r>
      </w:ins>
      <w:ins w:id="2151" w:author="Iman Zabet" w:date="2012-05-07T03:55:00Z">
        <w:r w:rsidR="00EB5D47">
          <w:t>, QCSP</w:t>
        </w:r>
      </w:ins>
      <w:ins w:id="2152" w:author="Iman Zabet" w:date="2012-05-07T03:54:00Z">
        <w:r w:rsidR="00C91549">
          <w:t xml:space="preserve"> and </w:t>
        </w:r>
      </w:ins>
      <w:ins w:id="2153" w:author="Iman Zabet" w:date="2012-05-07T03:55:00Z">
        <w:r w:rsidR="00C91549">
          <w:t xml:space="preserve">our </w:t>
        </w:r>
      </w:ins>
      <w:ins w:id="2154" w:author="Iman Zabet" w:date="2012-05-07T03:54:00Z">
        <w:r w:rsidR="00C91549">
          <w:t>modified QCSP formulation</w:t>
        </w:r>
      </w:ins>
    </w:p>
    <w:p w:rsidR="00F44B5B" w:rsidRDefault="00F44B5B" w:rsidP="00BC74B6"/>
    <w:p w:rsidR="00462A26" w:rsidDel="00532E12" w:rsidRDefault="00462A26" w:rsidP="00AB7869">
      <w:pPr>
        <w:pStyle w:val="Heading4"/>
        <w:numPr>
          <w:ilvl w:val="3"/>
          <w:numId w:val="4"/>
        </w:numPr>
        <w:rPr>
          <w:del w:id="2155" w:author="Iman Zabet" w:date="2012-05-03T18:55:00Z"/>
        </w:rPr>
      </w:pPr>
      <w:del w:id="2156" w:author="Iman Zabet" w:date="2012-05-03T18:55:00Z">
        <w:r w:rsidDel="00532E12">
          <w:delText>Last</w:delText>
        </w:r>
        <w:r w:rsidR="00F06390" w:rsidDel="00532E12">
          <w:delText xml:space="preserve"> scenario</w:delText>
        </w:r>
      </w:del>
    </w:p>
    <w:p w:rsidR="00462A26" w:rsidDel="00532E12" w:rsidRDefault="00462A26" w:rsidP="001A0178">
      <w:pPr>
        <w:rPr>
          <w:del w:id="2157" w:author="Iman Zabet" w:date="2012-05-03T18:55:00Z"/>
        </w:rPr>
      </w:pPr>
      <w:del w:id="2158" w:author="Iman Zabet" w:date="2012-05-03T18:55:00Z">
        <w:r w:rsidDel="00532E12">
          <w:delText xml:space="preserve">In the final simulation, I intend to implement the problem as </w:delText>
        </w:r>
        <w:commentRangeStart w:id="2159"/>
        <w:r w:rsidDel="00532E12">
          <w:delText xml:space="preserve">a distributed </w:delText>
        </w:r>
        <w:commentRangeEnd w:id="2159"/>
        <w:r w:rsidR="00D61AF7" w:rsidDel="00532E12">
          <w:rPr>
            <w:rStyle w:val="CommentReference"/>
            <w:rFonts w:ascii="Tahoma" w:hAnsi="Tahoma"/>
          </w:rPr>
          <w:commentReference w:id="2159"/>
        </w:r>
        <w:r w:rsidDel="00532E12">
          <w:delText xml:space="preserve">one with respect to each crane assume as an agent. They can solve </w:delText>
        </w:r>
        <w:commentRangeStart w:id="2160"/>
        <w:r w:rsidDel="00532E12">
          <w:delText xml:space="preserve">their own problem </w:delText>
        </w:r>
        <w:commentRangeEnd w:id="2160"/>
        <w:r w:rsidR="000E03A9" w:rsidDel="00532E12">
          <w:rPr>
            <w:rStyle w:val="CommentReference"/>
            <w:rFonts w:ascii="Tahoma" w:hAnsi="Tahoma"/>
          </w:rPr>
          <w:commentReference w:id="2160"/>
        </w:r>
        <w:r w:rsidDel="00532E12">
          <w:delText>and find an optimized and the shortest sequence for performing their tasks. Also, in order to have overlapped tasks with their adjacent crane, they may execute communication to them to make optimized decisions. This notion could be implemented as an agent platform called Java Agent Development Environment (JADE)</w:delText>
        </w:r>
        <w:r w:rsidR="001A0178" w:rsidDel="00532E12">
          <w:delText>,</w:delText>
        </w:r>
        <w:r w:rsidDel="00532E12">
          <w:delText xml:space="preserve"> please see </w:delText>
        </w:r>
        <w:r w:rsidR="001A0178" w:rsidDel="00532E12">
          <w:fldChar w:fldCharType="begin"/>
        </w:r>
        <w:r w:rsidR="001A0178" w:rsidDel="00532E12">
          <w:delInstrText xml:space="preserve"> REF _Ref320558424 \h </w:delInstrText>
        </w:r>
        <w:r w:rsidR="001A0178" w:rsidDel="00532E12">
          <w:fldChar w:fldCharType="separate"/>
        </w:r>
        <w:r w:rsidR="009E05C9" w:rsidDel="00532E12">
          <w:delText xml:space="preserve">Fig. </w:delText>
        </w:r>
        <w:r w:rsidR="009E05C9" w:rsidDel="00532E12">
          <w:rPr>
            <w:noProof/>
          </w:rPr>
          <w:delText>15</w:delText>
        </w:r>
        <w:r w:rsidR="001A0178" w:rsidDel="00532E12">
          <w:fldChar w:fldCharType="end"/>
        </w:r>
        <w:r w:rsidDel="00532E12">
          <w:delText xml:space="preserve">. </w:delText>
        </w:r>
      </w:del>
    </w:p>
    <w:p w:rsidR="0097689D" w:rsidDel="00532E12" w:rsidRDefault="00462A26" w:rsidP="0097689D">
      <w:pPr>
        <w:keepNext/>
        <w:rPr>
          <w:del w:id="2161" w:author="Iman Zabet" w:date="2012-05-03T18:55:00Z"/>
        </w:rPr>
      </w:pPr>
      <w:del w:id="2162" w:author="Iman Zabet" w:date="2012-05-03T18:55:00Z">
        <w:r w:rsidRPr="005D1A6A" w:rsidDel="00532E12">
          <w:rPr>
            <w:noProof/>
          </w:rPr>
          <w:drawing>
            <wp:inline distT="0" distB="0" distL="0" distR="0" wp14:anchorId="177B865A" wp14:editId="78DDF086">
              <wp:extent cx="5303443" cy="2902688"/>
              <wp:effectExtent l="0" t="0" r="0" b="0"/>
              <wp:docPr id="39" name="Picture 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
                      <pic:cNvPicPr>
                        <a:picLocks noChangeAspect="1" noChangeArrowheads="1"/>
                      </pic:cNvPicPr>
                    </pic:nvPicPr>
                    <pic:blipFill>
                      <a:blip r:embed="rId24" cstate="print">
                        <a:extLst>
                          <a:ext uri="{BEBA8EAE-BF5A-486C-A8C5-ECC9F3942E4B}">
                            <a14:imgProps xmlns:a14="http://schemas.microsoft.com/office/drawing/2010/main">
                              <a14:imgLayer r:embed="rId25">
                                <a14:imgEffect>
                                  <a14:artisticChalkSketch/>
                                </a14:imgEffect>
                              </a14:imgLayer>
                            </a14:imgProps>
                          </a:ext>
                        </a:extLst>
                      </a:blip>
                      <a:srcRect/>
                      <a:stretch>
                        <a:fillRect/>
                      </a:stretch>
                    </pic:blipFill>
                    <pic:spPr bwMode="auto">
                      <a:xfrm>
                        <a:off x="0" y="0"/>
                        <a:ext cx="5308003" cy="2905184"/>
                      </a:xfrm>
                      <a:prstGeom prst="rect">
                        <a:avLst/>
                      </a:prstGeom>
                      <a:noFill/>
                      <a:ln w="9525">
                        <a:noFill/>
                        <a:miter lim="800000"/>
                        <a:headEnd/>
                        <a:tailEnd/>
                      </a:ln>
                    </pic:spPr>
                  </pic:pic>
                </a:graphicData>
              </a:graphic>
            </wp:inline>
          </w:drawing>
        </w:r>
      </w:del>
    </w:p>
    <w:p w:rsidR="00462A26" w:rsidDel="00532E12" w:rsidRDefault="003C6E86" w:rsidP="00920C49">
      <w:pPr>
        <w:pStyle w:val="Caption"/>
        <w:rPr>
          <w:del w:id="2163" w:author="Iman Zabet" w:date="2012-05-03T18:55:00Z"/>
        </w:rPr>
      </w:pPr>
      <w:bookmarkStart w:id="2164" w:name="_Ref320558424"/>
      <w:del w:id="2165" w:author="Iman Zabet" w:date="2012-05-03T18:55:00Z">
        <w:r w:rsidDel="00532E12">
          <w:delText xml:space="preserve">Fig. </w:delText>
        </w:r>
        <w:r w:rsidR="00782D55" w:rsidDel="00532E12">
          <w:rPr>
            <w:bCs w:val="0"/>
          </w:rPr>
          <w:fldChar w:fldCharType="begin"/>
        </w:r>
        <w:r w:rsidR="00782D55" w:rsidDel="00532E12">
          <w:delInstrText xml:space="preserve"> SEQ Fig. \* ARABIC </w:delInstrText>
        </w:r>
        <w:r w:rsidR="00782D55" w:rsidDel="00532E12">
          <w:rPr>
            <w:bCs w:val="0"/>
          </w:rPr>
          <w:fldChar w:fldCharType="separate"/>
        </w:r>
        <w:r w:rsidR="009E05C9" w:rsidDel="00532E12">
          <w:rPr>
            <w:noProof/>
          </w:rPr>
          <w:delText>15</w:delText>
        </w:r>
        <w:r w:rsidR="00782D55" w:rsidDel="00532E12">
          <w:rPr>
            <w:bCs w:val="0"/>
            <w:noProof/>
          </w:rPr>
          <w:fldChar w:fldCharType="end"/>
        </w:r>
        <w:bookmarkEnd w:id="2164"/>
        <w:r w:rsidR="00462A26" w:rsidDel="00532E12">
          <w:delText xml:space="preserve"> – An overview of Java Agent </w:delText>
        </w:r>
        <w:r w:rsidR="00462A26" w:rsidRPr="00920C49" w:rsidDel="00532E12">
          <w:delText>Development</w:delText>
        </w:r>
        <w:r w:rsidR="00462A26" w:rsidDel="00532E12">
          <w:delText xml:space="preserve"> Environment (JADE) and communication process among agents </w:delText>
        </w:r>
      </w:del>
    </w:p>
    <w:p w:rsidR="00462A26" w:rsidRDefault="00462A26" w:rsidP="00BA303C"/>
    <w:p w:rsidR="00BA303C" w:rsidRDefault="00BA303C" w:rsidP="00805272">
      <w:pPr>
        <w:pStyle w:val="Heading1"/>
        <w:numPr>
          <w:ilvl w:val="0"/>
          <w:numId w:val="10"/>
        </w:numPr>
        <w:tabs>
          <w:tab w:val="clear" w:pos="576"/>
        </w:tabs>
      </w:pPr>
      <w:r w:rsidRPr="00BA303C">
        <w:t>Extended A</w:t>
      </w:r>
      <w:r w:rsidR="00361DCB">
        <w:t xml:space="preserve">synchronous </w:t>
      </w:r>
      <w:r w:rsidRPr="00BA303C">
        <w:t>B</w:t>
      </w:r>
      <w:r w:rsidR="00361DCB">
        <w:t>ack</w:t>
      </w:r>
      <w:r w:rsidRPr="00BA303C">
        <w:t>T</w:t>
      </w:r>
      <w:r w:rsidR="00361DCB">
        <w:t>racking</w:t>
      </w:r>
      <w:r w:rsidRPr="00BA303C">
        <w:t xml:space="preserve"> </w:t>
      </w:r>
    </w:p>
    <w:p w:rsidR="00CF77B8" w:rsidRDefault="00CF77B8" w:rsidP="00467D68">
      <w:pPr>
        <w:pStyle w:val="Heading2"/>
        <w:numPr>
          <w:ilvl w:val="1"/>
          <w:numId w:val="4"/>
        </w:numPr>
      </w:pPr>
      <w:r>
        <w:t>Introduc</w:t>
      </w:r>
      <w:r w:rsidR="00105144">
        <w:t>tion</w:t>
      </w:r>
    </w:p>
    <w:p w:rsidR="00CF77B8" w:rsidRDefault="00CF77B8" w:rsidP="00CF77B8">
      <w:r>
        <w:t>Now, let us assume that each quay crane has a certain agent called QCA, and each QCA has non-overlapped and overlapped tasks (</w:t>
      </w:r>
      <w:r>
        <w:fldChar w:fldCharType="begin"/>
      </w:r>
      <w:r>
        <w:instrText xml:space="preserve"> REF _Ref316044324 \h </w:instrText>
      </w:r>
      <w:r>
        <w:fldChar w:fldCharType="separate"/>
      </w:r>
      <w:r w:rsidR="00981F58">
        <w:t xml:space="preserve">Fig. </w:t>
      </w:r>
      <w:r w:rsidR="00981F58">
        <w:rPr>
          <w:noProof/>
        </w:rPr>
        <w:t>5</w:t>
      </w:r>
      <w:r>
        <w:fldChar w:fldCharType="end"/>
      </w:r>
      <w:r>
        <w:t>). In order to coordinate among agents to reach the solution of the quay crane scheduling problem, we need to propose an algorithm which enables agents to perform their tasks in a distributed cooperation manner. We will first introduce algorithms for solving scheduling problems in a distributed way. In this section, an asynchronous search algorithm is presented to aid reaching a solution of the QCSP by communicating among agents.</w:t>
      </w:r>
    </w:p>
    <w:p w:rsidR="00CF77B8" w:rsidRDefault="00CF77B8" w:rsidP="00CF77B8">
      <w:r>
        <w:t xml:space="preserve">The problems that have been addressed by distributed search algorithms can be categorized into three main classes: path-finding problems, constraint satisfaction problems, and two-player games. In the Constraint Satisfaction Problem (CSP), we usually involve to find a goal that satisfies the given conditions (constraints) which this class of problem originally developed </w:t>
      </w:r>
      <w:r>
        <w:lastRenderedPageBreak/>
        <w:t>for single-agent problem solving. We can assume QCSP as a CSP and try to search for solution with a distributed structure like the proposed MAS.</w:t>
      </w:r>
    </w:p>
    <w:p w:rsidR="00646123" w:rsidRDefault="00646123" w:rsidP="00646123">
      <w:r>
        <w:t xml:space="preserve">Distributed search algorithms for MAS are distinguished to work either synchronously or asynchronously </w:t>
      </w:r>
      <w:sdt>
        <w:sdtPr>
          <w:id w:val="135266913"/>
          <w:citation/>
        </w:sdtPr>
        <w:sdtEndPr/>
        <w:sdtContent>
          <w:r>
            <w:fldChar w:fldCharType="begin"/>
          </w:r>
          <w:r>
            <w:instrText xml:space="preserve"> CITATION ACl \l 1033  </w:instrText>
          </w:r>
          <w:r>
            <w:fldChar w:fldCharType="separate"/>
          </w:r>
          <w:r w:rsidR="00981F58" w:rsidRPr="00981F58">
            <w:rPr>
              <w:noProof/>
            </w:rPr>
            <w:t>[25]</w:t>
          </w:r>
          <w:r>
            <w:fldChar w:fldCharType="end"/>
          </w:r>
        </w:sdtContent>
      </w:sdt>
      <w:r>
        <w:t xml:space="preserve">. In a </w:t>
      </w:r>
      <w:r w:rsidRPr="00B82DAD">
        <w:rPr>
          <w:i/>
          <w:iCs/>
        </w:rPr>
        <w:t>synchronous</w:t>
      </w:r>
      <w:r>
        <w:t xml:space="preserve"> algorithm, each agent waits for the messages from its peer agents, and only after having received </w:t>
      </w:r>
      <w:proofErr w:type="gramStart"/>
      <w:r>
        <w:t>them,</w:t>
      </w:r>
      <w:proofErr w:type="gramEnd"/>
      <w:r>
        <w:t xml:space="preserve"> it starts solving and computing, and then sending out messages even before having received any confirmation message from its peers. In this case, as incoming messages arrive, they assimilate them into their computation, and if needed, they will send out updated messages of their own. In contrast to that, </w:t>
      </w:r>
      <w:r w:rsidRPr="006F3788">
        <w:rPr>
          <w:i/>
          <w:iCs/>
        </w:rPr>
        <w:t>asynchronous</w:t>
      </w:r>
      <w:r>
        <w:t xml:space="preserve"> algorithms have the potential advantage that an agent will not be waiting for messages from its peers. On the other hand, this algorithm model ensures agents to perform their computations based on their </w:t>
      </w:r>
      <w:r w:rsidRPr="00F907DC">
        <w:rPr>
          <w:i/>
          <w:iCs/>
        </w:rPr>
        <w:t>most up to date</w:t>
      </w:r>
      <w:r>
        <w:t xml:space="preserve"> information. In asynchronous algorithms, execution order can be highly flexible and arbitrary. Furthermore, computational and recognition abilities to perform local performances for each agent can be small enough, and each step of the algorithm not require the global knowledge of the problem.</w:t>
      </w:r>
    </w:p>
    <w:p w:rsidR="006F4247" w:rsidRDefault="006F4247" w:rsidP="006F4247">
      <w:pPr>
        <w:pStyle w:val="Heading2"/>
      </w:pPr>
      <w:bookmarkStart w:id="2166" w:name="_Ref320653882"/>
      <w:r>
        <w:t>Distributed Constraint Optimization</w:t>
      </w:r>
      <w:bookmarkEnd w:id="2166"/>
    </w:p>
    <w:p w:rsidR="006F4247" w:rsidRDefault="006F4247" w:rsidP="006F4247">
      <w:r>
        <w:t>Distributed Constraint Optimization Problems (DCOP</w:t>
      </w:r>
      <w:r w:rsidR="00A6673C">
        <w:t xml:space="preserve"> or </w:t>
      </w:r>
      <w:proofErr w:type="spellStart"/>
      <w:r w:rsidR="00A6673C">
        <w:t>DisCSP</w:t>
      </w:r>
      <w:proofErr w:type="spellEnd"/>
      <w:r>
        <w:t>) have been considered as an important research area for multi-agent systems. DCOP can model many distributed real-world systems. The challenge is to find a way to solve them with fully distributed algorithms efficiently.</w:t>
      </w:r>
    </w:p>
    <w:p w:rsidR="006F4247" w:rsidRDefault="006F4247" w:rsidP="00981F58">
      <w:r>
        <w:t xml:space="preserve">In the literature, a number of formulations have arisen including the distributed partial valued constraint satisfaction problem (DPCSP) </w:t>
      </w:r>
      <w:sdt>
        <w:sdtPr>
          <w:id w:val="-953946736"/>
          <w:citation/>
        </w:sdtPr>
        <w:sdtContent>
          <w:r w:rsidR="00981F58">
            <w:fldChar w:fldCharType="begin"/>
          </w:r>
          <w:r w:rsidR="00981F58">
            <w:instrText xml:space="preserve"> CITATION KHi \l 1033 </w:instrText>
          </w:r>
          <w:r w:rsidR="00981F58">
            <w:fldChar w:fldCharType="separate"/>
          </w:r>
          <w:r w:rsidR="00981F58" w:rsidRPr="00981F58">
            <w:rPr>
              <w:noProof/>
            </w:rPr>
            <w:t>[26]</w:t>
          </w:r>
          <w:r w:rsidR="00981F58">
            <w:fldChar w:fldCharType="end"/>
          </w:r>
        </w:sdtContent>
      </w:sdt>
      <w:r>
        <w:t xml:space="preserve">, distributed valued constraint satisfaction problem </w:t>
      </w:r>
      <w:sdt>
        <w:sdtPr>
          <w:id w:val="-1685591467"/>
          <w:citation/>
        </w:sdtPr>
        <w:sdtContent>
          <w:r w:rsidR="00981F58">
            <w:fldChar w:fldCharType="begin"/>
          </w:r>
          <w:r w:rsidR="00981F58">
            <w:instrText xml:space="preserve">CITATION MLe1 \l 1033 </w:instrText>
          </w:r>
          <w:r w:rsidR="00981F58">
            <w:fldChar w:fldCharType="separate"/>
          </w:r>
          <w:r w:rsidR="00981F58" w:rsidRPr="00981F58">
            <w:rPr>
              <w:noProof/>
            </w:rPr>
            <w:t>[27]</w:t>
          </w:r>
          <w:r w:rsidR="00981F58">
            <w:fldChar w:fldCharType="end"/>
          </w:r>
        </w:sdtContent>
      </w:sdt>
      <w:r>
        <w:t>, and the distributed constraint optimization problem (DCOP)</w:t>
      </w:r>
      <w:r w:rsidR="00981F58">
        <w:t xml:space="preserve"> </w:t>
      </w:r>
      <w:sdt>
        <w:sdtPr>
          <w:id w:val="-501582133"/>
          <w:citation/>
        </w:sdtPr>
        <w:sdtContent>
          <w:r w:rsidR="00981F58">
            <w:fldChar w:fldCharType="begin"/>
          </w:r>
          <w:r w:rsidR="00981F58">
            <w:instrText xml:space="preserve">CITATION Placeholder2 \l 1033 </w:instrText>
          </w:r>
          <w:r w:rsidR="00981F58">
            <w:fldChar w:fldCharType="separate"/>
          </w:r>
          <w:r w:rsidR="00981F58" w:rsidRPr="00981F58">
            <w:rPr>
              <w:noProof/>
            </w:rPr>
            <w:t>[28]</w:t>
          </w:r>
          <w:r w:rsidR="00981F58">
            <w:fldChar w:fldCharType="end"/>
          </w:r>
        </w:sdtContent>
      </w:sdt>
      <w:r>
        <w:t xml:space="preserve">. These problems can be solved either </w:t>
      </w:r>
      <w:proofErr w:type="gramStart"/>
      <w:r>
        <w:t>to</w:t>
      </w:r>
      <w:proofErr w:type="gramEnd"/>
      <w:r>
        <w:t xml:space="preserve"> optimally or near optimally by a number of powerful algorithms which have been introduced. </w:t>
      </w:r>
      <w:proofErr w:type="gramStart"/>
      <w:r>
        <w:t xml:space="preserve">For instance, Distributed Depth-first Branch and Bound (DDBB) and Distributed Iterative Deepening (DID) </w:t>
      </w:r>
      <w:sdt>
        <w:sdtPr>
          <w:id w:val="1113099868"/>
          <w:citation/>
        </w:sdtPr>
        <w:sdtContent>
          <w:r w:rsidR="00981F58">
            <w:fldChar w:fldCharType="begin"/>
          </w:r>
          <w:r w:rsidR="00981F58">
            <w:instrText xml:space="preserve">CITATION Placeholder2 \l 1033 </w:instrText>
          </w:r>
          <w:r w:rsidR="00981F58">
            <w:fldChar w:fldCharType="separate"/>
          </w:r>
          <w:r w:rsidR="00981F58" w:rsidRPr="00981F58">
            <w:rPr>
              <w:noProof/>
            </w:rPr>
            <w:t>[28]</w:t>
          </w:r>
          <w:r w:rsidR="00981F58">
            <w:fldChar w:fldCharType="end"/>
          </w:r>
        </w:sdtContent>
      </w:sdt>
      <w:r>
        <w:t xml:space="preserve">, Synchronous Branch and Bound (SBB) and Iterative Distributed Breakout (IDB) </w:t>
      </w:r>
      <w:sdt>
        <w:sdtPr>
          <w:id w:val="1259954449"/>
          <w:citation/>
        </w:sdtPr>
        <w:sdtContent>
          <w:r w:rsidR="00981F58">
            <w:fldChar w:fldCharType="begin"/>
          </w:r>
          <w:r w:rsidR="00981F58">
            <w:instrText xml:space="preserve"> CITATION KHi \l 1033 </w:instrText>
          </w:r>
          <w:r w:rsidR="00981F58">
            <w:fldChar w:fldCharType="separate"/>
          </w:r>
          <w:r w:rsidR="00981F58" w:rsidRPr="00981F58">
            <w:rPr>
              <w:noProof/>
            </w:rPr>
            <w:t>[26]</w:t>
          </w:r>
          <w:r w:rsidR="00981F58">
            <w:fldChar w:fldCharType="end"/>
          </w:r>
        </w:sdtContent>
      </w:sdt>
      <w:r>
        <w:t>, and the Asynchronous Distributed Optimization (Adopt) algorithm</w:t>
      </w:r>
      <w:r w:rsidR="00981F58" w:rsidRPr="00981F58">
        <w:t xml:space="preserve"> </w:t>
      </w:r>
      <w:sdt>
        <w:sdtPr>
          <w:id w:val="87811923"/>
          <w:citation/>
        </w:sdtPr>
        <w:sdtContent>
          <w:r w:rsidR="00981F58">
            <w:fldChar w:fldCharType="begin"/>
          </w:r>
          <w:r w:rsidR="00981F58">
            <w:instrText xml:space="preserve"> CITATION PJM1 \l 1033 </w:instrText>
          </w:r>
          <w:r w:rsidR="00981F58">
            <w:fldChar w:fldCharType="separate"/>
          </w:r>
          <w:r w:rsidR="00981F58" w:rsidRPr="00981F58">
            <w:rPr>
              <w:noProof/>
            </w:rPr>
            <w:t>[29]</w:t>
          </w:r>
          <w:r w:rsidR="00981F58">
            <w:fldChar w:fldCharType="end"/>
          </w:r>
        </w:sdtContent>
      </w:sdt>
      <w:r>
        <w:t>.</w:t>
      </w:r>
      <w:proofErr w:type="gramEnd"/>
    </w:p>
    <w:p w:rsidR="00590C26" w:rsidRDefault="00590C26" w:rsidP="007650D6">
      <w:r>
        <w:t>A DCOP has been formalized in</w:t>
      </w:r>
      <w:r w:rsidR="003C3D48">
        <w:t xml:space="preserve"> </w:t>
      </w:r>
      <w:sdt>
        <w:sdtPr>
          <w:id w:val="-625848864"/>
          <w:citation/>
        </w:sdtPr>
        <w:sdtEndPr/>
        <w:sdtContent>
          <w:r w:rsidR="003C3D48">
            <w:fldChar w:fldCharType="begin"/>
          </w:r>
          <w:r w:rsidR="003C3D48">
            <w:instrText xml:space="preserve">CITATION Placeholder1 \l 1033 </w:instrText>
          </w:r>
          <w:r w:rsidR="003C3D48">
            <w:fldChar w:fldCharType="separate"/>
          </w:r>
          <w:r w:rsidR="00981F58" w:rsidRPr="00981F58">
            <w:rPr>
              <w:noProof/>
            </w:rPr>
            <w:t>[30]</w:t>
          </w:r>
          <w:r w:rsidR="003C3D48">
            <w:rPr>
              <w:noProof/>
            </w:rPr>
            <w:fldChar w:fldCharType="end"/>
          </w:r>
        </w:sdtContent>
      </w:sdt>
      <w:r>
        <w:t xml:space="preserve">  as </w:t>
      </w:r>
      <w:proofErr w:type="gramStart"/>
      <w:r>
        <w:t xml:space="preserve">a </w:t>
      </w:r>
      <w:proofErr w:type="gramEnd"/>
      <m:oMath>
        <m:r>
          <w:rPr>
            <w:rFonts w:ascii="Cambria Math" w:hAnsi="Cambria Math"/>
          </w:rPr>
          <m:t xml:space="preserve">tuple </m:t>
        </m:r>
        <m:d>
          <m:dPr>
            <m:begChr m:val="〈"/>
            <m:endChr m:val="〉"/>
            <m:ctrlPr>
              <w:rPr>
                <w:rFonts w:ascii="Cambria Math" w:hAnsi="Cambria Math"/>
                <w:i/>
              </w:rPr>
            </m:ctrlPr>
          </m:dPr>
          <m:e>
            <m:r>
              <m:rPr>
                <m:scr m:val="script"/>
              </m:rPr>
              <w:rPr>
                <w:rFonts w:ascii="Cambria Math" w:hAnsi="Cambria Math"/>
              </w:rPr>
              <m:t>A,X, D, C</m:t>
            </m:r>
          </m:e>
        </m:d>
      </m:oMath>
      <w:r>
        <w:t xml:space="preserve">, where </w:t>
      </w:r>
      <m:oMath>
        <m:r>
          <m:rPr>
            <m:scr m:val="script"/>
          </m:rP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i</m:t>
                </m:r>
              </m:sub>
            </m:sSub>
          </m:e>
        </m:d>
      </m:oMath>
      <w:r>
        <w:t xml:space="preserve"> is a set of </w:t>
      </w:r>
      <m:oMath>
        <m:r>
          <w:rPr>
            <w:rFonts w:ascii="Cambria Math" w:hAnsi="Cambria Math"/>
          </w:rPr>
          <m:t>i</m:t>
        </m:r>
      </m:oMath>
      <w:r>
        <w:t xml:space="preserve"> agents, </w:t>
      </w:r>
      <m:oMath>
        <m:r>
          <m:rPr>
            <m:scr m:val="script"/>
          </m:rP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oMath>
      <w:r>
        <w:t xml:space="preserve"> is a set of variables </w:t>
      </w:r>
      <w:commentRangeStart w:id="2167"/>
      <w:r>
        <w:t xml:space="preserve">that each agent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t xml:space="preserve"> is assigned one or more variables along with the functions on their variables</w:t>
      </w:r>
      <w:commentRangeEnd w:id="2167"/>
      <w:r>
        <w:rPr>
          <w:rStyle w:val="CommentReference"/>
          <w:rFonts w:ascii="Tahoma" w:hAnsi="Tahoma"/>
        </w:rPr>
        <w:commentReference w:id="2167"/>
      </w:r>
      <w:r>
        <w:t xml:space="preserve">. </w:t>
      </w:r>
      <m:oMath>
        <m:r>
          <m:rPr>
            <m:scr m:val="script"/>
          </m:rPr>
          <w:rPr>
            <w:rFonts w:ascii="Cambria Math" w:hAnsi="Cambria Math"/>
          </w:rPr>
          <m:t xml:space="preserv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n</m:t>
                </m:r>
              </m:sub>
            </m:sSub>
          </m:e>
        </m:d>
      </m:oMath>
      <w:r>
        <w:t>, is a set of values domains whose are taken by vari</w:t>
      </w:r>
      <w:proofErr w:type="spellStart"/>
      <w:r>
        <w:t>ables</w:t>
      </w:r>
      <w:proofErr w:type="spellEnd"/>
      <w:r>
        <w:t xml:space="preserve">, where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is a finite set of values to which variable </w:t>
      </w:r>
      <m:oMath>
        <m:sSub>
          <m:sSubPr>
            <m:ctrlPr>
              <w:rPr>
                <w:rFonts w:ascii="Cambria Math" w:hAnsi="Cambria Math"/>
                <w:i/>
              </w:rPr>
            </m:ctrlPr>
          </m:sSubPr>
          <m:e>
            <m:r>
              <m:rPr>
                <m:scr m:val="script"/>
              </m:rPr>
              <w:rPr>
                <w:rFonts w:ascii="Cambria Math" w:hAnsi="Cambria Math"/>
              </w:rPr>
              <m:t>x</m:t>
            </m:r>
          </m:e>
          <m:sub>
            <m:r>
              <w:rPr>
                <w:rFonts w:ascii="Cambria Math" w:hAnsi="Cambria Math"/>
              </w:rPr>
              <m:t>i</m:t>
            </m:r>
          </m:sub>
        </m:sSub>
      </m:oMath>
      <w:r>
        <w:t xml:space="preserve"> may</w:t>
      </w:r>
      <w:ins w:id="2168" w:author="Zabet" w:date="2012-03-24T08:30:00Z">
        <w:r>
          <w:t xml:space="preserve"> </w:t>
        </w:r>
      </w:ins>
      <w:r>
        <w:t xml:space="preserve">be assigned. </w:t>
      </w:r>
      <m:oMath>
        <m:r>
          <m:rPr>
            <m:scr m:val="script"/>
          </m:rPr>
          <w:rPr>
            <w:rFonts w:ascii="Cambria Math" w:hAnsi="Cambria Math"/>
          </w:rPr>
          <m:t>C={</m:t>
        </m:r>
        <m:sSub>
          <m:sSubPr>
            <m:ctrlPr>
              <w:rPr>
                <w:rFonts w:ascii="Cambria Math" w:hAnsi="Cambria Math"/>
                <w:i/>
              </w:rPr>
            </m:ctrlPr>
          </m:sSubPr>
          <m:e>
            <m:r>
              <m:rPr>
                <m:scr m:val="script"/>
              </m:rP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i/>
              </w:rPr>
            </m:ctrlPr>
          </m:sSubPr>
          <m:e>
            <m:r>
              <m:rPr>
                <m:scr m:val="script"/>
              </m:rPr>
              <w:rPr>
                <w:rFonts w:ascii="Cambria Math" w:hAnsi="Cambria Math"/>
              </w:rPr>
              <m:t>c</m:t>
            </m:r>
          </m:e>
          <m:sub>
            <m:r>
              <w:rPr>
                <w:rFonts w:ascii="Cambria Math" w:hAnsi="Cambria Math"/>
              </w:rPr>
              <m:t>m</m:t>
            </m:r>
          </m:sub>
        </m:sSub>
        <m:r>
          <w:rPr>
            <w:rFonts w:ascii="Cambria Math" w:hAnsi="Cambria Math"/>
          </w:rPr>
          <m:t>}</m:t>
        </m:r>
      </m:oMath>
      <w:r>
        <w:t xml:space="preserve"> </w:t>
      </w:r>
      <w:proofErr w:type="gramStart"/>
      <w:r>
        <w:t>is</w:t>
      </w:r>
      <w:proofErr w:type="gramEnd"/>
      <w:r>
        <w:t xml:space="preserve"> a set of binary</w:t>
      </w:r>
      <w:ins w:id="2169" w:author="Zabet" w:date="2012-04-17T13:49:00Z">
        <w:r w:rsidR="009F2C57">
          <w:t>/integer</w:t>
        </w:r>
      </w:ins>
      <w:r>
        <w:t xml:space="preserve"> constraints that specify the combinations of values allowed for the </w:t>
      </w:r>
      <w:del w:id="2170" w:author="Zabet" w:date="2012-04-04T20:46:00Z">
        <w:r w:rsidDel="004870DC">
          <w:delText xml:space="preserve">two </w:delText>
        </w:r>
      </w:del>
      <w:ins w:id="2171" w:author="Zabet" w:date="2012-04-04T20:46:00Z">
        <w:r w:rsidR="004870DC">
          <w:t xml:space="preserve">multiple variables </w:t>
        </w:r>
      </w:ins>
      <w:commentRangeStart w:id="2172"/>
      <w:del w:id="2173" w:author="Zabet" w:date="2012-04-04T20:46:00Z">
        <w:r w:rsidDel="004870DC">
          <w:delText xml:space="preserve">tasks </w:delText>
        </w:r>
      </w:del>
      <w:commentRangeEnd w:id="2172"/>
      <w:r>
        <w:rPr>
          <w:rStyle w:val="CommentReference"/>
          <w:rFonts w:ascii="Tahoma" w:hAnsi="Tahoma"/>
        </w:rPr>
        <w:commentReference w:id="2172"/>
      </w:r>
      <w:r>
        <w:t xml:space="preserve">they involve. </w:t>
      </w:r>
      <w:ins w:id="2174" w:author="Zabet" w:date="2012-04-04T20:47:00Z">
        <w:r w:rsidR="00596F6F">
          <w:t>For example, a</w:t>
        </w:r>
      </w:ins>
      <w:r>
        <w:t xml:space="preserve"> constraint </w:t>
      </w:r>
      <m:oMath>
        <m:sSub>
          <m:sSubPr>
            <m:ctrlPr>
              <w:rPr>
                <w:rFonts w:ascii="Cambria Math" w:hAnsi="Cambria Math"/>
                <w:i/>
              </w:rPr>
            </m:ctrlPr>
          </m:sSubPr>
          <m:e>
            <m:r>
              <m:rPr>
                <m:scr m:val="script"/>
              </m:rPr>
              <w:rPr>
                <w:rFonts w:ascii="Cambria Math" w:hAnsi="Cambria Math"/>
              </w:rPr>
              <m:t>c</m:t>
            </m:r>
          </m:e>
          <m:sub>
            <m:r>
              <w:rPr>
                <w:rFonts w:ascii="Cambria Math" w:hAnsi="Cambria Math"/>
              </w:rPr>
              <m:t>ij</m:t>
            </m:r>
          </m:sub>
        </m:sSub>
        <m:r>
          <m:rPr>
            <m:scr m:val="script"/>
          </m:rPr>
          <w:rPr>
            <w:rFonts w:ascii="Cambria Math" w:hAnsi="Cambria Math"/>
          </w:rPr>
          <m:t xml:space="preserve"> ∈ C</m:t>
        </m:r>
      </m:oMath>
      <w:r>
        <w:t xml:space="preserve"> between two variables </w:t>
      </w:r>
      <m:oMath>
        <m:sSub>
          <m:sSubPr>
            <m:ctrlPr>
              <w:rPr>
                <w:rFonts w:ascii="Cambria Math" w:hAnsi="Cambria Math"/>
                <w:i/>
              </w:rPr>
            </m:ctrlPr>
          </m:sSubPr>
          <m:e>
            <m:r>
              <m:rPr>
                <m:scr m:val="script"/>
              </m:rPr>
              <w:rPr>
                <w:rFonts w:ascii="Cambria Math" w:hAnsi="Cambria Math"/>
              </w:rPr>
              <m:t>x</m:t>
            </m:r>
          </m:e>
          <m:sub>
            <m:r>
              <w:rPr>
                <w:rFonts w:ascii="Cambria Math" w:hAnsi="Cambria Math"/>
              </w:rPr>
              <m:t>i</m:t>
            </m:r>
          </m:sub>
        </m:sSub>
      </m:oMath>
      <w:r>
        <w:t xml:space="preserve"> </w:t>
      </w:r>
      <w:proofErr w:type="gramStart"/>
      <w:r>
        <w:t>and</w:t>
      </w:r>
      <w:proofErr w:type="gramEnd"/>
      <w:r>
        <w:t xml:space="preserve"> </w:t>
      </w:r>
      <m:oMath>
        <m:sSub>
          <m:sSubPr>
            <m:ctrlPr>
              <w:rPr>
                <w:rFonts w:ascii="Cambria Math" w:hAnsi="Cambria Math"/>
                <w:i/>
              </w:rPr>
            </m:ctrlPr>
          </m:sSubPr>
          <m:e>
            <m:r>
              <m:rPr>
                <m:scr m:val="script"/>
              </m:rPr>
              <w:rPr>
                <w:rFonts w:ascii="Cambria Math" w:hAnsi="Cambria Math"/>
              </w:rPr>
              <m:t>x</m:t>
            </m:r>
          </m:e>
          <m:sub>
            <m:r>
              <w:rPr>
                <w:rFonts w:ascii="Cambria Math" w:hAnsi="Cambria Math"/>
              </w:rPr>
              <m:t>j</m:t>
            </m:r>
          </m:sub>
        </m:sSub>
      </m:oMath>
      <w:r>
        <w:t xml:space="preserve"> is a subset of the Cartesian product</w:t>
      </w:r>
      <m:oMath>
        <m:r>
          <w:rPr>
            <w:rFonts w:ascii="Cambria Math" w:hAnsi="Cambria Math"/>
          </w:rPr>
          <m:t xml:space="preserve"> </m:t>
        </m:r>
        <m:sSub>
          <m:sSubPr>
            <m:ctrlPr>
              <w:rPr>
                <w:rFonts w:ascii="Cambria Math" w:hAnsi="Cambria Math"/>
                <w:i/>
              </w:rPr>
            </m:ctrlPr>
          </m:sSubPr>
          <m:e>
            <m:r>
              <m:rPr>
                <m:scr m:val="script"/>
              </m:rPr>
              <w:rPr>
                <w:rFonts w:ascii="Cambria Math" w:hAnsi="Cambria Math"/>
              </w:rPr>
              <m:t>c</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j</m:t>
            </m:r>
          </m:sub>
        </m:sSub>
      </m:oMath>
      <w:r>
        <w:t>. The problem is to find an assignment</w:t>
      </w:r>
      <m:oMath>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t xml:space="preserve">, such that the global </w:t>
      </w:r>
      <w:r w:rsidR="0030216C">
        <w:t>cost</w:t>
      </w:r>
      <m:oMath>
        <m:r>
          <m:rPr>
            <m:scr m:val="double-struck"/>
          </m:rPr>
          <w:rPr>
            <w:rFonts w:ascii="Cambria Math" w:hAnsi="Cambria Math"/>
          </w:rPr>
          <m:t xml:space="preserve"> C</m:t>
        </m:r>
      </m:oMath>
      <w:proofErr w:type="gramStart"/>
      <w:r w:rsidR="008E46C1">
        <w:t>,</w:t>
      </w:r>
      <w:proofErr w:type="gramEnd"/>
      <w:r>
        <w:t xml:space="preserve"> is minimized. </w:t>
      </w:r>
      <w:ins w:id="2175" w:author="Zabet" w:date="2012-04-04T20:49:00Z">
        <w:r w:rsidR="007650D6">
          <w:t xml:space="preserve">Note that, </w:t>
        </w:r>
      </w:ins>
      <m:oMath>
        <m:sSub>
          <m:sSubPr>
            <m:ctrlPr>
              <w:ins w:id="2176" w:author="Zabet" w:date="2012-04-04T20:50:00Z">
                <w:rPr>
                  <w:rFonts w:ascii="Cambria Math" w:hAnsi="Cambria Math"/>
                  <w:i/>
                </w:rPr>
              </w:ins>
            </m:ctrlPr>
          </m:sSubPr>
          <m:e>
            <w:ins w:id="2177" w:author="Zabet" w:date="2012-04-04T20:50:00Z">
              <m:r>
                <w:rPr>
                  <w:rFonts w:ascii="Cambria Math" w:hAnsi="Cambria Math"/>
                </w:rPr>
                <m:t>d</m:t>
              </m:r>
            </w:ins>
          </m:e>
          <m:sub>
            <w:ins w:id="2178" w:author="Zabet" w:date="2012-04-04T20:50:00Z">
              <m:r>
                <w:rPr>
                  <w:rFonts w:ascii="Cambria Math" w:hAnsi="Cambria Math"/>
                </w:rPr>
                <m:t>i</m:t>
              </m:r>
            </w:ins>
          </m:sub>
        </m:sSub>
      </m:oMath>
      <w:ins w:id="2179" w:author="Zabet" w:date="2012-04-04T20:50:00Z">
        <w:r w:rsidR="007650D6">
          <w:t xml:space="preserve"> refers to the values from domain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7650D6">
          <w:t xml:space="preserve"> of </w:t>
        </w:r>
        <w:proofErr w:type="gramStart"/>
        <w:r w:rsidR="007650D6">
          <w:t xml:space="preserve">variable </w:t>
        </w:r>
        <w:proofErr w:type="gramEnd"/>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650D6">
          <w:t xml:space="preserve">. </w:t>
        </w:r>
      </w:ins>
      <w:r>
        <w:t xml:space="preserve">In this paper, for our formulated problem, </w:t>
      </w:r>
      <m:oMath>
        <m:r>
          <m:rPr>
            <m:scr m:val="double-struck"/>
          </m:rPr>
          <w:rPr>
            <w:rFonts w:ascii="Cambria Math" w:hAnsi="Cambria Math"/>
          </w:rPr>
          <m:t>C</m:t>
        </m:r>
      </m:oMath>
      <w:r>
        <w:t xml:space="preserve"> for a set of allocation </w:t>
      </w:r>
      <m:oMath>
        <m:r>
          <w:rPr>
            <w:rFonts w:ascii="Cambria Math" w:hAnsi="Cambria Math"/>
          </w:rPr>
          <m:t>A</m:t>
        </m:r>
      </m:oMath>
      <w:r>
        <w:t xml:space="preserve"> can be defined as follows: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0"/>
        <w:gridCol w:w="900"/>
      </w:tblGrid>
      <w:tr w:rsidR="008E5333" w:rsidTr="001E65D9">
        <w:tc>
          <w:tcPr>
            <w:tcW w:w="6390" w:type="dxa"/>
          </w:tcPr>
          <w:p w:rsidR="008E5333" w:rsidRPr="00686103" w:rsidRDefault="008E5333" w:rsidP="007F6ACE">
            <w:pPr>
              <w:pStyle w:val="StyleBodyTextLatinCambriaMathComplexBodyCSArial"/>
            </w:pPr>
            <m:oMathPara>
              <m:oMathParaPr>
                <m:jc m:val="left"/>
              </m:oMathParaPr>
              <m:oMath>
                <m:r>
                  <m:rPr>
                    <m:scr m:val="double-struck"/>
                  </m:rPr>
                  <m:t>C</m:t>
                </m:r>
                <m:d>
                  <m:dPr>
                    <m:ctrlPr/>
                  </m:dPr>
                  <m:e>
                    <m:r>
                      <m:t>A</m:t>
                    </m:r>
                  </m:e>
                </m:d>
                <m:r>
                  <m:t>=</m:t>
                </m:r>
                <m:nary>
                  <m:naryPr>
                    <m:chr m:val="∑"/>
                    <m:limLoc m:val="undOvr"/>
                    <m:ctrlPr/>
                  </m:naryPr>
                  <m:sub>
                    <m:r>
                      <m:t>i=1</m:t>
                    </m:r>
                  </m:sub>
                  <m:sup>
                    <m:r>
                      <m:t>m</m:t>
                    </m:r>
                  </m:sup>
                  <m:e>
                    <m:sSub>
                      <m:sSubPr>
                        <m:ctrlPr/>
                      </m:sSubPr>
                      <m:e>
                        <m:r>
                          <m:rPr>
                            <m:scr m:val="script"/>
                          </m:rPr>
                          <m:t>c</m:t>
                        </m:r>
                      </m:e>
                      <m:sub>
                        <m:r>
                          <m:t>i</m:t>
                        </m:r>
                      </m:sub>
                    </m:sSub>
                    <m:r>
                      <m:t>(A)</m:t>
                    </m:r>
                  </m:e>
                </m:nary>
              </m:oMath>
            </m:oMathPara>
          </w:p>
        </w:tc>
        <w:tc>
          <w:tcPr>
            <w:tcW w:w="900" w:type="dxa"/>
            <w:vAlign w:val="center"/>
          </w:tcPr>
          <w:p w:rsidR="008E5333" w:rsidRPr="00450BC8" w:rsidRDefault="001E65D9" w:rsidP="001E65D9">
            <w:pPr>
              <w:pStyle w:val="Caption"/>
            </w:pPr>
            <w:r>
              <w:t>(</w:t>
            </w:r>
            <w:fldSimple w:instr=" SEQ ( \* ARABIC ">
              <w:r w:rsidR="00981F58">
                <w:rPr>
                  <w:noProof/>
                </w:rPr>
                <w:t>71</w:t>
              </w:r>
            </w:fldSimple>
            <w:r>
              <w:t>)</w:t>
            </w:r>
          </w:p>
        </w:tc>
      </w:tr>
    </w:tbl>
    <w:p w:rsidR="00590C26" w:rsidRDefault="00590C26" w:rsidP="00590C26">
      <w:r>
        <w:t xml:space="preserve">Since DCOP is NP-complete in general, a trial-and-error exploration of alternatives is inevitable, also it is solved </w:t>
      </w:r>
      <w:proofErr w:type="spellStart"/>
      <w:r>
        <w:t>iff</w:t>
      </w:r>
      <w:proofErr w:type="spellEnd"/>
      <w:r>
        <w:t xml:space="preserve"> the following conditions are satisfied:</w:t>
      </w:r>
    </w:p>
    <w:p w:rsidR="00590C26" w:rsidRDefault="00590C26" w:rsidP="00590C26">
      <m:oMath>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proofErr w:type="gramStart"/>
      <w:r>
        <w:t>where</w:t>
      </w:r>
      <w:proofErr w:type="gramEnd"/>
      <w:r>
        <w:t xml:space="preserve"> belongs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i</m:t>
            </m:r>
          </m:e>
        </m:d>
      </m:oMath>
      <w:r>
        <w:t xml:space="preserve">,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is assigned to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and </w:t>
      </w:r>
      <m:oMath>
        <m:r>
          <w:rPr>
            <w:rFonts w:ascii="Cambria Math" w:hAnsi="Cambria Math"/>
          </w:rPr>
          <m:t>∀l, ∀</m:t>
        </m:r>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where known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 l</m:t>
            </m:r>
          </m:e>
        </m:d>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is true under the assignment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oMath>
    </w:p>
    <w:p w:rsidR="00C04893" w:rsidRDefault="00C04893" w:rsidP="00C04893">
      <w:r w:rsidRPr="00567350">
        <w:t>DCOP</w:t>
      </w:r>
      <w:r>
        <w:t xml:space="preserve"> is distributed constraint optimization which a group of agents must choose their values (tasks) for a set of variables (quay cranes) distributedly such that the cost for a set of constraints over the variables should be optimized (minimized or maximized depends on constraints definition). DCOP is a framework for describing a problem in terms of constraints that are known by distinct agents. The constraints of the distributed problem are </w:t>
      </w:r>
      <w:r w:rsidR="001447F5">
        <w:t>described on some</w:t>
      </w:r>
      <w:r>
        <w:t xml:space="preserve"> variables with predefined domains which have to be assigned to the same values by different agents. In this case, the multi-agent system should execute search action over the possible values which can be taken.</w:t>
      </w:r>
    </w:p>
    <w:p w:rsidR="00E24478" w:rsidRDefault="00CF77B8" w:rsidP="00C70DD6">
      <w:pPr>
        <w:rPr>
          <w:noProof/>
          <w:lang w:bidi="fa-IR"/>
        </w:rPr>
      </w:pPr>
      <w:del w:id="2180" w:author="Zabet" w:date="2012-03-26T17:39:00Z">
        <w:r w:rsidDel="00C70DD6">
          <w:rPr>
            <w:noProof/>
            <w:spacing w:val="-1"/>
            <w:rPrChange w:id="2181">
              <w:rPr>
                <w:rFonts w:ascii="Cambria Math" w:hAnsi="Cambria Math" w:cstheme="minorBidi"/>
                <w:i/>
                <w:iCs/>
                <w:smallCaps/>
                <w:noProof/>
                <w:spacing w:val="-1"/>
                <w:sz w:val="22"/>
                <w:szCs w:val="22"/>
              </w:rPr>
            </w:rPrChange>
          </w:rPr>
          <mc:AlternateContent>
            <mc:Choice Requires="wps">
              <w:drawing>
                <wp:inline distT="0" distB="0" distL="0" distR="0" wp14:anchorId="5E026254" wp14:editId="1C8316B8">
                  <wp:extent cx="3090545" cy="1812290"/>
                  <wp:effectExtent l="0" t="0" r="0" b="0"/>
                  <wp:docPr id="1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0545" cy="18128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AF4B0A" w:rsidP="00CF77B8">
                              <w:pPr>
                                <w:keepNext/>
                                <w:ind w:firstLine="0"/>
                                <w:jc w:val="center"/>
                              </w:pPr>
                              <w:del w:id="2182" w:author="Zabet" w:date="2012-03-26T17:40:00Z">
                                <w:r w:rsidDel="00C70DD6">
                                  <w:rPr>
                                    <w:noProof/>
                                    <w:spacing w:val="-1"/>
                                    <w:rPrChange w:id="2183">
                                      <w:rPr>
                                        <w:noProof/>
                                      </w:rPr>
                                    </w:rPrChange>
                                  </w:rPr>
                                  <w:drawing>
                                    <wp:inline distT="0" distB="0" distL="0" distR="0" wp14:anchorId="290B2C47" wp14:editId="2CAE69D3">
                                      <wp:extent cx="2870420" cy="139073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BEBA8EAE-BF5A-486C-A8C5-ECC9F3942E4B}">
                                                    <a14:imgProps xmlns:a14="http://schemas.microsoft.com/office/drawing/2010/main">
                                                      <a14:imgLayer r:embed="rId27">
                                                        <a14:imgEffect>
                                                          <a14:artisticChalkSketch/>
                                                        </a14:imgEffect>
                                                      </a14:imgLayer>
                                                    </a14:imgProps>
                                                  </a:ext>
                                                  <a:ext uri="{28A0092B-C50C-407E-A947-70E740481C1C}">
                                                    <a14:useLocalDpi xmlns:a14="http://schemas.microsoft.com/office/drawing/2010/main" val="0"/>
                                                  </a:ext>
                                                </a:extLst>
                                              </a:blip>
                                              <a:srcRect/>
                                              <a:stretch>
                                                <a:fillRect/>
                                              </a:stretch>
                                            </pic:blipFill>
                                            <pic:spPr bwMode="auto">
                                              <a:xfrm>
                                                <a:off x="0" y="0"/>
                                                <a:ext cx="2878851" cy="1394822"/>
                                              </a:xfrm>
                                              <a:prstGeom prst="rect">
                                                <a:avLst/>
                                              </a:prstGeom>
                                              <a:noFill/>
                                              <a:ln>
                                                <a:noFill/>
                                              </a:ln>
                                            </pic:spPr>
                                          </pic:pic>
                                        </a:graphicData>
                                      </a:graphic>
                                    </wp:inline>
                                  </w:drawing>
                                </w:r>
                              </w:del>
                            </w:p>
                            <w:p w:rsidR="00AF4B0A" w:rsidRPr="00667547" w:rsidDel="00C70DD6" w:rsidRDefault="00AF4B0A" w:rsidP="00CF77B8">
                              <w:pPr>
                                <w:pStyle w:val="Caption"/>
                                <w:jc w:val="center"/>
                                <w:rPr>
                                  <w:del w:id="2184" w:author="Zabet" w:date="2012-03-26T17:40:00Z"/>
                                </w:rPr>
                              </w:pPr>
                              <w:bookmarkStart w:id="2185" w:name="_Ref316044387"/>
                              <w:del w:id="2186" w:author="Zabet" w:date="2012-03-26T17:40:00Z">
                                <w:r w:rsidDel="00C70DD6">
                                  <w:delText xml:space="preserve">Fig. </w:delText>
                                </w:r>
                                <w:r w:rsidDel="00C70DD6">
                                  <w:fldChar w:fldCharType="begin"/>
                                </w:r>
                                <w:r w:rsidDel="00C70DD6">
                                  <w:delInstrText xml:space="preserve"> SEQ Fig. \* ARABIC </w:delInstrText>
                                </w:r>
                                <w:r w:rsidDel="00C70DD6">
                                  <w:fldChar w:fldCharType="separate"/>
                                </w:r>
                                <w:r w:rsidDel="00C70DD6">
                                  <w:rPr>
                                    <w:noProof/>
                                  </w:rPr>
                                  <w:delText>4</w:delText>
                                </w:r>
                                <w:r w:rsidDel="00C70DD6">
                                  <w:fldChar w:fldCharType="end"/>
                                </w:r>
                                <w:bookmarkStart w:id="2187" w:name="_Ref308156510"/>
                                <w:bookmarkEnd w:id="2185"/>
                                <w:r w:rsidDel="00C70DD6">
                                  <w:delText xml:space="preserve"> – A schematic shown each QCA with their non-overlapping (black dots) and overlapping (circles) tasks.</w:delText>
                                </w:r>
                                <w:bookmarkEnd w:id="2187"/>
                              </w:del>
                            </w:p>
                            <w:p w:rsidR="00AF4B0A" w:rsidRDefault="00AF4B0A" w:rsidP="00CF77B8">
                              <w:pPr>
                                <w:pStyle w:val="FootnoteText"/>
                                <w:ind w:firstLine="0"/>
                                <w:jc w:val="center"/>
                              </w:pPr>
                            </w:p>
                          </w:txbxContent>
                        </wps:txbx>
                        <wps:bodyPr rot="0" vert="horz" wrap="square" lIns="0" tIns="0" rIns="0" bIns="0" anchor="t" anchorCtr="0" upright="1">
                          <a:noAutofit/>
                        </wps:bodyPr>
                      </wps:wsp>
                    </a:graphicData>
                  </a:graphic>
                </wp:inline>
              </w:drawing>
            </mc:Choice>
            <mc:Fallback>
              <w:pict>
                <v:shape id="Text Box 7" o:spid="_x0000_s1031" type="#_x0000_t202" style="width:243.35pt;height:1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" stroked="f">
                  <v:textbox inset="0,0,0,0">
                    <w:txbxContent>
                      <w:p w:rsidR="00AF4B0A" w:rsidRDefault="00AF4B0A" w:rsidP="00CF77B8">
                        <w:pPr>
                          <w:keepNext/>
                          <w:ind w:firstLine="0"/>
                          <w:jc w:val="center"/>
                        </w:pPr>
                        <w:del w:id="2188" w:author="Zabet" w:date="2012-03-26T17:40:00Z">
                          <w:r w:rsidDel="00C70DD6">
                            <w:rPr>
                              <w:noProof/>
                              <w:spacing w:val="-1"/>
                              <w:rPrChange w:id="2189">
                                <w:rPr>
                                  <w:noProof/>
                                </w:rPr>
                              </w:rPrChange>
                            </w:rPr>
                            <w:drawing>
                              <wp:inline distT="0" distB="0" distL="0" distR="0" wp14:anchorId="290B2C47" wp14:editId="2CAE69D3">
                                <wp:extent cx="2870420" cy="139073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BEBA8EAE-BF5A-486C-A8C5-ECC9F3942E4B}">
                                              <a14:imgProps xmlns:a14="http://schemas.microsoft.com/office/drawing/2010/main">
                                                <a14:imgLayer r:embed="rId27">
                                                  <a14:imgEffect>
                                                    <a14:artisticChalkSketch/>
                                                  </a14:imgEffect>
                                                </a14:imgLayer>
                                              </a14:imgProps>
                                            </a:ext>
                                            <a:ext uri="{28A0092B-C50C-407E-A947-70E740481C1C}">
                                              <a14:useLocalDpi xmlns:a14="http://schemas.microsoft.com/office/drawing/2010/main" val="0"/>
                                            </a:ext>
                                          </a:extLst>
                                        </a:blip>
                                        <a:srcRect/>
                                        <a:stretch>
                                          <a:fillRect/>
                                        </a:stretch>
                                      </pic:blipFill>
                                      <pic:spPr bwMode="auto">
                                        <a:xfrm>
                                          <a:off x="0" y="0"/>
                                          <a:ext cx="2878851" cy="1394822"/>
                                        </a:xfrm>
                                        <a:prstGeom prst="rect">
                                          <a:avLst/>
                                        </a:prstGeom>
                                        <a:noFill/>
                                        <a:ln>
                                          <a:noFill/>
                                        </a:ln>
                                      </pic:spPr>
                                    </pic:pic>
                                  </a:graphicData>
                                </a:graphic>
                              </wp:inline>
                            </w:drawing>
                          </w:r>
                        </w:del>
                      </w:p>
                      <w:p w:rsidR="00AF4B0A" w:rsidRPr="00667547" w:rsidDel="00C70DD6" w:rsidRDefault="00AF4B0A" w:rsidP="00CF77B8">
                        <w:pPr>
                          <w:pStyle w:val="Caption"/>
                          <w:jc w:val="center"/>
                          <w:rPr>
                            <w:del w:id="2190" w:author="Zabet" w:date="2012-03-26T17:40:00Z"/>
                          </w:rPr>
                        </w:pPr>
                        <w:bookmarkStart w:id="2191" w:name="_Ref316044387"/>
                        <w:del w:id="2192" w:author="Zabet" w:date="2012-03-26T17:40:00Z">
                          <w:r w:rsidDel="00C70DD6">
                            <w:delText xml:space="preserve">Fig. </w:delText>
                          </w:r>
                          <w:r w:rsidDel="00C70DD6">
                            <w:fldChar w:fldCharType="begin"/>
                          </w:r>
                          <w:r w:rsidDel="00C70DD6">
                            <w:delInstrText xml:space="preserve"> SEQ Fig. \* ARABIC </w:delInstrText>
                          </w:r>
                          <w:r w:rsidDel="00C70DD6">
                            <w:fldChar w:fldCharType="separate"/>
                          </w:r>
                          <w:r w:rsidDel="00C70DD6">
                            <w:rPr>
                              <w:noProof/>
                            </w:rPr>
                            <w:delText>4</w:delText>
                          </w:r>
                          <w:r w:rsidDel="00C70DD6">
                            <w:fldChar w:fldCharType="end"/>
                          </w:r>
                          <w:bookmarkStart w:id="2193" w:name="_Ref308156510"/>
                          <w:bookmarkEnd w:id="2191"/>
                          <w:r w:rsidDel="00C70DD6">
                            <w:delText xml:space="preserve"> – A schematic shown each QCA with their non-overlapping (black dots) and overlapping (circles) tasks.</w:delText>
                          </w:r>
                          <w:bookmarkEnd w:id="2193"/>
                        </w:del>
                      </w:p>
                      <w:p w:rsidR="00AF4B0A" w:rsidRDefault="00AF4B0A" w:rsidP="00CF77B8">
                        <w:pPr>
                          <w:pStyle w:val="FootnoteText"/>
                          <w:ind w:firstLine="0"/>
                          <w:jc w:val="center"/>
                        </w:pPr>
                      </w:p>
                    </w:txbxContent>
                  </v:textbox>
                  <w10:anchorlock/>
                </v:shape>
              </w:pict>
            </mc:Fallback>
          </mc:AlternateContent>
        </w:r>
      </w:del>
    </w:p>
    <w:p w:rsidR="00CF77B8" w:rsidDel="00C70DD6" w:rsidRDefault="00CF77B8" w:rsidP="00C70DD6">
      <w:pPr>
        <w:rPr>
          <w:del w:id="2194" w:author="Zabet" w:date="2012-03-26T17:39:00Z"/>
        </w:rPr>
      </w:pPr>
      <w:del w:id="2195" w:author="Zabet" w:date="2012-03-26T17:39:00Z">
        <w:r w:rsidDel="00C70DD6">
          <w:rPr>
            <w:noProof/>
            <w:spacing w:val="-1"/>
            <w:lang w:bidi="fa-IR"/>
          </w:rPr>
          <w:fldChar w:fldCharType="begin"/>
        </w:r>
        <w:r w:rsidDel="00C70DD6">
          <w:rPr>
            <w:noProof/>
            <w:lang w:bidi="fa-IR"/>
          </w:rPr>
          <w:delInstrText xml:space="preserve"> REF _Ref316044387 \h </w:delInstrText>
        </w:r>
        <w:r w:rsidDel="00C70DD6">
          <w:rPr>
            <w:noProof/>
            <w:spacing w:val="-1"/>
            <w:lang w:bidi="fa-IR"/>
          </w:rPr>
        </w:r>
        <w:r w:rsidDel="00C70DD6">
          <w:rPr>
            <w:noProof/>
            <w:spacing w:val="-1"/>
            <w:lang w:bidi="fa-IR"/>
          </w:rPr>
          <w:fldChar w:fldCharType="separate"/>
        </w:r>
        <w:r w:rsidDel="00C70DD6">
          <w:delText xml:space="preserve">Fig. </w:delText>
        </w:r>
        <w:r w:rsidDel="00C70DD6">
          <w:rPr>
            <w:noProof/>
          </w:rPr>
          <w:delText>4</w:delText>
        </w:r>
        <w:r w:rsidDel="00C70DD6">
          <w:rPr>
            <w:noProof/>
            <w:spacing w:val="-1"/>
            <w:lang w:bidi="fa-IR"/>
          </w:rPr>
          <w:fldChar w:fldCharType="end"/>
        </w:r>
        <w:r w:rsidDel="00C70DD6">
          <w:rPr>
            <w:noProof/>
            <w:lang w:bidi="fa-IR"/>
          </w:rPr>
          <w:delText xml:space="preserve"> shows an example of overlapping and non-overlapping area between QCAs. In this example, all of the overlapping tasks have sequential numbers. Each QCA tries to assign the overlapping tasks until no task is remaining.</w:delText>
        </w:r>
        <w:r w:rsidDel="00C70DD6">
          <w:delText xml:space="preserve"> In this way, QCAs </w:delText>
        </w:r>
        <w:r w:rsidDel="00C70DD6">
          <w:lastRenderedPageBreak/>
          <w:delText xml:space="preserve">will adopt ABT algorithm and start the algorithm from the highest agent i.e. QCA1. We can assume upper-bound </w:delText>
        </w:r>
        <m:oMath>
          <m:r>
            <w:rPr>
              <w:rFonts w:ascii="Cambria Math" w:hAnsi="Cambria Math"/>
            </w:rPr>
            <m:t>M</m:t>
          </m:r>
        </m:oMath>
        <w:r w:rsidDel="00C70DD6">
          <w:delText xml:space="preserve"> and lower-bound </w:delText>
        </w:r>
        <m:oMath>
          <m:r>
            <w:rPr>
              <w:rFonts w:ascii="Cambria Math" w:hAnsi="Cambria Math"/>
            </w:rPr>
            <m:t>m</m:t>
          </m:r>
        </m:oMath>
        <w:r w:rsidDel="00C70DD6">
          <w:delText xml:space="preserve"> for doing all overlapping tasks:</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2544"/>
      </w:tblGrid>
      <w:tr w:rsidR="00CF77B8" w:rsidDel="00C70DD6" w:rsidTr="00F06390">
        <w:trPr>
          <w:del w:id="2196" w:author="Zabet" w:date="2012-03-26T17:39:00Z"/>
        </w:trPr>
        <w:tc>
          <w:tcPr>
            <w:tcW w:w="2538" w:type="dxa"/>
            <w:vAlign w:val="center"/>
          </w:tcPr>
          <w:p w:rsidR="00CF77B8" w:rsidRPr="00221181" w:rsidDel="00C70DD6" w:rsidRDefault="00CF77B8" w:rsidP="00F06390">
            <w:pPr>
              <w:jc w:val="left"/>
              <w:rPr>
                <w:del w:id="2197" w:author="Zabet" w:date="2012-03-26T17:39:00Z"/>
                <w:rFonts w:eastAsiaTheme="minorEastAsia"/>
              </w:rPr>
            </w:pPr>
            <w:del w:id="2198" w:author="Zabet" w:date="2012-03-26T17:39:00Z">
              <m:oMathPara>
                <m:oMath>
                  <m:r>
                    <w:rPr>
                      <w:rFonts w:ascii="Cambria Math" w:hAnsi="Cambria Math"/>
                    </w:rPr>
                    <m:t>M=</m:t>
                  </m:r>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e>
                  </m:func>
                  <m:r>
                    <w:rPr>
                      <w:rFonts w:ascii="Cambria Math" w:hAnsi="Cambria Math"/>
                    </w:rPr>
                    <m:t>, ∀j∈</m:t>
                  </m:r>
                  <m:acc>
                    <m:accPr>
                      <m:chr m:val="̅"/>
                      <m:ctrlPr>
                        <w:rPr>
                          <w:rFonts w:ascii="Cambria Math" w:hAnsi="Cambria Math"/>
                          <w:i/>
                        </w:rPr>
                      </m:ctrlPr>
                    </m:accPr>
                    <m:e>
                      <m:r>
                        <w:rPr>
                          <w:rFonts w:ascii="Cambria Math" w:hAnsi="Cambria Math"/>
                        </w:rPr>
                        <m:t>n</m:t>
                      </m:r>
                    </m:e>
                  </m:acc>
                </m:oMath>
              </m:oMathPara>
            </w:del>
          </w:p>
          <w:p w:rsidR="00CF77B8" w:rsidDel="00C70DD6" w:rsidRDefault="00CF77B8" w:rsidP="00F06390">
            <w:pPr>
              <w:spacing w:after="240"/>
              <w:jc w:val="left"/>
              <w:rPr>
                <w:del w:id="2199" w:author="Zabet" w:date="2012-03-26T17:39:00Z"/>
                <w:rFonts w:eastAsiaTheme="minorEastAsia"/>
              </w:rPr>
            </w:pPr>
            <w:del w:id="2200" w:author="Zabet" w:date="2012-03-26T17:39:00Z">
              <m:oMathPara>
                <m:oMath>
                  <m:r>
                    <w:rPr>
                      <w:rFonts w:ascii="Cambria Math" w:hAnsi="Cambria Math"/>
                    </w:rPr>
                    <m:t>m=</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e>
                  </m:func>
                  <m:r>
                    <w:rPr>
                      <w:rFonts w:ascii="Cambria Math" w:hAnsi="Cambria Math"/>
                    </w:rPr>
                    <m:t>, ∀j∈</m:t>
                  </m:r>
                  <m:acc>
                    <m:accPr>
                      <m:chr m:val="̅"/>
                      <m:ctrlPr>
                        <w:rPr>
                          <w:rFonts w:ascii="Cambria Math" w:hAnsi="Cambria Math"/>
                          <w:i/>
                        </w:rPr>
                      </m:ctrlPr>
                    </m:accPr>
                    <m:e>
                      <m:r>
                        <w:rPr>
                          <w:rFonts w:ascii="Cambria Math" w:hAnsi="Cambria Math"/>
                        </w:rPr>
                        <m:t>n</m:t>
                      </m:r>
                    </m:e>
                  </m:acc>
                </m:oMath>
              </m:oMathPara>
            </w:del>
          </w:p>
        </w:tc>
        <w:tc>
          <w:tcPr>
            <w:tcW w:w="2544" w:type="dxa"/>
            <w:vAlign w:val="center"/>
          </w:tcPr>
          <w:p w:rsidR="00CF77B8" w:rsidDel="00C70DD6" w:rsidRDefault="00CF77B8" w:rsidP="00F06390">
            <w:pPr>
              <w:jc w:val="right"/>
              <w:rPr>
                <w:del w:id="2201" w:author="Zabet" w:date="2012-03-26T17:39:00Z"/>
              </w:rPr>
            </w:pPr>
            <w:del w:id="2202" w:author="Zabet" w:date="2012-03-26T17:39:00Z">
              <w:r w:rsidDel="00C70DD6">
                <w:delText>(2)</w:delText>
              </w:r>
            </w:del>
          </w:p>
          <w:p w:rsidR="00CF77B8" w:rsidDel="00C70DD6" w:rsidRDefault="00CF77B8" w:rsidP="00F06390">
            <w:pPr>
              <w:spacing w:after="240"/>
              <w:jc w:val="right"/>
              <w:rPr>
                <w:del w:id="2203" w:author="Zabet" w:date="2012-03-26T17:39:00Z"/>
                <w:rFonts w:eastAsiaTheme="minorEastAsia"/>
              </w:rPr>
            </w:pPr>
            <w:del w:id="2204" w:author="Zabet" w:date="2012-03-26T17:39:00Z">
              <w:r w:rsidDel="00C70DD6">
                <w:delText>(3)</w:delText>
              </w:r>
            </w:del>
          </w:p>
        </w:tc>
      </w:tr>
    </w:tbl>
    <w:p w:rsidR="00CF77B8" w:rsidDel="00C70DD6" w:rsidRDefault="00CF77B8" w:rsidP="00CF77B8">
      <w:pPr>
        <w:rPr>
          <w:del w:id="2205" w:author="Zabet" w:date="2012-03-26T17:39:00Z"/>
        </w:rPr>
      </w:pPr>
      <w:del w:id="2206" w:author="Zabet" w:date="2012-03-26T17:39:00Z">
        <w:r w:rsidDel="00C70DD6">
          <w:delText xml:space="preserve">These indexes can restrict the algorithm and can omit many search branches in order to reach to a near optimal solution within a reasonable time and efforts. Since we know number of whole overlapping tasks </w:delText>
        </w:r>
        <m:oMath>
          <m:acc>
            <m:accPr>
              <m:chr m:val="̅"/>
              <m:ctrlPr>
                <w:rPr>
                  <w:rFonts w:ascii="Cambria Math" w:hAnsi="Cambria Math"/>
                  <w:i/>
                </w:rPr>
              </m:ctrlPr>
            </m:accPr>
            <m:e>
              <m:r>
                <w:rPr>
                  <w:rFonts w:ascii="Cambria Math" w:hAnsi="Cambria Math"/>
                </w:rPr>
                <m:t>n</m:t>
              </m:r>
            </m:e>
          </m:acc>
          <m:r>
            <w:rPr>
              <w:rFonts w:ascii="Cambria Math" w:hAnsi="Cambria Math"/>
            </w:rPr>
            <m:t xml:space="preserve">=n- </m:t>
          </m:r>
          <m:acc>
            <m:accPr>
              <m:chr m:val="̃"/>
              <m:ctrlPr>
                <w:rPr>
                  <w:rFonts w:ascii="Cambria Math" w:hAnsi="Cambria Math"/>
                  <w:i/>
                </w:rPr>
              </m:ctrlPr>
            </m:accPr>
            <m:e>
              <m:r>
                <w:rPr>
                  <w:rFonts w:ascii="Cambria Math" w:hAnsi="Cambria Math"/>
                </w:rPr>
                <m:t>n</m:t>
              </m:r>
            </m:e>
          </m:acc>
        </m:oMath>
        <w:r w:rsidDel="00C70DD6">
          <w:delText xml:space="preserve">, we can derive the minimum and maximum mean time for each crane. Each crane completion time must be within minimum and maximum mean time </w:delText>
        </w:r>
        <m:oMath>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max</m:t>
              </m:r>
            </m:sub>
          </m:sSub>
        </m:oMath>
        <w:r w:rsidDel="00C70DD6">
          <w:delText xml:space="preserve"> where </w:delText>
        </w:r>
        <m:oMath>
          <m:r>
            <w:rPr>
              <w:rFonts w:ascii="Cambria Math" w:hAnsi="Cambria Math"/>
            </w:rPr>
            <m:t>i=1,2,3, or 4</m:t>
          </m:r>
        </m:oMath>
        <w:r w:rsidDel="00C70DD6">
          <w:delText>. This fact can be important when all QCAs try to assign near tasks to their selves. So we define:</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3174"/>
      </w:tblGrid>
      <w:tr w:rsidR="00CF77B8" w:rsidDel="00C70DD6" w:rsidTr="00F06390">
        <w:trPr>
          <w:del w:id="2207" w:author="Zabet" w:date="2012-03-26T17:39:00Z"/>
        </w:trPr>
        <w:tc>
          <w:tcPr>
            <w:tcW w:w="1908" w:type="dxa"/>
            <w:vAlign w:val="center"/>
          </w:tcPr>
          <w:p w:rsidR="00CF77B8" w:rsidRPr="00221181" w:rsidDel="00C70DD6" w:rsidRDefault="002C5E12" w:rsidP="00F06390">
            <w:pPr>
              <w:jc w:val="left"/>
              <w:rPr>
                <w:del w:id="2208" w:author="Zabet" w:date="2012-03-26T17:39:00Z"/>
                <w:rFonts w:eastAsiaTheme="minorEastAsia"/>
              </w:rPr>
            </w:pPr>
            <m:oMathPara>
              <m:oMath>
                <m:sSub>
                  <m:sSubPr>
                    <m:ctrlPr>
                      <w:del w:id="2209" w:author="Zabet" w:date="2012-03-26T17:39:00Z">
                        <w:rPr>
                          <w:rFonts w:ascii="Cambria Math" w:hAnsi="Cambria Math"/>
                          <w:i/>
                        </w:rPr>
                      </w:del>
                    </m:ctrlPr>
                  </m:sSubPr>
                  <m:e>
                    <w:del w:id="2210" w:author="Zabet" w:date="2012-03-26T17:39:00Z">
                      <m:r>
                        <w:rPr>
                          <w:rFonts w:ascii="Cambria Math" w:hAnsi="Cambria Math"/>
                        </w:rPr>
                        <m:t>T</m:t>
                      </m:r>
                    </w:del>
                  </m:e>
                  <m:sub>
                    <w:del w:id="2211" w:author="Zabet" w:date="2012-03-26T17:39:00Z">
                      <m:r>
                        <w:rPr>
                          <w:rFonts w:ascii="Cambria Math" w:hAnsi="Cambria Math"/>
                        </w:rPr>
                        <m:t>max</m:t>
                      </m:r>
                    </w:del>
                  </m:sub>
                </m:sSub>
                <w:del w:id="2212" w:author="Zabet" w:date="2012-03-26T17:39:00Z">
                  <m:r>
                    <w:rPr>
                      <w:rFonts w:ascii="Cambria Math" w:hAnsi="Cambria Math"/>
                    </w:rPr>
                    <m:t>=</m:t>
                  </m:r>
                </w:del>
                <m:f>
                  <m:fPr>
                    <m:ctrlPr>
                      <w:del w:id="2213" w:author="Zabet" w:date="2012-03-26T17:39:00Z">
                        <w:rPr>
                          <w:rFonts w:ascii="Cambria Math" w:hAnsi="Cambria Math"/>
                          <w:i/>
                        </w:rPr>
                      </w:del>
                    </m:ctrlPr>
                  </m:fPr>
                  <m:num>
                    <m:acc>
                      <m:accPr>
                        <m:chr m:val="̅"/>
                        <m:ctrlPr>
                          <w:del w:id="2214" w:author="Zabet" w:date="2012-03-26T17:39:00Z">
                            <w:rPr>
                              <w:rFonts w:ascii="Cambria Math" w:hAnsi="Cambria Math"/>
                              <w:i/>
                            </w:rPr>
                          </w:del>
                        </m:ctrlPr>
                      </m:accPr>
                      <m:e>
                        <w:del w:id="2215" w:author="Zabet" w:date="2012-03-26T17:39:00Z">
                          <m:r>
                            <w:rPr>
                              <w:rFonts w:ascii="Cambria Math" w:hAnsi="Cambria Math"/>
                            </w:rPr>
                            <m:t>n</m:t>
                          </m:r>
                        </w:del>
                      </m:e>
                    </m:acc>
                    <w:del w:id="2216" w:author="Zabet" w:date="2012-03-26T17:39:00Z">
                      <m:r>
                        <w:rPr>
                          <w:rFonts w:ascii="Cambria Math" w:hAnsi="Cambria Math"/>
                        </w:rPr>
                        <m:t xml:space="preserve"> ×M</m:t>
                      </m:r>
                    </w:del>
                  </m:num>
                  <m:den>
                    <w:del w:id="2217" w:author="Zabet" w:date="2012-03-26T17:39:00Z">
                      <m:r>
                        <w:rPr>
                          <w:rFonts w:ascii="Cambria Math" w:hAnsi="Cambria Math"/>
                        </w:rPr>
                        <m:t>i</m:t>
                      </m:r>
                    </w:del>
                  </m:den>
                </m:f>
              </m:oMath>
            </m:oMathPara>
          </w:p>
          <w:p w:rsidR="00CF77B8" w:rsidDel="00C70DD6" w:rsidRDefault="002C5E12" w:rsidP="00F06390">
            <w:pPr>
              <w:spacing w:after="240"/>
              <w:jc w:val="left"/>
              <w:rPr>
                <w:del w:id="2218" w:author="Zabet" w:date="2012-03-26T17:39:00Z"/>
                <w:rFonts w:eastAsiaTheme="minorEastAsia"/>
              </w:rPr>
            </w:pPr>
            <m:oMathPara>
              <m:oMath>
                <m:sSub>
                  <m:sSubPr>
                    <m:ctrlPr>
                      <w:del w:id="2219" w:author="Zabet" w:date="2012-03-26T17:39:00Z">
                        <w:rPr>
                          <w:rFonts w:ascii="Cambria Math" w:hAnsi="Cambria Math"/>
                          <w:i/>
                        </w:rPr>
                      </w:del>
                    </m:ctrlPr>
                  </m:sSubPr>
                  <m:e>
                    <w:del w:id="2220" w:author="Zabet" w:date="2012-03-26T17:39:00Z">
                      <m:r>
                        <w:rPr>
                          <w:rFonts w:ascii="Cambria Math" w:hAnsi="Cambria Math"/>
                        </w:rPr>
                        <m:t>T</m:t>
                      </m:r>
                    </w:del>
                  </m:e>
                  <m:sub>
                    <w:del w:id="2221" w:author="Zabet" w:date="2012-03-26T17:39:00Z">
                      <m:r>
                        <w:rPr>
                          <w:rFonts w:ascii="Cambria Math" w:hAnsi="Cambria Math"/>
                        </w:rPr>
                        <m:t>min</m:t>
                      </m:r>
                    </w:del>
                  </m:sub>
                </m:sSub>
                <w:del w:id="2222" w:author="Zabet" w:date="2012-03-26T17:39:00Z">
                  <m:r>
                    <w:rPr>
                      <w:rFonts w:ascii="Cambria Math" w:hAnsi="Cambria Math"/>
                    </w:rPr>
                    <m:t>=</m:t>
                  </m:r>
                </w:del>
                <m:f>
                  <m:fPr>
                    <m:ctrlPr>
                      <w:del w:id="2223" w:author="Zabet" w:date="2012-03-26T17:39:00Z">
                        <w:rPr>
                          <w:rFonts w:ascii="Cambria Math" w:hAnsi="Cambria Math"/>
                          <w:i/>
                        </w:rPr>
                      </w:del>
                    </m:ctrlPr>
                  </m:fPr>
                  <m:num>
                    <m:acc>
                      <m:accPr>
                        <m:chr m:val="̅"/>
                        <m:ctrlPr>
                          <w:del w:id="2224" w:author="Zabet" w:date="2012-03-26T17:39:00Z">
                            <w:rPr>
                              <w:rFonts w:ascii="Cambria Math" w:hAnsi="Cambria Math"/>
                              <w:i/>
                            </w:rPr>
                          </w:del>
                        </m:ctrlPr>
                      </m:accPr>
                      <m:e>
                        <w:del w:id="2225" w:author="Zabet" w:date="2012-03-26T17:39:00Z">
                          <m:r>
                            <w:rPr>
                              <w:rFonts w:ascii="Cambria Math" w:hAnsi="Cambria Math"/>
                            </w:rPr>
                            <m:t>n</m:t>
                          </m:r>
                        </w:del>
                      </m:e>
                    </m:acc>
                    <w:del w:id="2226" w:author="Zabet" w:date="2012-03-26T17:39:00Z">
                      <m:r>
                        <w:rPr>
                          <w:rFonts w:ascii="Cambria Math" w:hAnsi="Cambria Math"/>
                        </w:rPr>
                        <m:t xml:space="preserve"> ×m</m:t>
                      </m:r>
                    </w:del>
                  </m:num>
                  <m:den>
                    <w:del w:id="2227" w:author="Zabet" w:date="2012-03-26T17:39:00Z">
                      <m:r>
                        <w:rPr>
                          <w:rFonts w:ascii="Cambria Math" w:hAnsi="Cambria Math"/>
                        </w:rPr>
                        <m:t>i</m:t>
                      </m:r>
                    </w:del>
                  </m:den>
                </m:f>
              </m:oMath>
            </m:oMathPara>
          </w:p>
        </w:tc>
        <w:tc>
          <w:tcPr>
            <w:tcW w:w="3174" w:type="dxa"/>
            <w:vAlign w:val="center"/>
          </w:tcPr>
          <w:p w:rsidR="00CF77B8" w:rsidDel="00C70DD6" w:rsidRDefault="00CF77B8" w:rsidP="00F06390">
            <w:pPr>
              <w:spacing w:after="240"/>
              <w:jc w:val="right"/>
              <w:rPr>
                <w:del w:id="2228" w:author="Zabet" w:date="2012-03-26T17:39:00Z"/>
              </w:rPr>
            </w:pPr>
            <w:del w:id="2229" w:author="Zabet" w:date="2012-03-26T17:39:00Z">
              <w:r w:rsidDel="00C70DD6">
                <w:delText>(4)</w:delText>
              </w:r>
            </w:del>
          </w:p>
          <w:p w:rsidR="00CF77B8" w:rsidDel="00C70DD6" w:rsidRDefault="00CF77B8" w:rsidP="00F06390">
            <w:pPr>
              <w:spacing w:after="240"/>
              <w:jc w:val="right"/>
              <w:rPr>
                <w:del w:id="2230" w:author="Zabet" w:date="2012-03-26T17:39:00Z"/>
                <w:rFonts w:eastAsiaTheme="minorEastAsia"/>
              </w:rPr>
            </w:pPr>
            <w:del w:id="2231" w:author="Zabet" w:date="2012-03-26T17:39:00Z">
              <w:r w:rsidDel="00C70DD6">
                <w:delText>(5)</w:delText>
              </w:r>
            </w:del>
          </w:p>
        </w:tc>
      </w:tr>
    </w:tbl>
    <w:p w:rsidR="00CF77B8" w:rsidDel="00C70DD6" w:rsidRDefault="00CF77B8" w:rsidP="00CF77B8">
      <w:pPr>
        <w:rPr>
          <w:del w:id="2232" w:author="Zabet" w:date="2012-03-26T17:39:00Z"/>
        </w:rPr>
      </w:pPr>
      <w:del w:id="2233" w:author="Zabet" w:date="2012-03-26T17:39:00Z">
        <w:r w:rsidDel="00C70DD6">
          <w:delText xml:space="preserve">Where, </w:delText>
        </w:r>
        <m:oMath>
          <m:r>
            <w:rPr>
              <w:rFonts w:ascii="Cambria Math" w:hAnsi="Cambria Math"/>
            </w:rPr>
            <m:t>i</m:t>
          </m:r>
        </m:oMath>
        <w:r w:rsidDel="00C70DD6">
          <w:delText xml:space="preserve"> is referred to the number of QCAs. In our example</w:delText>
        </w:r>
        <m:oMath>
          <m:r>
            <w:rPr>
              <w:rFonts w:ascii="Cambria Math" w:hAnsi="Cambria Math"/>
            </w:rPr>
            <m:t xml:space="preserve">  i=4</m:t>
          </m:r>
        </m:oMath>
        <w:r w:rsidDel="00C70DD6">
          <w:delText>. In this case, we can guarantee that each QCA assigns limited number of tasks which don't exceed their time from a reasonable time, also tasks are assigned to cranes near equally.</w:delText>
        </w:r>
      </w:del>
    </w:p>
    <w:p w:rsidR="00CF77B8" w:rsidRDefault="00CF77B8" w:rsidP="00CF77B8">
      <w:del w:id="2234" w:author="Zabet" w:date="2012-03-26T17:39:00Z">
        <w:r w:rsidDel="00C70DD6">
          <w:delText xml:space="preserve">The initial values (non-overlapping tasks) are shown in </w:delText>
        </w:r>
        <w:r w:rsidDel="00C70DD6">
          <w:fldChar w:fldCharType="begin"/>
        </w:r>
        <w:r w:rsidDel="00C70DD6">
          <w:delInstrText xml:space="preserve"> REF _Ref316044387 \h </w:delInstrText>
        </w:r>
        <w:r w:rsidDel="00C70DD6">
          <w:fldChar w:fldCharType="separate"/>
        </w:r>
        <w:r w:rsidDel="00C70DD6">
          <w:delText xml:space="preserve">Fig. </w:delText>
        </w:r>
        <w:r w:rsidDel="00C70DD6">
          <w:rPr>
            <w:noProof/>
          </w:rPr>
          <w:delText>4</w:delText>
        </w:r>
        <w:r w:rsidDel="00C70DD6">
          <w:fldChar w:fldCharType="end"/>
        </w:r>
        <w:r w:rsidDel="00C70DD6">
          <w:delText xml:space="preserve">. Agents communicate their initial values with each other. The priority order is determined by the alphabetical order of agents identifier (in this example QCA1 has the highest priority, then QCA2, QCA3, and QCA4). After that QCA1 starts to pick up tasks from overlapping area with QCA2. He picks up tasks 1 according to a rule which satisfies its completion time </w:delTex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Del="00C70DD6">
          <w:delText xml:space="preserve"> in </w:delTex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min</m:t>
              </m:r>
            </m:sub>
          </m:sSub>
        </m:oMath>
        <w:r w:rsidDel="00C70DD6">
          <w:delText xml:space="preserve">. After that he changes his </w:delText>
        </w:r>
        <w:r w:rsidRPr="00915D98" w:rsidDel="00C70DD6">
          <w:rPr>
            <w:i/>
            <w:iCs/>
          </w:rPr>
          <w:delText>agent_view</w:delText>
        </w:r>
        <m:oMath>
          <m:d>
            <m:dPr>
              <m:begChr m:val="{"/>
              <m:endChr m:val="}"/>
              <m:ctrlPr>
                <w:rPr>
                  <w:rFonts w:ascii="Cambria Math" w:hAnsi="Cambria Math"/>
                  <w:i/>
                  <w:iCs/>
                </w:rPr>
              </m:ctrlPr>
            </m:dPr>
            <m:e>
              <m:r>
                <w:rPr>
                  <w:rFonts w:ascii="Cambria Math" w:hAnsi="Cambria Math"/>
                </w:rPr>
                <m:t>QCA1, 1</m:t>
              </m:r>
            </m:e>
          </m:d>
        </m:oMath>
        <w:r w:rsidDel="00C70DD6">
          <w:delText xml:space="preserve">, and sends its new view to other agents, then sends request to QCA2 to assign task. The QCA2 starts to assign the tasks according to tasks alphabetical order, so he assign task 3 which near to him and between him and QCA1. Then its </w:delText>
        </w:r>
        <w:r w:rsidRPr="00915D98" w:rsidDel="00C70DD6">
          <w:rPr>
            <w:i/>
            <w:iCs/>
          </w:rPr>
          <w:delText xml:space="preserve">agent_view </w:delText>
        </w:r>
        <m:oMath>
          <m:d>
            <m:dPr>
              <m:begChr m:val="{"/>
              <m:endChr m:val="}"/>
              <m:ctrlPr>
                <w:rPr>
                  <w:rFonts w:ascii="Cambria Math" w:hAnsi="Cambria Math"/>
                  <w:i/>
                  <w:iCs/>
                </w:rPr>
              </m:ctrlPr>
            </m:dPr>
            <m:e>
              <m:r>
                <w:rPr>
                  <w:rFonts w:ascii="Cambria Math" w:hAnsi="Cambria Math"/>
                </w:rPr>
                <m:t>QCA2, 3</m:t>
              </m:r>
            </m:e>
          </m:d>
        </m:oMath>
        <w:r w:rsidDel="00C70DD6">
          <w:delText xml:space="preserve"> is changed. QCA2 informs other agents about its new view and then requests QCA3 to assign tasks. QCA3 assigns task 5 which is near to him and from its left-handed overlapping zone, he changes its view to </w:delText>
        </w:r>
        <w:r w:rsidRPr="00915D98" w:rsidDel="00C70DD6">
          <w:rPr>
            <w:i/>
            <w:iCs/>
          </w:rPr>
          <w:delText xml:space="preserve">agent_view </w:delText>
        </w:r>
        <m:oMath>
          <m:d>
            <m:dPr>
              <m:begChr m:val="{"/>
              <m:endChr m:val="}"/>
              <m:ctrlPr>
                <w:rPr>
                  <w:rFonts w:ascii="Cambria Math" w:hAnsi="Cambria Math"/>
                  <w:i/>
                  <w:iCs/>
                </w:rPr>
              </m:ctrlPr>
            </m:dPr>
            <m:e>
              <m:r>
                <w:rPr>
                  <w:rFonts w:ascii="Cambria Math" w:hAnsi="Cambria Math"/>
                </w:rPr>
                <m:t>QCA3, 5</m:t>
              </m:r>
            </m:e>
          </m:d>
        </m:oMath>
        <w:r w:rsidDel="00C70DD6">
          <w:delText xml:space="preserve"> and alerts others, then requests to QCA4. QCA4 selects task 7 then task 8 until there is no more tasks and </w:delText>
        </w:r>
        <m:oMath>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max</m:t>
              </m:r>
            </m:sub>
          </m:sSub>
        </m:oMath>
        <w:r w:rsidDel="00C70DD6">
          <w:delText xml:space="preserve">. Then the direct of task assignment goes vice versa from QCA4 to QCA1 until all the tasks are picked up by all agents. QCA3 knows the remaining task is only task 4, he calculates its completion time and find </w:delText>
        </w:r>
        <m:oMath>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max</m:t>
              </m:r>
            </m:sub>
          </m:sSub>
        </m:oMath>
        <w:r w:rsidDel="00C70DD6">
          <w:delText xml:space="preserve">due to its long distance from task 4, then he sends </w:delText>
        </w:r>
        <w:r w:rsidRPr="00D733C1" w:rsidDel="00C70DD6">
          <w:rPr>
            <w:i/>
            <w:iCs/>
          </w:rPr>
          <w:delText>nogood</w:delText>
        </w:r>
        <w:r w:rsidDel="00C70DD6">
          <w:delText xml:space="preserve"> to QCA2. After receiving </w:delText>
        </w:r>
        <w:r w:rsidRPr="00D733C1" w:rsidDel="00C70DD6">
          <w:rPr>
            <w:i/>
            <w:iCs/>
          </w:rPr>
          <w:delText>nogood</w:delText>
        </w:r>
        <w:r w:rsidDel="00C70DD6">
          <w:delText xml:space="preserve">  by QCA2, he assigns task 4 from his righ-handed side but he can't assign task 2 due to exceed his completion time from the maximum value, and modify its view by </w:delText>
        </w:r>
        <w:r w:rsidRPr="00915D98" w:rsidDel="00C70DD6">
          <w:rPr>
            <w:i/>
            <w:iCs/>
          </w:rPr>
          <w:delText>agent_view</w:delText>
        </w:r>
        <m:oMath>
          <m:d>
            <m:dPr>
              <m:begChr m:val="{"/>
              <m:endChr m:val="}"/>
              <m:ctrlPr>
                <w:rPr>
                  <w:rFonts w:ascii="Cambria Math" w:hAnsi="Cambria Math"/>
                  <w:i/>
                  <w:iCs/>
                </w:rPr>
              </m:ctrlPr>
            </m:dPr>
            <m:e>
              <m:r>
                <w:rPr>
                  <w:rFonts w:ascii="Cambria Math" w:hAnsi="Cambria Math"/>
                </w:rPr>
                <m:t>QCA2, 3,4</m:t>
              </m:r>
            </m:e>
          </m:d>
        </m:oMath>
        <w:r w:rsidDel="00C70DD6">
          <w:delText xml:space="preserve">. By assigning task 2 by QCA1 and modify </w:delText>
        </w:r>
        <w:r w:rsidRPr="00915D98" w:rsidDel="00C70DD6">
          <w:rPr>
            <w:i/>
            <w:iCs/>
          </w:rPr>
          <w:delText>agent_view</w:delText>
        </w:r>
        <m:oMath>
          <m:d>
            <m:dPr>
              <m:begChr m:val="{"/>
              <m:endChr m:val="}"/>
              <m:ctrlPr>
                <w:rPr>
                  <w:rFonts w:ascii="Cambria Math" w:hAnsi="Cambria Math"/>
                  <w:i/>
                  <w:iCs/>
                </w:rPr>
              </m:ctrlPr>
            </m:dPr>
            <m:e>
              <m:r>
                <w:rPr>
                  <w:rFonts w:ascii="Cambria Math" w:hAnsi="Cambria Math"/>
                </w:rPr>
                <m:t>QCA1, 1,2</m:t>
              </m:r>
            </m:e>
          </m:d>
        </m:oMath>
        <w:r w:rsidDel="00C70DD6">
          <w:delText xml:space="preserve"> all the overlapping tasks are picked up by QCAs, the algorithm is consistent and will be terminated.</w:delText>
        </w:r>
      </w:del>
    </w:p>
    <w:p w:rsidR="00106D3A" w:rsidRDefault="00106D3A" w:rsidP="00106D3A">
      <w:pPr>
        <w:pStyle w:val="Heading2"/>
      </w:pPr>
      <w:r>
        <w:t>ABT</w:t>
      </w:r>
      <w:r w:rsidR="0040130B">
        <w:t xml:space="preserve"> Algorithm</w:t>
      </w:r>
    </w:p>
    <w:p w:rsidR="000F41CC" w:rsidRDefault="000F41CC" w:rsidP="0088577A">
      <w:pPr>
        <w:pStyle w:val="Heading3"/>
        <w:rPr>
          <w:ins w:id="2235" w:author="Zabet" w:date="2012-03-27T22:48:00Z"/>
        </w:rPr>
      </w:pPr>
      <w:commentRangeStart w:id="2236"/>
      <w:ins w:id="2237" w:author="Zabet" w:date="2012-03-27T22:48:00Z">
        <w:r>
          <w:t>Filtering Algorithm</w:t>
        </w:r>
      </w:ins>
    </w:p>
    <w:p w:rsidR="00981F58" w:rsidRDefault="0088577A" w:rsidP="0097689D">
      <w:pPr>
        <w:pStyle w:val="Caption"/>
        <w:rPr>
          <w:ins w:id="2238" w:author="Zabet" w:date="2012-04-05T00:25:00Z"/>
        </w:rPr>
      </w:pPr>
      <w:ins w:id="2239" w:author="Zabet" w:date="2012-03-27T22:50:00Z">
        <w:r>
          <w:t xml:space="preserve">Consider an agent that knows its constraints, its domain of variables, and the domain of variables of its neighbor agents. He can use this information to determine whether any values of its variable’s domain are possible or impossible. That is, if there is a value which violates one or more constraints, regardless of what value other neighbors use, then that value will obviously not be part of the solution and will be omitted. All other agents do the same. This idea is implemented by filtering algorithm </w:t>
        </w:r>
      </w:ins>
      <w:customXmlInsRangeStart w:id="2240" w:author="Zabet" w:date="2012-03-27T22:50:00Z"/>
      <w:sdt>
        <w:sdtPr>
          <w:id w:val="-2058699949"/>
          <w:citation/>
        </w:sdtPr>
        <w:sdtEndPr/>
        <w:sdtContent>
          <w:customXmlInsRangeEnd w:id="2240"/>
          <w:ins w:id="2241" w:author="Zabet" w:date="2012-03-27T22:50:00Z">
            <w:r>
              <w:fldChar w:fldCharType="begin"/>
            </w:r>
            <w:r>
              <w:instrText xml:space="preserve"> CITATION DWa \l 1033 </w:instrText>
            </w:r>
            <w:r>
              <w:fldChar w:fldCharType="separate"/>
            </w:r>
          </w:ins>
          <w:r w:rsidR="00981F58" w:rsidRPr="00981F58">
            <w:rPr>
              <w:noProof/>
            </w:rPr>
            <w:t>[31]</w:t>
          </w:r>
          <w:ins w:id="2242" w:author="Zabet" w:date="2012-03-27T22:50:00Z">
            <w:r>
              <w:fldChar w:fldCharType="end"/>
            </w:r>
          </w:ins>
          <w:customXmlInsRangeStart w:id="2243" w:author="Zabet" w:date="2012-03-27T22:50:00Z"/>
        </w:sdtContent>
      </w:sdt>
      <w:customXmlInsRangeEnd w:id="2243"/>
      <w:ins w:id="2244" w:author="Zabet" w:date="2012-03-27T22:50:00Z">
        <w:r>
          <w:t xml:space="preserve"> shown in </w:t>
        </w:r>
      </w:ins>
      <w:ins w:id="2245" w:author="Zabet" w:date="2012-03-27T23:03:00Z">
        <w:r w:rsidR="005A669E">
          <w:fldChar w:fldCharType="begin"/>
        </w:r>
        <w:r w:rsidR="005A669E">
          <w:instrText xml:space="preserve"> REF _Ref320652719 \h </w:instrText>
        </w:r>
      </w:ins>
      <w:r w:rsidR="005A669E">
        <w:fldChar w:fldCharType="separate"/>
      </w:r>
    </w:p>
    <w:p w:rsidR="0088577A" w:rsidRDefault="00981F58" w:rsidP="005A669E">
      <w:pPr>
        <w:rPr>
          <w:ins w:id="2246" w:author="Zabet" w:date="2012-03-27T22:51:00Z"/>
          <w:rFonts w:eastAsiaTheme="minorEastAsia"/>
        </w:rPr>
      </w:pPr>
      <w:proofErr w:type="gramStart"/>
      <w:ins w:id="2247" w:author="Zabet" w:date="2012-03-27T22:54:00Z">
        <w:r>
          <w:t xml:space="preserve">Fig. </w:t>
        </w:r>
      </w:ins>
      <w:r>
        <w:rPr>
          <w:noProof/>
        </w:rPr>
        <w:t>19</w:t>
      </w:r>
      <w:ins w:id="2248" w:author="Zabet" w:date="2012-03-27T23:03:00Z">
        <w:r w:rsidR="005A669E">
          <w:fldChar w:fldCharType="end"/>
        </w:r>
        <w:r w:rsidR="005A669E">
          <w:t>.</w:t>
        </w:r>
        <w:proofErr w:type="gramEnd"/>
        <w:r w:rsidR="005A669E">
          <w:t xml:space="preserve"> </w:t>
        </w:r>
      </w:ins>
      <w:ins w:id="2249" w:author="Zabet" w:date="2012-03-27T22:50:00Z">
        <w:r w:rsidR="0088577A">
          <w:t xml:space="preserve">Every agent </w:t>
        </w:r>
        <m:oMath>
          <m:r>
            <w:rPr>
              <w:rFonts w:ascii="Cambria Math" w:hAnsi="Cambria Math"/>
            </w:rPr>
            <m:t>i</m:t>
          </m:r>
        </m:oMath>
        <w:r w:rsidR="0088577A">
          <w:rPr>
            <w:rFonts w:eastAsiaTheme="minorEastAsia"/>
          </w:rPr>
          <w:t xml:space="preserve"> executes the </w:t>
        </w:r>
        <m:oMath>
          <m:r>
            <m:rPr>
              <m:sty m:val="p"/>
            </m:rPr>
            <w:rPr>
              <w:rFonts w:ascii="Cambria Math" w:eastAsiaTheme="minorEastAsia" w:hAnsi="Cambria Math"/>
            </w:rPr>
            <m:t>FILTERING</m:t>
          </m:r>
        </m:oMath>
        <w:r w:rsidR="0088577A">
          <w:rPr>
            <w:rFonts w:eastAsiaTheme="minorEastAsia"/>
          </w:rPr>
          <w:t xml:space="preserve"> procedure which leads it to do </w:t>
        </w:r>
        <w:proofErr w:type="gramStart"/>
        <w:r w:rsidR="0088577A">
          <w:rPr>
            <w:rFonts w:eastAsiaTheme="minorEastAsia"/>
          </w:rPr>
          <w:t xml:space="preserve">a </w:t>
        </w:r>
        <m:oMath>
          <m:r>
            <m:rPr>
              <m:sty m:val="p"/>
            </m:rPr>
            <w:rPr>
              <w:rFonts w:ascii="Cambria Math" w:hAnsi="Cambria Math"/>
            </w:rPr>
            <m:t>REVISE</m:t>
          </m:r>
        </m:oMath>
        <w:r w:rsidR="0088577A">
          <w:rPr>
            <w:rFonts w:eastAsiaTheme="minorEastAsia"/>
          </w:rPr>
          <w:t xml:space="preserve"> with</w:t>
        </w:r>
        <w:proofErr w:type="gramEnd"/>
        <w:r w:rsidR="0088577A">
          <w:rPr>
            <w:rFonts w:eastAsiaTheme="minorEastAsia"/>
          </w:rPr>
          <w:t xml:space="preserve"> every one of its neighbors variables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oMath>
        <w:r w:rsidR="0088577A">
          <w:rPr>
            <w:rFonts w:eastAsiaTheme="minorEastAsia"/>
          </w:rPr>
          <w:t xml:space="preserve">. If the agent does succeed in eliminating one or more values from its domain by filtering them, it then tells its neighbor its new domain. On the other side, when an agent receives new domains from its neighbors it again </w:t>
        </w:r>
      </w:ins>
      <w:ins w:id="2250" w:author="Zabet" w:date="2012-04-05T00:25:00Z">
        <w:r w:rsidR="003A1835">
          <w:rPr>
            <w:rFonts w:eastAsiaTheme="minorEastAsia"/>
          </w:rPr>
          <w:t>executes</w:t>
        </w:r>
      </w:ins>
      <w:ins w:id="2251" w:author="Zabet" w:date="2012-03-27T22:50:00Z">
        <w:r w:rsidR="0088577A">
          <w:rPr>
            <w:rFonts w:eastAsiaTheme="minorEastAsia"/>
          </w:rPr>
          <w:t xml:space="preserve"> </w:t>
        </w:r>
        <m:oMath>
          <m:r>
            <m:rPr>
              <m:sty m:val="p"/>
            </m:rPr>
            <w:rPr>
              <w:rFonts w:ascii="Cambria Math" w:hAnsi="Cambria Math"/>
            </w:rPr>
            <m:t>REVISE</m:t>
          </m:r>
        </m:oMath>
        <w:r w:rsidR="0088577A">
          <w:rPr>
            <w:rFonts w:eastAsiaTheme="minorEastAsia"/>
          </w:rPr>
          <w:t xml:space="preserve"> for those neighbors. This procedure repeats until all agents finish their allocations and computations and finally no more messages are sent.</w:t>
        </w:r>
      </w:ins>
    </w:p>
    <w:p w:rsidR="0088577A" w:rsidRDefault="0088577A" w:rsidP="0088577A">
      <w:pPr>
        <w:jc w:val="left"/>
        <w:rPr>
          <w:ins w:id="2252" w:author="Zabet" w:date="2012-03-27T22:53:00Z"/>
          <w:rFonts w:eastAsiaTheme="minorEastAsia"/>
          <w:sz w:val="18"/>
          <w:szCs w:val="18"/>
        </w:rPr>
      </w:pPr>
    </w:p>
    <w:p w:rsidR="0088577A" w:rsidRPr="00E4283E" w:rsidRDefault="0088577A" w:rsidP="0088577A">
      <w:pPr>
        <w:jc w:val="left"/>
        <w:rPr>
          <w:ins w:id="2253" w:author="Zabet" w:date="2012-03-27T22:52:00Z"/>
          <w:rFonts w:asciiTheme="minorHAnsi" w:eastAsiaTheme="minorEastAsia" w:hAnsiTheme="minorHAnsi" w:cstheme="minorHAnsi"/>
        </w:rPr>
      </w:pPr>
      <w:ins w:id="2254" w:author="Zabet" w:date="2012-03-27T22:54:00Z">
        <w:r w:rsidRPr="008A37FC">
          <w:rPr>
            <w:rFonts w:asciiTheme="minorHAnsi" w:hAnsiTheme="minorHAnsi"/>
          </w:rPr>
          <w:t>•</w:t>
        </w:r>
        <w:r>
          <w:rPr>
            <w:rFonts w:asciiTheme="minorHAnsi" w:hAnsiTheme="minorHAnsi"/>
            <w:b/>
            <w:bCs/>
          </w:rPr>
          <w:t xml:space="preserve"> </w:t>
        </w:r>
      </w:ins>
      <w:ins w:id="2255" w:author="Zabet" w:date="2012-03-27T22:52:00Z">
        <m:oMath>
          <m:r>
            <m:rPr>
              <m:sty m:val="p"/>
            </m:rPr>
            <w:rPr>
              <w:rFonts w:ascii="Cambria Math" w:eastAsiaTheme="minorEastAsia" w:hAnsi="Cambria Math" w:cstheme="minorHAnsi"/>
              <w:sz w:val="18"/>
              <w:szCs w:val="18"/>
            </w:rPr>
            <m:t>FILTERING</m:t>
          </m:r>
        </m:oMath>
        <w:r w:rsidRPr="00E4283E">
          <w:rPr>
            <w:rFonts w:asciiTheme="minorHAnsi" w:eastAsiaTheme="minorEastAsia" w:hAnsiTheme="minorHAnsi" w:cstheme="minorHAnsi"/>
            <w:iCs/>
          </w:rPr>
          <w:t xml:space="preserve"> </w:t>
        </w:r>
        <m:oMath>
          <m:r>
            <m:rPr>
              <m:sty m:val="p"/>
            </m:rPr>
            <w:rPr>
              <w:rFonts w:ascii="Cambria Math" w:eastAsiaTheme="minorEastAsia" w:hAnsi="Cambria Math" w:cstheme="minorHAnsi"/>
            </w:rPr>
            <m:t xml:space="preserve"> </m:t>
          </m:r>
          <m:r>
            <w:rPr>
              <w:rFonts w:ascii="Cambria Math" w:eastAsiaTheme="minorEastAsia" w:hAnsi="Cambria Math" w:cstheme="minorHAnsi"/>
            </w:rPr>
            <m:t>( )</m:t>
          </m:r>
        </m:oMath>
        <w:r w:rsidRPr="00E4283E">
          <w:rPr>
            <w:rFonts w:asciiTheme="minorHAnsi" w:eastAsiaTheme="minorEastAsia" w:hAnsiTheme="minorHAnsi" w:cstheme="minorHAnsi"/>
          </w:rPr>
          <w:t xml:space="preserve"> </w:t>
        </w:r>
      </w:ins>
    </w:p>
    <w:p w:rsidR="0088577A" w:rsidRPr="00E4283E" w:rsidRDefault="0088577A" w:rsidP="0088577A">
      <w:pPr>
        <w:jc w:val="left"/>
        <w:rPr>
          <w:ins w:id="2256" w:author="Zabet" w:date="2012-03-27T22:52:00Z"/>
          <w:rFonts w:asciiTheme="minorHAnsi" w:eastAsiaTheme="minorEastAsia" w:hAnsiTheme="minorHAnsi" w:cstheme="minorHAnsi"/>
        </w:rPr>
      </w:pPr>
      <w:ins w:id="2257" w:author="Zabet" w:date="2012-03-27T22:52:00Z">
        <w:r w:rsidRPr="00E4283E">
          <w:rPr>
            <w:rFonts w:asciiTheme="minorHAnsi" w:eastAsiaTheme="minorEastAsia" w:hAnsiTheme="minorHAnsi" w:cstheme="minorHAnsi"/>
          </w:rPr>
          <w:t>1</w:t>
        </w:r>
      </w:ins>
      <w:ins w:id="2258" w:author="Zabet" w:date="2012-03-27T22:53:00Z">
        <w:r>
          <w:rPr>
            <w:rFonts w:asciiTheme="minorHAnsi" w:eastAsiaTheme="minorEastAsia" w:hAnsiTheme="minorHAnsi" w:cstheme="minorHAnsi"/>
          </w:rPr>
          <w:t>.</w:t>
        </w:r>
      </w:ins>
      <w:ins w:id="2259" w:author="Zabet" w:date="2012-03-27T22:52:00Z">
        <w:r w:rsidRPr="00E4283E">
          <w:rPr>
            <w:rFonts w:asciiTheme="minorHAnsi" w:eastAsiaTheme="minorEastAsia" w:hAnsiTheme="minorHAnsi" w:cstheme="minorHAnsi"/>
          </w:rPr>
          <w:t xml:space="preserve">   </w:t>
        </w:r>
        <w:proofErr w:type="gramStart"/>
        <w:r w:rsidRPr="00E4283E">
          <w:rPr>
            <w:rFonts w:asciiTheme="minorHAnsi" w:eastAsiaTheme="minorEastAsia" w:hAnsiTheme="minorHAnsi" w:cstheme="minorHAnsi"/>
            <w:b/>
            <w:bCs/>
          </w:rPr>
          <w:t>for</w:t>
        </w:r>
        <w:proofErr w:type="gramEnd"/>
        <w:r w:rsidRPr="00E4283E">
          <w:rPr>
            <w:rFonts w:asciiTheme="minorHAnsi" w:eastAsiaTheme="minorEastAsia" w:hAnsiTheme="minorHAnsi" w:cstheme="minorHAnsi"/>
          </w:rPr>
          <w:t xml:space="preserve"> </w:t>
        </w:r>
        <m:oMath>
          <m:r>
            <w:rPr>
              <w:rFonts w:ascii="Cambria Math" w:eastAsiaTheme="minorEastAsia" w:hAnsi="Cambria Math" w:cstheme="minorHAnsi"/>
            </w:rPr>
            <m:t xml:space="preserve"> </m:t>
          </m:r>
          <m:r>
            <w:rPr>
              <w:rFonts w:ascii="Cambria Math" w:hAnsi="Cambria Math" w:cstheme="minorHAnsi"/>
            </w:rPr>
            <m:t>j∈</m:t>
          </m:r>
          <m:d>
            <m:dPr>
              <m:begChr m:val="{"/>
              <m:endChr m:val="}"/>
              <m:ctrlPr>
                <w:rPr>
                  <w:rFonts w:ascii="Cambria Math" w:hAnsi="Cambria Math" w:cstheme="minorHAnsi"/>
                  <w:i/>
                </w:rPr>
              </m:ctrlPr>
            </m:dPr>
            <m:e>
              <m:r>
                <m:rPr>
                  <m:sty m:val="p"/>
                </m:rPr>
                <w:rPr>
                  <w:rFonts w:ascii="Cambria Math" w:hAnsi="Cambria Math" w:cstheme="minorHAnsi"/>
                </w:rPr>
                <m:t>neighbors of</m:t>
              </m:r>
              <m:r>
                <w:rPr>
                  <w:rFonts w:ascii="Cambria Math" w:hAnsi="Cambria Math" w:cstheme="minorHAnsi"/>
                </w:rPr>
                <m:t xml:space="preserve"> i</m:t>
              </m:r>
            </m:e>
          </m:d>
        </m:oMath>
        <w:r w:rsidRPr="00E4283E">
          <w:rPr>
            <w:rFonts w:asciiTheme="minorHAnsi" w:eastAsiaTheme="minorEastAsia" w:hAnsiTheme="minorHAnsi" w:cstheme="minorHAnsi"/>
          </w:rPr>
          <w:tab/>
        </w:r>
        <w:r w:rsidRPr="00E4283E">
          <w:rPr>
            <w:rFonts w:asciiTheme="minorHAnsi" w:eastAsiaTheme="minorEastAsia" w:hAnsiTheme="minorHAnsi" w:cstheme="minorHAnsi"/>
          </w:rPr>
          <w:tab/>
          <w:t xml:space="preserve">// </w:t>
        </w:r>
        <m:oMath>
          <m:r>
            <w:rPr>
              <w:rFonts w:ascii="Cambria Math" w:hAnsi="Cambria Math" w:cstheme="minorHAnsi"/>
            </w:rPr>
            <m:t>i</m:t>
          </m:r>
        </m:oMath>
        <w:r w:rsidRPr="00E4283E">
          <w:rPr>
            <w:rFonts w:asciiTheme="minorHAnsi" w:eastAsiaTheme="minorEastAsia" w:hAnsiTheme="minorHAnsi" w:cstheme="minorHAnsi"/>
          </w:rPr>
          <w:t xml:space="preserve"> is this agent.</w:t>
        </w:r>
      </w:ins>
    </w:p>
    <w:p w:rsidR="0088577A" w:rsidRPr="00E4283E" w:rsidRDefault="0088577A" w:rsidP="0088577A">
      <w:pPr>
        <w:jc w:val="left"/>
        <w:rPr>
          <w:ins w:id="2260" w:author="Zabet" w:date="2012-03-27T22:52:00Z"/>
          <w:rFonts w:asciiTheme="minorHAnsi" w:eastAsiaTheme="minorEastAsia" w:hAnsiTheme="minorHAnsi" w:cstheme="minorHAnsi"/>
        </w:rPr>
      </w:pPr>
      <w:ins w:id="2261" w:author="Zabet" w:date="2012-03-27T22:52:00Z">
        <w:r w:rsidRPr="00E4283E">
          <w:rPr>
            <w:rFonts w:asciiTheme="minorHAnsi" w:eastAsiaTheme="minorEastAsia" w:hAnsiTheme="minorHAnsi" w:cstheme="minorHAnsi"/>
          </w:rPr>
          <w:t>2</w:t>
        </w:r>
      </w:ins>
      <w:ins w:id="2262" w:author="Zabet" w:date="2012-03-27T22:53:00Z">
        <w:r>
          <w:rPr>
            <w:rFonts w:asciiTheme="minorHAnsi" w:eastAsiaTheme="minorEastAsia" w:hAnsiTheme="minorHAnsi" w:cstheme="minorHAnsi"/>
          </w:rPr>
          <w:t>.</w:t>
        </w:r>
      </w:ins>
      <w:ins w:id="2263" w:author="Zabet" w:date="2012-03-27T22:52:00Z">
        <w:r w:rsidRPr="00E4283E">
          <w:rPr>
            <w:rFonts w:asciiTheme="minorHAnsi" w:eastAsiaTheme="minorEastAsia" w:hAnsiTheme="minorHAnsi" w:cstheme="minorHAnsi"/>
          </w:rPr>
          <w:t xml:space="preserve"> </w:t>
        </w:r>
        <w:r w:rsidRPr="00E4283E">
          <w:rPr>
            <w:rFonts w:asciiTheme="minorHAnsi" w:eastAsiaTheme="minorEastAsia" w:hAnsiTheme="minorHAnsi" w:cstheme="minorHAnsi"/>
          </w:rPr>
          <w:tab/>
        </w:r>
        <w:proofErr w:type="gramStart"/>
        <w:r w:rsidRPr="00E4283E">
          <w:rPr>
            <w:rFonts w:asciiTheme="minorHAnsi" w:eastAsiaTheme="minorEastAsia" w:hAnsiTheme="minorHAnsi" w:cstheme="minorHAnsi"/>
            <w:b/>
            <w:bCs/>
          </w:rPr>
          <w:t>do</w:t>
        </w:r>
        <w:proofErr w:type="gramEnd"/>
        <w:r w:rsidRPr="00E4283E">
          <w:rPr>
            <w:rFonts w:asciiTheme="minorHAnsi" w:eastAsiaTheme="minorEastAsia" w:hAnsiTheme="minorHAnsi" w:cstheme="minorHAnsi"/>
            <w:b/>
            <w:bCs/>
          </w:rPr>
          <w:t xml:space="preserve"> </w:t>
        </w:r>
        <m:oMath>
          <m:r>
            <m:rPr>
              <m:sty m:val="p"/>
            </m:rPr>
            <w:rPr>
              <w:rFonts w:ascii="Cambria Math" w:eastAsiaTheme="minorEastAsia" w:hAnsi="Cambria Math" w:cstheme="minorHAnsi"/>
              <w:sz w:val="18"/>
              <w:szCs w:val="18"/>
            </w:rPr>
            <m:t>REVISE</m:t>
          </m:r>
        </m:oMath>
        <w:r w:rsidRPr="00E4283E">
          <w:rPr>
            <w:rFonts w:asciiTheme="minorHAnsi" w:eastAsiaTheme="minorEastAsia" w:hAnsiTheme="minorHAnsi" w:cstheme="minorHAnsi"/>
          </w:rPr>
          <w:t xml:space="preserve"> </w:t>
        </w:r>
        <m:oMath>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r>
            <w:rPr>
              <w:rFonts w:ascii="Cambria Math" w:eastAsiaTheme="minorEastAsia" w:hAnsi="Cambria Math" w:cstheme="minorHAnsi"/>
            </w:rPr>
            <m:t>)</m:t>
          </m:r>
        </m:oMath>
      </w:ins>
    </w:p>
    <w:p w:rsidR="0088577A" w:rsidRPr="00E4283E" w:rsidRDefault="0088577A" w:rsidP="0088577A">
      <w:pPr>
        <w:jc w:val="left"/>
        <w:rPr>
          <w:ins w:id="2264" w:author="Zabet" w:date="2012-03-27T22:52:00Z"/>
          <w:rFonts w:asciiTheme="minorHAnsi" w:eastAsiaTheme="minorEastAsia" w:hAnsiTheme="minorHAnsi" w:cstheme="minorHAnsi"/>
          <w:iCs/>
        </w:rPr>
      </w:pPr>
    </w:p>
    <w:p w:rsidR="0088577A" w:rsidRPr="00E4283E" w:rsidRDefault="0088577A">
      <w:pPr>
        <w:jc w:val="left"/>
        <w:rPr>
          <w:ins w:id="2265" w:author="Zabet" w:date="2012-03-27T22:52:00Z"/>
          <w:rFonts w:asciiTheme="minorHAnsi" w:eastAsiaTheme="minorEastAsia" w:hAnsiTheme="minorHAnsi" w:cstheme="minorHAnsi"/>
        </w:rPr>
      </w:pPr>
      <w:ins w:id="2266" w:author="Zabet" w:date="2012-03-27T22:54:00Z">
        <w:r w:rsidRPr="008A37FC">
          <w:rPr>
            <w:rFonts w:asciiTheme="minorHAnsi" w:hAnsiTheme="minorHAnsi"/>
          </w:rPr>
          <w:t>•</w:t>
        </w:r>
        <w:r>
          <w:rPr>
            <w:rFonts w:asciiTheme="minorHAnsi" w:hAnsiTheme="minorHAnsi"/>
            <w:b/>
            <w:bCs/>
          </w:rPr>
          <w:t xml:space="preserve"> </w:t>
        </w:r>
      </w:ins>
      <w:ins w:id="2267" w:author="Zabet" w:date="2012-03-27T22:52:00Z">
        <m:oMath>
          <m:r>
            <m:rPr>
              <m:sty m:val="p"/>
            </m:rPr>
            <w:rPr>
              <w:rFonts w:ascii="Cambria Math" w:eastAsiaTheme="minorEastAsia" w:hAnsi="Cambria Math" w:cstheme="minorHAnsi"/>
              <w:sz w:val="18"/>
              <w:szCs w:val="18"/>
            </w:rPr>
            <m:t>HANDLE</m:t>
          </m:r>
        </m:oMath>
      </w:ins>
      <w:ins w:id="2268" w:author="Zabet" w:date="2012-04-05T00:25:00Z">
        <m:oMath>
          <m:r>
            <m:rPr>
              <m:sty m:val="p"/>
            </m:rPr>
            <w:rPr>
              <w:rFonts w:ascii="Cambria Math" w:eastAsiaTheme="minorEastAsia" w:hAnsi="Cambria Math" w:cstheme="minorHAnsi"/>
              <w:sz w:val="18"/>
              <w:szCs w:val="18"/>
            </w:rPr>
            <m:t>_</m:t>
          </m:r>
        </m:oMath>
      </w:ins>
      <w:ins w:id="2269" w:author="Zabet" w:date="2012-03-27T22:52:00Z">
        <m:oMath>
          <m:r>
            <m:rPr>
              <m:sty m:val="p"/>
            </m:rPr>
            <w:rPr>
              <w:rFonts w:ascii="Cambria Math" w:eastAsiaTheme="minorEastAsia" w:hAnsi="Cambria Math" w:cstheme="minorHAnsi"/>
              <w:sz w:val="18"/>
              <w:szCs w:val="18"/>
            </w:rPr>
            <m:t>NEW</m:t>
          </m:r>
        </m:oMath>
      </w:ins>
      <w:ins w:id="2270" w:author="Zabet" w:date="2012-04-05T00:25:00Z">
        <m:oMath>
          <m:r>
            <m:rPr>
              <m:sty m:val="p"/>
            </m:rPr>
            <w:rPr>
              <w:rFonts w:ascii="Cambria Math" w:eastAsiaTheme="minorEastAsia" w:hAnsi="Cambria Math" w:cstheme="minorHAnsi"/>
              <w:sz w:val="18"/>
              <w:szCs w:val="18"/>
            </w:rPr>
            <m:t>_</m:t>
          </m:r>
        </m:oMath>
      </w:ins>
      <w:ins w:id="2271" w:author="Zabet" w:date="2012-03-27T22:52:00Z">
        <m:oMath>
          <m:r>
            <m:rPr>
              <m:sty m:val="p"/>
            </m:rPr>
            <w:rPr>
              <w:rFonts w:ascii="Cambria Math" w:eastAsiaTheme="minorEastAsia" w:hAnsi="Cambria Math" w:cstheme="minorHAnsi"/>
              <w:sz w:val="18"/>
              <w:szCs w:val="18"/>
            </w:rPr>
            <m:t>DOMAIN</m:t>
          </m:r>
        </m:oMath>
        <w:r w:rsidRPr="00E4283E">
          <w:rPr>
            <w:rFonts w:asciiTheme="minorHAnsi" w:eastAsiaTheme="minorEastAsia" w:hAnsiTheme="minorHAnsi" w:cstheme="minorHAnsi"/>
          </w:rPr>
          <w:t xml:space="preserve"> </w:t>
        </w:r>
        <m:oMath>
          <m:d>
            <m:dPr>
              <m:ctrlPr>
                <w:rPr>
                  <w:rFonts w:ascii="Cambria Math" w:eastAsiaTheme="minorEastAsia" w:hAnsi="Cambria Math" w:cstheme="minorHAnsi"/>
                  <w:i/>
                </w:rPr>
              </m:ctrlPr>
            </m:dPr>
            <m:e>
              <m:r>
                <w:rPr>
                  <w:rFonts w:ascii="Cambria Math" w:hAnsi="Cambria Math" w:cstheme="minorHAnsi"/>
                </w:rPr>
                <m:t>j,</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m:t>
                  </m:r>
                </m:sup>
              </m:sSup>
              <m:ctrlPr>
                <w:rPr>
                  <w:rFonts w:ascii="Cambria Math" w:hAnsi="Cambria Math" w:cstheme="minorHAnsi"/>
                  <w:i/>
                </w:rPr>
              </m:ctrlPr>
            </m:e>
          </m:d>
        </m:oMath>
        <w:r w:rsidRPr="00E4283E">
          <w:rPr>
            <w:rFonts w:asciiTheme="minorHAnsi" w:eastAsiaTheme="minorEastAsia" w:hAnsiTheme="minorHAnsi" w:cstheme="minorHAnsi"/>
          </w:rPr>
          <w:t xml:space="preserve"> </w:t>
        </w:r>
      </w:ins>
    </w:p>
    <w:p w:rsidR="0088577A" w:rsidRPr="00E4283E" w:rsidRDefault="0088577A" w:rsidP="0088577A">
      <w:pPr>
        <w:jc w:val="left"/>
        <w:rPr>
          <w:ins w:id="2272" w:author="Zabet" w:date="2012-03-27T22:52:00Z"/>
          <w:rFonts w:asciiTheme="minorHAnsi" w:eastAsiaTheme="minorEastAsia" w:hAnsiTheme="minorHAnsi" w:cstheme="minorHAnsi"/>
        </w:rPr>
      </w:pPr>
      <w:ins w:id="2273" w:author="Zabet" w:date="2012-03-27T22:52:00Z">
        <w:r w:rsidRPr="00E4283E">
          <w:rPr>
            <w:rFonts w:asciiTheme="minorHAnsi" w:eastAsiaTheme="minorEastAsia" w:hAnsiTheme="minorHAnsi" w:cstheme="minorHAnsi"/>
          </w:rPr>
          <w:t>1</w:t>
        </w:r>
      </w:ins>
      <w:ins w:id="2274" w:author="Zabet" w:date="2012-03-27T22:53:00Z">
        <w:r>
          <w:rPr>
            <w:rFonts w:asciiTheme="minorHAnsi" w:eastAsiaTheme="minorEastAsia" w:hAnsiTheme="minorHAnsi" w:cstheme="minorHAnsi"/>
          </w:rPr>
          <w:t>.</w:t>
        </w:r>
      </w:ins>
      <w:ins w:id="2275" w:author="Zabet" w:date="2012-03-27T22:52:00Z">
        <w:r w:rsidRPr="00E4283E">
          <w:rPr>
            <w:rFonts w:asciiTheme="minorHAnsi" w:eastAsiaTheme="minorEastAsia" w:hAnsiTheme="minorHAnsi" w:cstheme="minorHAnsi"/>
          </w:rPr>
          <w:t xml:space="preserv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m:t>
              </m:r>
            </m:sup>
          </m:sSup>
        </m:oMath>
      </w:ins>
    </w:p>
    <w:p w:rsidR="0088577A" w:rsidRPr="00E4283E" w:rsidRDefault="0088577A" w:rsidP="0088577A">
      <w:pPr>
        <w:jc w:val="left"/>
        <w:rPr>
          <w:ins w:id="2276" w:author="Zabet" w:date="2012-03-27T22:52:00Z"/>
          <w:rFonts w:asciiTheme="minorHAnsi" w:eastAsiaTheme="minorEastAsia" w:hAnsiTheme="minorHAnsi" w:cstheme="minorHAnsi"/>
        </w:rPr>
      </w:pPr>
      <w:ins w:id="2277" w:author="Zabet" w:date="2012-03-27T22:52:00Z">
        <w:r w:rsidRPr="00E4283E">
          <w:rPr>
            <w:rFonts w:asciiTheme="minorHAnsi" w:eastAsiaTheme="minorEastAsia" w:hAnsiTheme="minorHAnsi" w:cstheme="minorHAnsi"/>
          </w:rPr>
          <w:t>2</w:t>
        </w:r>
      </w:ins>
      <w:ins w:id="2278" w:author="Zabet" w:date="2012-03-27T22:53:00Z">
        <w:r>
          <w:rPr>
            <w:rFonts w:asciiTheme="minorHAnsi" w:eastAsiaTheme="minorEastAsia" w:hAnsiTheme="minorHAnsi" w:cstheme="minorHAnsi"/>
          </w:rPr>
          <w:t>.</w:t>
        </w:r>
      </w:ins>
      <w:ins w:id="2279" w:author="Zabet" w:date="2012-03-27T22:52:00Z">
        <w:r w:rsidRPr="00E4283E">
          <w:rPr>
            <w:rFonts w:asciiTheme="minorHAnsi" w:eastAsiaTheme="minorEastAsia" w:hAnsiTheme="minorHAnsi" w:cstheme="minorHAnsi"/>
          </w:rPr>
          <w:t xml:space="preserve"> </w:t>
        </w:r>
        <m:oMath>
          <m:r>
            <m:rPr>
              <m:sty m:val="p"/>
            </m:rPr>
            <w:rPr>
              <w:rFonts w:ascii="Cambria Math" w:eastAsiaTheme="minorEastAsia" w:hAnsi="Cambria Math" w:cstheme="minorHAnsi"/>
              <w:sz w:val="18"/>
              <w:szCs w:val="18"/>
            </w:rPr>
            <m:t>REVISE</m:t>
          </m:r>
        </m:oMath>
        <w:r w:rsidRPr="00E4283E">
          <w:rPr>
            <w:rFonts w:asciiTheme="minorHAnsi" w:eastAsiaTheme="minorEastAsia" w:hAnsiTheme="minorHAnsi" w:cstheme="minorHAnsi"/>
          </w:rPr>
          <w:t xml:space="preserve"> </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r>
            <w:rPr>
              <w:rFonts w:ascii="Cambria Math" w:hAnsi="Cambria Math" w:cstheme="minorHAnsi"/>
            </w:rPr>
            <m:t>)</m:t>
          </m:r>
        </m:oMath>
      </w:ins>
    </w:p>
    <w:p w:rsidR="0088577A" w:rsidRPr="00E4283E" w:rsidRDefault="0088577A" w:rsidP="0088577A">
      <w:pPr>
        <w:jc w:val="left"/>
        <w:rPr>
          <w:ins w:id="2280" w:author="Zabet" w:date="2012-03-27T22:52:00Z"/>
          <w:rFonts w:asciiTheme="minorHAnsi" w:eastAsiaTheme="minorEastAsia" w:hAnsiTheme="minorHAnsi" w:cstheme="minorHAnsi"/>
          <w:iCs/>
        </w:rPr>
      </w:pPr>
    </w:p>
    <w:p w:rsidR="0088577A" w:rsidRPr="00E4283E" w:rsidRDefault="0088577A" w:rsidP="0088577A">
      <w:pPr>
        <w:jc w:val="left"/>
        <w:rPr>
          <w:ins w:id="2281" w:author="Zabet" w:date="2012-03-27T22:52:00Z"/>
          <w:rFonts w:asciiTheme="minorHAnsi" w:eastAsiaTheme="minorEastAsia" w:hAnsiTheme="minorHAnsi" w:cstheme="minorHAnsi"/>
        </w:rPr>
      </w:pPr>
      <w:ins w:id="2282" w:author="Zabet" w:date="2012-03-27T22:54:00Z">
        <w:r w:rsidRPr="008A37FC">
          <w:rPr>
            <w:rFonts w:asciiTheme="minorHAnsi" w:hAnsiTheme="minorHAnsi"/>
          </w:rPr>
          <w:t>•</w:t>
        </w:r>
        <w:r>
          <w:rPr>
            <w:rFonts w:asciiTheme="minorHAnsi" w:hAnsiTheme="minorHAnsi"/>
            <w:b/>
            <w:bCs/>
          </w:rPr>
          <w:t xml:space="preserve"> </w:t>
        </w:r>
      </w:ins>
      <w:ins w:id="2283" w:author="Zabet" w:date="2012-03-27T22:52:00Z">
        <m:oMath>
          <m:r>
            <m:rPr>
              <m:sty m:val="p"/>
            </m:rPr>
            <w:rPr>
              <w:rFonts w:ascii="Cambria Math" w:eastAsiaTheme="minorEastAsia" w:hAnsi="Cambria Math" w:cstheme="minorHAnsi"/>
              <w:sz w:val="18"/>
              <w:szCs w:val="18"/>
            </w:rPr>
            <m:t>REVISE</m:t>
          </m:r>
        </m:oMath>
        <w:r w:rsidRPr="00E4283E">
          <w:rPr>
            <w:rFonts w:asciiTheme="minorHAnsi" w:eastAsiaTheme="minorEastAsia" w:hAnsiTheme="minorHAnsi" w:cstheme="minorHAnsi"/>
          </w:rPr>
          <w:t xml:space="preserve"> </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r>
            <w:rPr>
              <w:rFonts w:ascii="Cambria Math" w:hAnsi="Cambria Math" w:cstheme="minorHAnsi"/>
            </w:rPr>
            <m:t>)</m:t>
          </m:r>
        </m:oMath>
      </w:ins>
    </w:p>
    <w:p w:rsidR="0088577A" w:rsidRPr="00E4283E" w:rsidRDefault="0088577A">
      <w:pPr>
        <w:jc w:val="left"/>
        <w:rPr>
          <w:ins w:id="2284" w:author="Zabet" w:date="2012-03-27T22:52:00Z"/>
          <w:rFonts w:asciiTheme="minorHAnsi" w:eastAsiaTheme="minorEastAsia" w:hAnsiTheme="minorHAnsi" w:cstheme="minorHAnsi"/>
        </w:rPr>
      </w:pPr>
      <w:ins w:id="2285" w:author="Zabet" w:date="2012-03-27T22:52:00Z">
        <w:r w:rsidRPr="00E4283E">
          <w:rPr>
            <w:rFonts w:asciiTheme="minorHAnsi" w:eastAsiaTheme="minorEastAsia" w:hAnsiTheme="minorHAnsi" w:cstheme="minorHAnsi"/>
          </w:rPr>
          <w:lastRenderedPageBreak/>
          <w:t>1</w:t>
        </w:r>
      </w:ins>
      <w:ins w:id="2286" w:author="Zabet" w:date="2012-03-27T22:53:00Z">
        <w:r>
          <w:rPr>
            <w:rFonts w:asciiTheme="minorHAnsi" w:eastAsiaTheme="minorEastAsia" w:hAnsiTheme="minorHAnsi" w:cstheme="minorHAnsi"/>
          </w:rPr>
          <w:t>.</w:t>
        </w:r>
      </w:ins>
      <w:ins w:id="2287" w:author="Zabet" w:date="2012-03-27T22:52:00Z">
        <w:r w:rsidRPr="00E4283E">
          <w:rPr>
            <w:rFonts w:asciiTheme="minorHAnsi" w:eastAsiaTheme="minorEastAsia" w:hAnsiTheme="minorHAnsi" w:cstheme="minorHAnsi"/>
          </w:rPr>
          <w:t xml:space="preserve">   </w:t>
        </w:r>
        <m:oMath>
          <m:r>
            <w:rPr>
              <w:rFonts w:ascii="Cambria Math" w:hAnsi="Cambria Math" w:cstheme="minorHAnsi"/>
            </w:rPr>
            <m:t>old</m:t>
          </m:r>
        </m:oMath>
      </w:ins>
      <w:ins w:id="2288" w:author="Zabet" w:date="2012-04-05T00:25:00Z">
        <m:oMath>
          <m:r>
            <w:rPr>
              <w:rFonts w:ascii="Cambria Math" w:hAnsi="Cambria Math" w:cstheme="minorHAnsi"/>
            </w:rPr>
            <m:t>_</m:t>
          </m:r>
        </m:oMath>
      </w:ins>
      <w:ins w:id="2289" w:author="Zabet" w:date="2012-03-27T22:52:00Z">
        <m:oMath>
          <m:r>
            <w:rPr>
              <w:rFonts w:ascii="Cambria Math" w:hAnsi="Cambria Math" w:cstheme="minorHAnsi"/>
            </w:rPr>
            <m:t>domain←</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i</m:t>
              </m:r>
            </m:sub>
          </m:sSub>
        </m:oMath>
      </w:ins>
    </w:p>
    <w:p w:rsidR="0088577A" w:rsidRPr="00E4283E" w:rsidRDefault="0088577A" w:rsidP="0088577A">
      <w:pPr>
        <w:jc w:val="left"/>
        <w:rPr>
          <w:ins w:id="2290" w:author="Zabet" w:date="2012-03-27T22:52:00Z"/>
          <w:rFonts w:asciiTheme="minorHAnsi" w:eastAsiaTheme="minorEastAsia" w:hAnsiTheme="minorHAnsi" w:cstheme="minorHAnsi"/>
        </w:rPr>
      </w:pPr>
      <w:ins w:id="2291" w:author="Zabet" w:date="2012-03-27T22:52:00Z">
        <w:r w:rsidRPr="00E4283E">
          <w:rPr>
            <w:rFonts w:asciiTheme="minorHAnsi" w:eastAsiaTheme="minorEastAsia" w:hAnsiTheme="minorHAnsi" w:cstheme="minorHAnsi"/>
          </w:rPr>
          <w:t>2</w:t>
        </w:r>
      </w:ins>
      <w:ins w:id="2292" w:author="Zabet" w:date="2012-03-27T22:53:00Z">
        <w:r>
          <w:rPr>
            <w:rFonts w:asciiTheme="minorHAnsi" w:eastAsiaTheme="minorEastAsia" w:hAnsiTheme="minorHAnsi" w:cstheme="minorHAnsi"/>
          </w:rPr>
          <w:t>.</w:t>
        </w:r>
      </w:ins>
      <w:ins w:id="2293" w:author="Zabet" w:date="2012-03-27T22:52:00Z">
        <w:r w:rsidRPr="00E4283E">
          <w:rPr>
            <w:rFonts w:asciiTheme="minorHAnsi" w:eastAsiaTheme="minorEastAsia" w:hAnsiTheme="minorHAnsi" w:cstheme="minorHAnsi"/>
          </w:rPr>
          <w:t xml:space="preserve">   </w:t>
        </w:r>
        <w:proofErr w:type="gramStart"/>
        <w:r w:rsidRPr="00E4283E">
          <w:rPr>
            <w:rFonts w:asciiTheme="minorHAnsi" w:eastAsiaTheme="minorEastAsia" w:hAnsiTheme="minorHAnsi" w:cstheme="minorHAnsi"/>
            <w:b/>
            <w:bCs/>
          </w:rPr>
          <w:t>for</w:t>
        </w:r>
        <w:proofErr w:type="gramEnd"/>
        <w:r w:rsidRPr="00E4283E">
          <w:rPr>
            <w:rFonts w:asciiTheme="minorHAnsi" w:eastAsiaTheme="minorEastAsia" w:hAnsiTheme="minorHAnsi" w:cstheme="minorHAnsi"/>
          </w:rPr>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i</m:t>
              </m:r>
            </m:sub>
          </m:sSub>
        </m:oMath>
      </w:ins>
    </w:p>
    <w:p w:rsidR="0088577A" w:rsidRPr="00E4283E" w:rsidRDefault="0088577A" w:rsidP="0088577A">
      <w:pPr>
        <w:jc w:val="left"/>
        <w:rPr>
          <w:ins w:id="2294" w:author="Zabet" w:date="2012-03-27T22:52:00Z"/>
          <w:rFonts w:asciiTheme="minorHAnsi" w:eastAsiaTheme="minorEastAsia" w:hAnsiTheme="minorHAnsi" w:cstheme="minorHAnsi"/>
        </w:rPr>
      </w:pPr>
      <w:ins w:id="2295" w:author="Zabet" w:date="2012-03-27T22:52:00Z">
        <w:r w:rsidRPr="00E4283E">
          <w:rPr>
            <w:rFonts w:asciiTheme="minorHAnsi" w:eastAsiaTheme="minorEastAsia" w:hAnsiTheme="minorHAnsi" w:cstheme="minorHAnsi"/>
          </w:rPr>
          <w:t>3</w:t>
        </w:r>
      </w:ins>
      <w:ins w:id="2296" w:author="Zabet" w:date="2012-03-27T22:53:00Z">
        <w:r>
          <w:rPr>
            <w:rFonts w:asciiTheme="minorHAnsi" w:eastAsiaTheme="minorEastAsia" w:hAnsiTheme="minorHAnsi" w:cstheme="minorHAnsi"/>
          </w:rPr>
          <w:t>.</w:t>
        </w:r>
      </w:ins>
      <w:ins w:id="2297" w:author="Zabet" w:date="2012-03-27T22:52:00Z">
        <w:r w:rsidRPr="00E4283E">
          <w:rPr>
            <w:rFonts w:asciiTheme="minorHAnsi" w:eastAsiaTheme="minorEastAsia" w:hAnsiTheme="minorHAnsi" w:cstheme="minorHAnsi"/>
          </w:rPr>
          <w:t xml:space="preserve"> </w:t>
        </w:r>
        <w:r w:rsidRPr="00E4283E">
          <w:rPr>
            <w:rFonts w:asciiTheme="minorHAnsi" w:eastAsiaTheme="minorEastAsia" w:hAnsiTheme="minorHAnsi" w:cstheme="minorHAnsi"/>
          </w:rPr>
          <w:tab/>
        </w:r>
        <w:proofErr w:type="gramStart"/>
        <w:r w:rsidRPr="00E4283E">
          <w:rPr>
            <w:rFonts w:asciiTheme="minorHAnsi" w:eastAsiaTheme="minorEastAsia" w:hAnsiTheme="minorHAnsi" w:cstheme="minorHAnsi"/>
            <w:b/>
            <w:bCs/>
          </w:rPr>
          <w:t>do</w:t>
        </w:r>
        <w:proofErr w:type="gramEnd"/>
        <w:r w:rsidRPr="00E4283E">
          <w:rPr>
            <w:rFonts w:asciiTheme="minorHAnsi" w:eastAsiaTheme="minorEastAsia" w:hAnsiTheme="minorHAnsi" w:cstheme="minorHAnsi"/>
            <w:b/>
            <w:bCs/>
          </w:rPr>
          <w:t xml:space="preserve"> if</w:t>
        </w:r>
        <w:r w:rsidRPr="00E4283E">
          <w:rPr>
            <w:rFonts w:asciiTheme="minorHAnsi" w:eastAsiaTheme="minorEastAsia" w:hAnsiTheme="minorHAnsi" w:cstheme="minorHAnsi"/>
          </w:rPr>
          <w:t xml:space="preserve"> there is no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j</m:t>
              </m:r>
            </m:sub>
          </m:sSub>
        </m:oMath>
        <w:r w:rsidRPr="00E4283E">
          <w:rPr>
            <w:rFonts w:asciiTheme="minorHAnsi" w:eastAsiaTheme="minorEastAsia" w:hAnsiTheme="minorHAnsi" w:cstheme="minorHAnsi"/>
          </w:rPr>
          <w:t xml:space="preserve"> consistent with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oMath>
      </w:ins>
    </w:p>
    <w:p w:rsidR="0088577A" w:rsidRPr="00E4283E" w:rsidRDefault="0088577A" w:rsidP="0088577A">
      <w:pPr>
        <w:jc w:val="left"/>
        <w:rPr>
          <w:ins w:id="2298" w:author="Zabet" w:date="2012-03-27T22:52:00Z"/>
          <w:rFonts w:asciiTheme="minorHAnsi" w:eastAsiaTheme="minorEastAsia" w:hAnsiTheme="minorHAnsi" w:cstheme="minorHAnsi"/>
        </w:rPr>
      </w:pPr>
      <w:ins w:id="2299" w:author="Zabet" w:date="2012-03-27T22:52:00Z">
        <w:r w:rsidRPr="00E4283E">
          <w:rPr>
            <w:rFonts w:asciiTheme="minorHAnsi" w:eastAsiaTheme="minorEastAsia" w:hAnsiTheme="minorHAnsi" w:cstheme="minorHAnsi"/>
          </w:rPr>
          <w:t>4</w:t>
        </w:r>
      </w:ins>
      <w:ins w:id="2300" w:author="Zabet" w:date="2012-03-27T22:53:00Z">
        <w:r>
          <w:rPr>
            <w:rFonts w:asciiTheme="minorHAnsi" w:eastAsiaTheme="minorEastAsia" w:hAnsiTheme="minorHAnsi" w:cstheme="minorHAnsi"/>
          </w:rPr>
          <w:t>.</w:t>
        </w:r>
      </w:ins>
      <w:ins w:id="2301" w:author="Zabet" w:date="2012-03-27T22:52:00Z">
        <w:r w:rsidRPr="00E4283E">
          <w:rPr>
            <w:rFonts w:asciiTheme="minorHAnsi" w:eastAsiaTheme="minorEastAsia" w:hAnsiTheme="minorHAnsi" w:cstheme="minorHAnsi"/>
          </w:rPr>
          <w:t xml:space="preserve"> </w:t>
        </w:r>
        <w:r w:rsidRPr="00E4283E">
          <w:rPr>
            <w:rFonts w:asciiTheme="minorHAnsi" w:eastAsiaTheme="minorEastAsia" w:hAnsiTheme="minorHAnsi" w:cstheme="minorHAnsi"/>
          </w:rPr>
          <w:tab/>
        </w:r>
        <w:r w:rsidRPr="00E4283E">
          <w:rPr>
            <w:rFonts w:asciiTheme="minorHAnsi" w:eastAsiaTheme="minorEastAsia" w:hAnsiTheme="minorHAnsi" w:cstheme="minorHAnsi"/>
          </w:rPr>
          <w:tab/>
        </w:r>
        <w:proofErr w:type="gramStart"/>
        <w:r w:rsidRPr="00E4283E">
          <w:rPr>
            <w:rFonts w:asciiTheme="minorHAnsi" w:eastAsiaTheme="minorEastAsia" w:hAnsiTheme="minorHAnsi" w:cstheme="minorHAnsi"/>
            <w:b/>
            <w:bCs/>
          </w:rPr>
          <w:t>then</w:t>
        </w:r>
        <w:proofErr w:type="gramEnd"/>
        <w:r w:rsidRPr="00E4283E">
          <w:rPr>
            <w:rFonts w:asciiTheme="minorHAnsi" w:eastAsiaTheme="minorEastAsia" w:hAnsiTheme="minorHAnsi" w:cstheme="minorHAnsi"/>
          </w:rPr>
          <w:t xml:space="preserv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i</m:t>
              </m:r>
            </m:sub>
          </m:sSub>
          <m:r>
            <w:rPr>
              <w:rFonts w:ascii="Cambria Math" w:hAnsi="Cambria Math" w:cstheme="minorHAnsi"/>
            </w:rPr>
            <m:t>←D-</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i</m:t>
              </m:r>
            </m:sub>
          </m:sSub>
        </m:oMath>
      </w:ins>
    </w:p>
    <w:p w:rsidR="0088577A" w:rsidRPr="00E4283E" w:rsidRDefault="0088577A">
      <w:pPr>
        <w:jc w:val="left"/>
        <w:rPr>
          <w:ins w:id="2302" w:author="Zabet" w:date="2012-03-27T22:52:00Z"/>
          <w:rFonts w:asciiTheme="minorHAnsi" w:eastAsiaTheme="minorEastAsia" w:hAnsiTheme="minorHAnsi" w:cstheme="minorHAnsi"/>
        </w:rPr>
      </w:pPr>
      <w:ins w:id="2303" w:author="Zabet" w:date="2012-03-27T22:52:00Z">
        <w:r w:rsidRPr="00E4283E">
          <w:rPr>
            <w:rFonts w:asciiTheme="minorHAnsi" w:eastAsiaTheme="minorEastAsia" w:hAnsiTheme="minorHAnsi" w:cstheme="minorHAnsi"/>
          </w:rPr>
          <w:t>5</w:t>
        </w:r>
      </w:ins>
      <w:ins w:id="2304" w:author="Zabet" w:date="2012-03-27T22:53:00Z">
        <w:r>
          <w:rPr>
            <w:rFonts w:asciiTheme="minorHAnsi" w:eastAsiaTheme="minorEastAsia" w:hAnsiTheme="minorHAnsi" w:cstheme="minorHAnsi"/>
          </w:rPr>
          <w:t>.</w:t>
        </w:r>
      </w:ins>
      <w:ins w:id="2305" w:author="Zabet" w:date="2012-03-27T22:52:00Z">
        <w:r w:rsidRPr="00E4283E">
          <w:rPr>
            <w:rFonts w:asciiTheme="minorHAnsi" w:eastAsiaTheme="minorEastAsia" w:hAnsiTheme="minorHAnsi" w:cstheme="minorHAnsi"/>
          </w:rPr>
          <w:t xml:space="preserve">    </w:t>
        </w:r>
        <w:proofErr w:type="gramStart"/>
        <w:r w:rsidRPr="00E4283E">
          <w:rPr>
            <w:rFonts w:asciiTheme="minorHAnsi" w:eastAsiaTheme="minorEastAsia" w:hAnsiTheme="minorHAnsi" w:cstheme="minorHAnsi"/>
            <w:b/>
            <w:bCs/>
          </w:rPr>
          <w:t>if</w:t>
        </w:r>
        <w:proofErr w:type="gramEnd"/>
        <w:r w:rsidRPr="00E4283E">
          <w:rPr>
            <w:rFonts w:asciiTheme="minorHAnsi" w:eastAsiaTheme="minorEastAsia" w:hAnsiTheme="minorHAnsi" w:cstheme="minorHAnsi"/>
          </w:rPr>
          <w:t xml:space="preserve"> </w:t>
        </w:r>
        <m:oMath>
          <m:r>
            <w:rPr>
              <w:rFonts w:ascii="Cambria Math" w:hAnsi="Cambria Math" w:cstheme="minorHAnsi"/>
            </w:rPr>
            <m:t>old</m:t>
          </m:r>
        </m:oMath>
      </w:ins>
      <w:ins w:id="2306" w:author="Zabet" w:date="2012-04-05T00:25:00Z">
        <m:oMath>
          <m:r>
            <w:rPr>
              <w:rFonts w:ascii="Cambria Math" w:hAnsi="Cambria Math" w:cstheme="minorHAnsi"/>
            </w:rPr>
            <m:t>_</m:t>
          </m:r>
        </m:oMath>
      </w:ins>
      <w:ins w:id="2307" w:author="Zabet" w:date="2012-03-27T22:52:00Z">
        <m:oMath>
          <m:r>
            <w:rPr>
              <w:rFonts w:ascii="Cambria Math" w:hAnsi="Cambria Math" w:cstheme="minorHAnsi"/>
            </w:rPr>
            <m:t>domain ≠</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i</m:t>
              </m:r>
            </m:sub>
          </m:sSub>
        </m:oMath>
      </w:ins>
    </w:p>
    <w:p w:rsidR="0088577A" w:rsidRPr="00E4283E" w:rsidRDefault="0088577A">
      <w:pPr>
        <w:jc w:val="left"/>
        <w:rPr>
          <w:ins w:id="2308" w:author="Zabet" w:date="2012-03-27T22:52:00Z"/>
          <w:rFonts w:asciiTheme="minorHAnsi" w:eastAsiaTheme="minorEastAsia" w:hAnsiTheme="minorHAnsi" w:cstheme="minorHAnsi"/>
        </w:rPr>
      </w:pPr>
      <w:ins w:id="2309" w:author="Zabet" w:date="2012-03-27T22:52:00Z">
        <w:r w:rsidRPr="00E4283E">
          <w:rPr>
            <w:rFonts w:asciiTheme="minorHAnsi" w:eastAsiaTheme="minorEastAsia" w:hAnsiTheme="minorHAnsi" w:cstheme="minorHAnsi"/>
          </w:rPr>
          <w:t>6</w:t>
        </w:r>
      </w:ins>
      <w:ins w:id="2310" w:author="Zabet" w:date="2012-03-27T22:53:00Z">
        <w:r>
          <w:rPr>
            <w:rFonts w:asciiTheme="minorHAnsi" w:eastAsiaTheme="minorEastAsia" w:hAnsiTheme="minorHAnsi" w:cstheme="minorHAnsi"/>
          </w:rPr>
          <w:t>.</w:t>
        </w:r>
      </w:ins>
      <w:ins w:id="2311" w:author="Zabet" w:date="2012-03-27T22:52:00Z">
        <w:r w:rsidRPr="00E4283E">
          <w:rPr>
            <w:rFonts w:asciiTheme="minorHAnsi" w:eastAsiaTheme="minorEastAsia" w:hAnsiTheme="minorHAnsi" w:cstheme="minorHAnsi"/>
          </w:rPr>
          <w:t xml:space="preserve"> </w:t>
        </w:r>
        <w:r w:rsidRPr="00E4283E">
          <w:rPr>
            <w:rFonts w:asciiTheme="minorHAnsi" w:eastAsiaTheme="minorEastAsia" w:hAnsiTheme="minorHAnsi" w:cstheme="minorHAnsi"/>
          </w:rPr>
          <w:tab/>
        </w:r>
        <w:proofErr w:type="gramStart"/>
        <w:r w:rsidRPr="00E4283E">
          <w:rPr>
            <w:rFonts w:asciiTheme="minorHAnsi" w:eastAsiaTheme="minorEastAsia" w:hAnsiTheme="minorHAnsi" w:cstheme="minorHAnsi"/>
            <w:b/>
            <w:bCs/>
          </w:rPr>
          <w:t>then</w:t>
        </w:r>
        <w:proofErr w:type="gramEnd"/>
        <w:r w:rsidRPr="00E4283E">
          <w:rPr>
            <w:rFonts w:asciiTheme="minorHAnsi" w:eastAsiaTheme="minorEastAsia" w:hAnsiTheme="minorHAnsi" w:cstheme="minorHAnsi"/>
          </w:rPr>
          <w:t xml:space="preserve"> </w:t>
        </w:r>
        <m:oMath>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k∈</m:t>
              </m:r>
              <m:d>
                <m:dPr>
                  <m:begChr m:val="{"/>
                  <m:endChr m:val="}"/>
                  <m:ctrlPr>
                    <w:rPr>
                      <w:rFonts w:ascii="Cambria Math" w:hAnsi="Cambria Math" w:cstheme="minorHAnsi"/>
                      <w:i/>
                    </w:rPr>
                  </m:ctrlPr>
                </m:dPr>
                <m:e>
                  <m:r>
                    <m:rPr>
                      <m:sty m:val="p"/>
                    </m:rPr>
                    <w:rPr>
                      <w:rFonts w:ascii="Cambria Math" w:hAnsi="Cambria Math" w:cstheme="minorHAnsi"/>
                    </w:rPr>
                    <m:t>neighbors of</m:t>
                  </m:r>
                  <m:r>
                    <w:rPr>
                      <w:rFonts w:ascii="Cambria Math" w:hAnsi="Cambria Math" w:cstheme="minorHAnsi"/>
                    </w:rPr>
                    <m:t xml:space="preserve"> i</m:t>
                  </m:r>
                </m:e>
              </m:d>
            </m:sub>
          </m:sSub>
          <m:r>
            <w:rPr>
              <w:rFonts w:ascii="Cambria Math" w:eastAsiaTheme="minorEastAsia" w:hAnsi="Cambria Math" w:cstheme="minorHAnsi"/>
            </w:rPr>
            <m:t xml:space="preserve"> k.</m:t>
          </m:r>
        </m:oMath>
        <w:r w:rsidRPr="00E4283E">
          <w:rPr>
            <w:rFonts w:asciiTheme="minorHAnsi" w:eastAsiaTheme="minorEastAsia" w:hAnsiTheme="minorHAnsi" w:cstheme="minorHAnsi"/>
          </w:rPr>
          <w:t xml:space="preserve"> </w:t>
        </w:r>
        <m:oMath>
          <m:r>
            <m:rPr>
              <m:sty m:val="p"/>
            </m:rPr>
            <w:rPr>
              <w:rFonts w:ascii="Cambria Math" w:eastAsiaTheme="minorEastAsia" w:hAnsi="Cambria Math" w:cstheme="minorHAnsi"/>
              <w:sz w:val="18"/>
              <w:szCs w:val="18"/>
            </w:rPr>
            <m:t>HANDLE</m:t>
          </m:r>
        </m:oMath>
      </w:ins>
      <w:ins w:id="2312" w:author="Zabet" w:date="2012-04-05T00:25:00Z">
        <m:oMath>
          <m:r>
            <m:rPr>
              <m:sty m:val="p"/>
            </m:rPr>
            <w:rPr>
              <w:rFonts w:ascii="Cambria Math" w:eastAsiaTheme="minorEastAsia" w:hAnsi="Cambria Math" w:cstheme="minorHAnsi"/>
              <w:sz w:val="18"/>
              <w:szCs w:val="18"/>
            </w:rPr>
            <m:t>_</m:t>
          </m:r>
        </m:oMath>
      </w:ins>
      <w:ins w:id="2313" w:author="Zabet" w:date="2012-03-27T22:52:00Z">
        <m:oMath>
          <m:r>
            <m:rPr>
              <m:sty m:val="p"/>
            </m:rPr>
            <w:rPr>
              <w:rFonts w:ascii="Cambria Math" w:eastAsiaTheme="minorEastAsia" w:hAnsi="Cambria Math" w:cstheme="minorHAnsi"/>
              <w:sz w:val="18"/>
              <w:szCs w:val="18"/>
            </w:rPr>
            <m:t>NEW</m:t>
          </m:r>
        </m:oMath>
      </w:ins>
      <w:ins w:id="2314" w:author="Zabet" w:date="2012-04-05T00:25:00Z">
        <m:oMath>
          <m:r>
            <m:rPr>
              <m:sty m:val="p"/>
            </m:rPr>
            <w:rPr>
              <w:rFonts w:ascii="Cambria Math" w:eastAsiaTheme="minorEastAsia" w:hAnsi="Cambria Math" w:cstheme="minorHAnsi"/>
              <w:sz w:val="18"/>
              <w:szCs w:val="18"/>
            </w:rPr>
            <m:t>_</m:t>
          </m:r>
        </m:oMath>
      </w:ins>
      <w:ins w:id="2315" w:author="Zabet" w:date="2012-03-27T22:52:00Z">
        <m:oMath>
          <m:r>
            <m:rPr>
              <m:sty m:val="p"/>
            </m:rPr>
            <w:rPr>
              <w:rFonts w:ascii="Cambria Math" w:eastAsiaTheme="minorEastAsia" w:hAnsi="Cambria Math" w:cstheme="minorHAnsi"/>
              <w:sz w:val="18"/>
              <w:szCs w:val="18"/>
            </w:rPr>
            <m:t>DOMAIN</m:t>
          </m:r>
        </m:oMath>
        <w:r w:rsidRPr="00E4283E">
          <w:rPr>
            <w:rFonts w:asciiTheme="minorHAnsi" w:eastAsiaTheme="minorEastAsia" w:hAnsiTheme="minorHAnsi" w:cstheme="minorHAnsi"/>
            <w:iCs/>
          </w:rPr>
          <w:t xml:space="preserve"> </w:t>
        </w:r>
        <m:oMath>
          <m:r>
            <w:rPr>
              <w:rFonts w:ascii="Cambria Math" w:eastAsiaTheme="minorEastAsia" w:hAnsi="Cambria Math" w:cstheme="minorHAnsi"/>
            </w:rPr>
            <m:t>(i,</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i</m:t>
              </m:r>
            </m:sub>
          </m:sSub>
          <m:r>
            <w:rPr>
              <w:rFonts w:ascii="Cambria Math" w:eastAsiaTheme="minorEastAsia" w:hAnsi="Cambria Math" w:cstheme="minorHAnsi"/>
            </w:rPr>
            <m:t>)</m:t>
          </m:r>
        </m:oMath>
      </w:ins>
    </w:p>
    <w:p w:rsidR="00A00811" w:rsidRDefault="00A00811" w:rsidP="0097689D">
      <w:pPr>
        <w:pStyle w:val="Caption"/>
        <w:rPr>
          <w:ins w:id="2316" w:author="Zabet" w:date="2012-04-05T00:25:00Z"/>
        </w:rPr>
      </w:pPr>
      <w:bookmarkStart w:id="2317" w:name="_Ref320652719"/>
    </w:p>
    <w:p w:rsidR="0088577A" w:rsidRDefault="0088577A" w:rsidP="0097689D">
      <w:pPr>
        <w:pStyle w:val="Caption"/>
        <w:rPr>
          <w:ins w:id="2318" w:author="Zabet" w:date="2012-03-27T22:50:00Z"/>
          <w:rFonts w:eastAsiaTheme="minorEastAsia"/>
        </w:rPr>
      </w:pPr>
      <w:proofErr w:type="gramStart"/>
      <w:ins w:id="2319" w:author="Zabet" w:date="2012-03-27T22:54:00Z">
        <w:r>
          <w:t>Fig.</w:t>
        </w:r>
        <w:proofErr w:type="gramEnd"/>
        <w:r>
          <w:t xml:space="preserve"> </w:t>
        </w:r>
        <w:r>
          <w:fldChar w:fldCharType="begin"/>
        </w:r>
        <w:r>
          <w:instrText xml:space="preserve"> SEQ Fig. \* ARABIC </w:instrText>
        </w:r>
      </w:ins>
      <w:r>
        <w:fldChar w:fldCharType="separate"/>
      </w:r>
      <w:r w:rsidR="00981F58">
        <w:rPr>
          <w:noProof/>
        </w:rPr>
        <w:t>19</w:t>
      </w:r>
      <w:ins w:id="2320" w:author="Zabet" w:date="2012-03-27T22:54:00Z">
        <w:r>
          <w:fldChar w:fldCharType="end"/>
        </w:r>
      </w:ins>
      <w:bookmarkEnd w:id="2317"/>
      <w:ins w:id="2321" w:author="Zabet" w:date="2012-03-27T22:55:00Z">
        <w:r>
          <w:t xml:space="preserve"> – Filtering algorithm</w:t>
        </w:r>
      </w:ins>
    </w:p>
    <w:p w:rsidR="00B80BDB" w:rsidRDefault="00B80BDB" w:rsidP="00B80BDB">
      <w:pPr>
        <w:rPr>
          <w:ins w:id="2322" w:author="Zabet" w:date="2012-03-27T22:56:00Z"/>
        </w:rPr>
      </w:pPr>
      <w:ins w:id="2323" w:author="Zabet" w:date="2012-03-27T22:56:00Z">
        <w:r>
          <w:t xml:space="preserve">The filtering algorithm is guaranteed to stop if there are only a finite number of values in all the agent domains and the algorithm only sends a message when a value is eliminated from a domain. Furthermore, this algorithm is not complete and might stop at a point where one or more of the agents still have many values in its domain. Thus, it can stop before finding a solution. Also, filtering algorithm cannot detect problems that do not have a solution reliably. Because the </w:t>
        </w:r>
        <m:oMath>
          <m:r>
            <m:rPr>
              <m:sty m:val="p"/>
            </m:rPr>
            <w:rPr>
              <w:rFonts w:ascii="Cambria Math" w:hAnsi="Cambria Math" w:cstheme="minorHAnsi"/>
              <w:sz w:val="18"/>
              <w:szCs w:val="18"/>
            </w:rPr>
            <m:t>REVISE</m:t>
          </m:r>
        </m:oMath>
        <w:r>
          <w:rPr>
            <w:iCs/>
          </w:rPr>
          <w:t xml:space="preserve"> </w:t>
        </w:r>
        <w:r w:rsidRPr="004A512D">
          <w:rPr>
            <w:iCs/>
          </w:rPr>
          <w:t xml:space="preserve">function </w:t>
        </w:r>
        <w:r>
          <w:rPr>
            <w:iCs/>
          </w:rPr>
          <w:t>considers only the agent’s own value and one other agent’s value at a time, it might fail/get stuck at first step of some problem (e.g. graph coloring problem with three agents and two color)</w:t>
        </w:r>
      </w:ins>
      <w:ins w:id="2324" w:author="Zabet" w:date="2012-03-27T23:16:00Z">
        <w:r w:rsidR="00863D18">
          <w:rPr>
            <w:iCs/>
          </w:rPr>
          <w:t xml:space="preserve"> </w:t>
        </w:r>
      </w:ins>
      <w:customXmlInsRangeStart w:id="2325" w:author="Zabet" w:date="2012-03-27T23:16:00Z"/>
      <w:sdt>
        <w:sdtPr>
          <w:rPr>
            <w:iCs/>
          </w:rPr>
          <w:id w:val="-70893232"/>
          <w:citation/>
        </w:sdtPr>
        <w:sdtEndPr/>
        <w:sdtContent>
          <w:customXmlInsRangeEnd w:id="2325"/>
          <w:ins w:id="2326" w:author="Zabet" w:date="2012-03-27T23:16:00Z">
            <w:r w:rsidR="00863D18">
              <w:rPr>
                <w:iCs/>
              </w:rPr>
              <w:fldChar w:fldCharType="begin"/>
            </w:r>
            <w:r w:rsidR="00863D18">
              <w:rPr>
                <w:iCs/>
              </w:rPr>
              <w:instrText xml:space="preserve"> CITATION JMV \l 1033 </w:instrText>
            </w:r>
          </w:ins>
          <w:r w:rsidR="00863D18">
            <w:rPr>
              <w:iCs/>
            </w:rPr>
            <w:fldChar w:fldCharType="separate"/>
          </w:r>
          <w:r w:rsidR="00981F58" w:rsidRPr="00981F58">
            <w:rPr>
              <w:noProof/>
            </w:rPr>
            <w:t>[32]</w:t>
          </w:r>
          <w:ins w:id="2327" w:author="Zabet" w:date="2012-03-27T23:16:00Z">
            <w:r w:rsidR="00863D18">
              <w:rPr>
                <w:iCs/>
              </w:rPr>
              <w:fldChar w:fldCharType="end"/>
            </w:r>
          </w:ins>
          <w:customXmlInsRangeStart w:id="2328" w:author="Zabet" w:date="2012-03-27T23:16:00Z"/>
        </w:sdtContent>
      </w:sdt>
      <w:customXmlInsRangeEnd w:id="2328"/>
      <w:ins w:id="2329" w:author="Zabet" w:date="2012-03-27T22:56:00Z">
        <w:r>
          <w:rPr>
            <w:iCs/>
          </w:rPr>
          <w:t>.</w:t>
        </w:r>
      </w:ins>
    </w:p>
    <w:p w:rsidR="00B80BDB" w:rsidRDefault="00B80BDB" w:rsidP="00B80BDB">
      <w:pPr>
        <w:pStyle w:val="Heading3"/>
        <w:rPr>
          <w:ins w:id="2330" w:author="Zabet" w:date="2012-03-27T22:56:00Z"/>
        </w:rPr>
      </w:pPr>
      <w:ins w:id="2331" w:author="Zabet" w:date="2012-03-27T22:56:00Z">
        <w:r w:rsidRPr="007A7AF8">
          <w:t>Hyper-Resolution Based Consistency Algorithm</w:t>
        </w:r>
      </w:ins>
    </w:p>
    <w:p w:rsidR="00B80BDB" w:rsidRPr="00334972" w:rsidRDefault="00B80BDB" w:rsidP="00B80BDB">
      <w:pPr>
        <w:rPr>
          <w:ins w:id="2332" w:author="Zabet" w:date="2012-03-27T22:56:00Z"/>
        </w:rPr>
      </w:pPr>
      <w:ins w:id="2333" w:author="Zabet" w:date="2012-03-27T22:56:00Z">
        <w:r>
          <w:t xml:space="preserve">To overcome the deficiencies of filtering algorithm, we need to consider the agent’s value against not only the values of one of its neighbors, but also the values of all possible combination of the values of all other neighbor agents at the same time. More formally, we say that if an agent can find a suitable value regardless of the values of </w:t>
        </w:r>
        <m:oMath>
          <m:r>
            <w:rPr>
              <w:rFonts w:ascii="Cambria Math" w:hAnsi="Cambria Math"/>
            </w:rPr>
            <m:t>k</m:t>
          </m:r>
        </m:oMath>
        <w:r>
          <w:rPr>
            <w:rFonts w:eastAsiaTheme="minorEastAsia"/>
          </w:rPr>
          <w:t xml:space="preserve"> of its neighbors then it can be consistent wth anything they might do. If all the agents within a problem meet this, we have </w:t>
        </w:r>
        <w:r w:rsidRPr="00650C23">
          <w:rPr>
            <w:rFonts w:eastAsiaTheme="minorEastAsia"/>
          </w:rPr>
          <w:t xml:space="preserve">achieved </w:t>
        </w:r>
        <m:oMath>
          <m:r>
            <w:rPr>
              <w:rFonts w:ascii="Cambria Math" w:hAnsi="Cambria Math"/>
            </w:rPr>
            <m:t>k</m:t>
          </m:r>
        </m:oMath>
        <w:r w:rsidRPr="00650C23">
          <w:rPr>
            <w:rFonts w:eastAsiaTheme="minorEastAsia"/>
            <w:i/>
          </w:rPr>
          <w:t>-consistency</w:t>
        </w:r>
        <w:r>
          <w:rPr>
            <w:rFonts w:eastAsiaTheme="minorEastAsia"/>
          </w:rPr>
          <w:t xml:space="preserve">. And if the above holds </w:t>
        </w:r>
        <w:proofErr w:type="gramStart"/>
        <w:r>
          <w:rPr>
            <w:rFonts w:eastAsiaTheme="minorEastAsia"/>
          </w:rPr>
          <w:t xml:space="preserve">for </w:t>
        </w:r>
        <w:proofErr w:type="gramEnd"/>
        <m:oMath>
          <m:r>
            <w:rPr>
              <w:rFonts w:ascii="Cambria Math" w:eastAsiaTheme="minorEastAsia" w:hAnsi="Cambria Math"/>
            </w:rPr>
            <m:t xml:space="preserve">all </m:t>
          </m:r>
          <m:r>
            <w:rPr>
              <w:rFonts w:ascii="Cambria Math" w:hAnsi="Cambria Math"/>
            </w:rPr>
            <m:t>j≤k</m:t>
          </m:r>
        </m:oMath>
        <w:r>
          <w:rPr>
            <w:rFonts w:eastAsiaTheme="minorEastAsia"/>
          </w:rPr>
          <w:t xml:space="preserve">, then we say the problem is </w:t>
        </w:r>
        <w:r w:rsidRPr="00650C23">
          <w:rPr>
            <w:rFonts w:eastAsiaTheme="minorEastAsia"/>
            <w:i/>
            <w:iCs/>
          </w:rPr>
          <w:t>strongly</w:t>
        </w:r>
        <m:oMath>
          <m:r>
            <w:rPr>
              <w:rFonts w:ascii="Cambria Math" w:hAnsi="Cambria Math"/>
            </w:rPr>
            <m:t xml:space="preserve"> k</m:t>
          </m:r>
        </m:oMath>
        <w:r w:rsidRPr="00650C23">
          <w:rPr>
            <w:rFonts w:eastAsiaTheme="minorEastAsia"/>
            <w:i/>
            <w:iCs/>
          </w:rPr>
          <w:t>-consistency</w:t>
        </w:r>
        <w:r>
          <w:rPr>
            <w:rFonts w:eastAsiaTheme="minorEastAsia"/>
          </w:rPr>
          <w:t xml:space="preserve">. Note that, filtering algorithm </w:t>
        </w:r>
      </w:ins>
      <w:ins w:id="2334" w:author="Zabet" w:date="2012-04-05T00:09:00Z">
        <w:r w:rsidR="006D4C2E">
          <w:rPr>
            <w:rFonts w:eastAsiaTheme="minorEastAsia"/>
          </w:rPr>
          <w:t>guaranties</w:t>
        </w:r>
      </w:ins>
      <w:ins w:id="2335" w:author="Zabet" w:date="2012-03-27T22:56:00Z">
        <w:r>
          <w:rPr>
            <w:rFonts w:eastAsiaTheme="minorEastAsia"/>
          </w:rPr>
          <w:t xml:space="preserve"> 2-consistency. Now, we need to extend filtering procedure to more than one neighbor. This can be done by using </w:t>
        </w:r>
        <w:r w:rsidRPr="00455B3A">
          <w:rPr>
            <w:rFonts w:eastAsiaTheme="minorEastAsia"/>
            <w:i/>
            <w:iCs/>
          </w:rPr>
          <w:t>hyper-resolution rule</w:t>
        </w:r>
        <w:r>
          <w:rPr>
            <w:rFonts w:eastAsiaTheme="minorEastAsia"/>
          </w:rPr>
          <w:t>.</w:t>
        </w:r>
      </w:ins>
    </w:p>
    <w:p w:rsidR="00B80BDB" w:rsidRDefault="00B80BDB" w:rsidP="00B80BDB">
      <w:pPr>
        <w:pStyle w:val="Caption"/>
        <w:rPr>
          <w:ins w:id="2336" w:author="Zabet" w:date="2012-03-27T22:56:00Z"/>
        </w:rPr>
      </w:pPr>
      <w:bookmarkStart w:id="2337" w:name="_Ref320652436"/>
      <w:r>
        <w:t xml:space="preserve">Definition </w:t>
      </w:r>
      <w:fldSimple w:instr=" SEQ Definition \* ARABIC ">
        <w:r w:rsidR="00981F58">
          <w:rPr>
            <w:noProof/>
          </w:rPr>
          <w:t>1</w:t>
        </w:r>
      </w:fldSimple>
      <w:bookmarkEnd w:id="2337"/>
      <w:r>
        <w:t xml:space="preserve"> - </w:t>
      </w:r>
      <w:ins w:id="2338" w:author="Zabet" w:date="2012-03-27T22:58:00Z">
        <w:r>
          <w:t>H</w:t>
        </w:r>
      </w:ins>
      <w:ins w:id="2339" w:author="Zabet" w:date="2012-03-27T22:56:00Z">
        <w:r>
          <w:t>yper-Resolution Rule</w:t>
        </w:r>
      </w:ins>
    </w:p>
    <w:tbl>
      <w:tblPr>
        <w:tblStyle w:val="TableGrid"/>
        <w:tblW w:w="0" w:type="auto"/>
        <w:tblInd w:w="2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1466"/>
      </w:tblGrid>
      <w:tr w:rsidR="00581470" w:rsidTr="00A47A6A">
        <w:trPr>
          <w:ins w:id="2340" w:author="Zabet" w:date="2012-03-27T22:56:00Z"/>
        </w:trPr>
        <w:tc>
          <w:tcPr>
            <w:tcW w:w="3690" w:type="dxa"/>
          </w:tcPr>
          <w:p w:rsidR="00581470" w:rsidRPr="0053413D" w:rsidRDefault="002C5E12" w:rsidP="0000427F">
            <w:pPr>
              <w:spacing w:line="264" w:lineRule="auto"/>
              <w:rPr>
                <w:ins w:id="2341" w:author="Zabet" w:date="2012-03-27T22:56:00Z"/>
                <w:rFonts w:eastAsiaTheme="minorEastAsia"/>
              </w:rPr>
            </w:pPr>
            <m:oMathPara>
              <m:oMath>
                <m:sSub>
                  <m:sSubPr>
                    <m:ctrlPr>
                      <w:ins w:id="2342" w:author="Zabet" w:date="2012-03-27T22:56:00Z">
                        <w:rPr>
                          <w:rFonts w:ascii="Cambria Math" w:hAnsi="Cambria Math"/>
                          <w:i/>
                        </w:rPr>
                      </w:ins>
                    </m:ctrlPr>
                  </m:sSubPr>
                  <m:e>
                    <w:ins w:id="2343" w:author="Zabet" w:date="2012-03-27T22:56:00Z">
                      <m:r>
                        <w:rPr>
                          <w:rFonts w:ascii="Cambria Math" w:hAnsi="Cambria Math"/>
                        </w:rPr>
                        <m:t>A</m:t>
                      </m:r>
                    </w:ins>
                  </m:e>
                  <m:sub>
                    <w:ins w:id="2344" w:author="Zabet" w:date="2012-03-27T22:56:00Z">
                      <m:r>
                        <w:rPr>
                          <w:rFonts w:ascii="Cambria Math" w:hAnsi="Cambria Math"/>
                        </w:rPr>
                        <m:t>1</m:t>
                      </m:r>
                    </w:ins>
                  </m:sub>
                </m:sSub>
                <w:ins w:id="2345" w:author="Zabet" w:date="2012-03-27T22:56:00Z">
                  <m:r>
                    <w:rPr>
                      <w:rFonts w:ascii="Cambria Math" w:hAnsi="Cambria Math"/>
                    </w:rPr>
                    <m:t xml:space="preserve"> ⋁ </m:t>
                  </m:r>
                </w:ins>
                <m:sSub>
                  <m:sSubPr>
                    <m:ctrlPr>
                      <w:ins w:id="2346" w:author="Zabet" w:date="2012-03-27T22:56:00Z">
                        <w:rPr>
                          <w:rFonts w:ascii="Cambria Math" w:hAnsi="Cambria Math"/>
                          <w:i/>
                        </w:rPr>
                      </w:ins>
                    </m:ctrlPr>
                  </m:sSubPr>
                  <m:e>
                    <w:ins w:id="2347" w:author="Zabet" w:date="2012-03-27T22:56:00Z">
                      <m:r>
                        <w:rPr>
                          <w:rFonts w:ascii="Cambria Math" w:hAnsi="Cambria Math"/>
                        </w:rPr>
                        <m:t>A</m:t>
                      </m:r>
                    </w:ins>
                  </m:e>
                  <m:sub>
                    <w:ins w:id="2348" w:author="Zabet" w:date="2012-03-27T22:56:00Z">
                      <m:r>
                        <w:rPr>
                          <w:rFonts w:ascii="Cambria Math" w:hAnsi="Cambria Math"/>
                        </w:rPr>
                        <m:t>2</m:t>
                      </m:r>
                    </w:ins>
                  </m:sub>
                </m:sSub>
                <w:ins w:id="2349" w:author="Zabet" w:date="2012-03-27T22:56:00Z">
                  <m:r>
                    <w:rPr>
                      <w:rFonts w:ascii="Cambria Math" w:hAnsi="Cambria Math"/>
                    </w:rPr>
                    <m:t xml:space="preserve"> ⋁ … ⋁ </m:t>
                  </m:r>
                </w:ins>
                <m:sSub>
                  <m:sSubPr>
                    <m:ctrlPr>
                      <w:ins w:id="2350" w:author="Zabet" w:date="2012-03-27T22:56:00Z">
                        <w:rPr>
                          <w:rFonts w:ascii="Cambria Math" w:hAnsi="Cambria Math"/>
                          <w:i/>
                        </w:rPr>
                      </w:ins>
                    </m:ctrlPr>
                  </m:sSubPr>
                  <m:e>
                    <w:ins w:id="2351" w:author="Zabet" w:date="2012-03-27T22:56:00Z">
                      <m:r>
                        <w:rPr>
                          <w:rFonts w:ascii="Cambria Math" w:hAnsi="Cambria Math"/>
                        </w:rPr>
                        <m:t>A</m:t>
                      </m:r>
                    </w:ins>
                  </m:e>
                  <m:sub>
                    <w:ins w:id="2352" w:author="Zabet" w:date="2012-03-27T22:56:00Z">
                      <m:r>
                        <w:rPr>
                          <w:rFonts w:ascii="Cambria Math" w:hAnsi="Cambria Math"/>
                        </w:rPr>
                        <m:t>m</m:t>
                      </m:r>
                    </w:ins>
                  </m:sub>
                </m:sSub>
              </m:oMath>
            </m:oMathPara>
          </w:p>
        </w:tc>
        <w:tc>
          <w:tcPr>
            <w:tcW w:w="1466" w:type="dxa"/>
          </w:tcPr>
          <w:p w:rsidR="00581470" w:rsidRDefault="00581470" w:rsidP="0000427F">
            <w:pPr>
              <w:spacing w:line="264" w:lineRule="auto"/>
              <w:rPr>
                <w:ins w:id="2353" w:author="Zabet" w:date="2012-04-05T00:05:00Z"/>
                <w:rFonts w:eastAsia="MS Mincho"/>
              </w:rPr>
            </w:pPr>
          </w:p>
        </w:tc>
      </w:tr>
      <w:tr w:rsidR="00581470" w:rsidTr="00A47A6A">
        <w:trPr>
          <w:ins w:id="2354" w:author="Zabet" w:date="2012-03-27T22:56:00Z"/>
        </w:trPr>
        <w:tc>
          <w:tcPr>
            <w:tcW w:w="3690" w:type="dxa"/>
          </w:tcPr>
          <w:p w:rsidR="00581470" w:rsidRPr="0053413D" w:rsidRDefault="00581470" w:rsidP="0000427F">
            <w:pPr>
              <w:spacing w:line="264" w:lineRule="auto"/>
              <w:rPr>
                <w:ins w:id="2355" w:author="Zabet" w:date="2012-03-27T22:56:00Z"/>
                <w:rFonts w:eastAsiaTheme="minorEastAsia"/>
              </w:rPr>
            </w:pPr>
            <w:ins w:id="2356" w:author="Zabet" w:date="2012-03-27T22:56:00Z">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 ⋀ … </m:t>
                      </m:r>
                    </m:e>
                  </m:d>
                </m:oMath>
              </m:oMathPara>
            </w:ins>
          </w:p>
        </w:tc>
        <w:tc>
          <w:tcPr>
            <w:tcW w:w="1466" w:type="dxa"/>
          </w:tcPr>
          <w:p w:rsidR="00581470" w:rsidRDefault="00581470" w:rsidP="0000427F">
            <w:pPr>
              <w:spacing w:line="264" w:lineRule="auto"/>
              <w:rPr>
                <w:ins w:id="2357" w:author="Zabet" w:date="2012-04-05T00:05:00Z"/>
                <w:rFonts w:eastAsia="MS Mincho"/>
              </w:rPr>
            </w:pPr>
          </w:p>
        </w:tc>
      </w:tr>
      <w:tr w:rsidR="00581470" w:rsidTr="00A47A6A">
        <w:trPr>
          <w:ins w:id="2358" w:author="Zabet" w:date="2012-03-27T22:56:00Z"/>
        </w:trPr>
        <w:tc>
          <w:tcPr>
            <w:tcW w:w="3690" w:type="dxa"/>
          </w:tcPr>
          <w:p w:rsidR="00581470" w:rsidRDefault="00581470" w:rsidP="0000427F">
            <w:pPr>
              <w:spacing w:line="264" w:lineRule="auto"/>
              <w:rPr>
                <w:ins w:id="2359" w:author="Zabet" w:date="2012-03-27T22:56:00Z"/>
              </w:rPr>
            </w:pPr>
            <w:ins w:id="2360" w:author="Zabet" w:date="2012-03-27T22:56:00Z">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 ⋀ … </m:t>
                      </m:r>
                    </m:e>
                  </m:d>
                </m:oMath>
              </m:oMathPara>
            </w:ins>
          </w:p>
        </w:tc>
        <w:tc>
          <w:tcPr>
            <w:tcW w:w="1466" w:type="dxa"/>
          </w:tcPr>
          <w:p w:rsidR="00581470" w:rsidRDefault="00581470" w:rsidP="0000427F">
            <w:pPr>
              <w:spacing w:line="264" w:lineRule="auto"/>
              <w:rPr>
                <w:ins w:id="2361" w:author="Zabet" w:date="2012-04-05T00:05:00Z"/>
                <w:rFonts w:eastAsia="MS Mincho"/>
              </w:rPr>
            </w:pPr>
          </w:p>
        </w:tc>
      </w:tr>
      <w:tr w:rsidR="00581470" w:rsidTr="00A47A6A">
        <w:trPr>
          <w:ins w:id="2362" w:author="Zabet" w:date="2012-03-27T22:56:00Z"/>
        </w:trPr>
        <w:tc>
          <w:tcPr>
            <w:tcW w:w="3690" w:type="dxa"/>
          </w:tcPr>
          <w:p w:rsidR="00581470" w:rsidRPr="0053413D" w:rsidRDefault="00581470" w:rsidP="0000427F">
            <w:pPr>
              <w:spacing w:line="264" w:lineRule="auto"/>
              <w:rPr>
                <w:ins w:id="2363" w:author="Zabet" w:date="2012-03-27T22:56:00Z"/>
                <w:rFonts w:eastAsiaTheme="minorEastAsia"/>
              </w:rPr>
            </w:pPr>
            <w:ins w:id="2364" w:author="Zabet" w:date="2012-03-27T22:56:00Z">
              <m:oMathPara>
                <m:oMath>
                  <m:r>
                    <w:rPr>
                      <w:rFonts w:ascii="Cambria Math" w:hAnsi="Cambria Math"/>
                    </w:rPr>
                    <m:t>⋮</m:t>
                  </m:r>
                </m:oMath>
              </m:oMathPara>
            </w:ins>
          </w:p>
        </w:tc>
        <w:tc>
          <w:tcPr>
            <w:tcW w:w="1466" w:type="dxa"/>
          </w:tcPr>
          <w:p w:rsidR="00581470" w:rsidRDefault="00581470" w:rsidP="0000427F">
            <w:pPr>
              <w:spacing w:line="264" w:lineRule="auto"/>
              <w:rPr>
                <w:ins w:id="2365" w:author="Zabet" w:date="2012-04-05T00:05:00Z"/>
              </w:rPr>
            </w:pPr>
          </w:p>
        </w:tc>
      </w:tr>
      <w:tr w:rsidR="00581470" w:rsidTr="00A47A6A">
        <w:trPr>
          <w:ins w:id="2366" w:author="Zabet" w:date="2012-03-27T22:56:00Z"/>
        </w:trPr>
        <w:tc>
          <w:tcPr>
            <w:tcW w:w="3690" w:type="dxa"/>
            <w:tcBorders>
              <w:bottom w:val="single" w:sz="4" w:space="0" w:color="auto"/>
            </w:tcBorders>
          </w:tcPr>
          <w:p w:rsidR="00581470" w:rsidRPr="0053413D" w:rsidRDefault="00581470" w:rsidP="0000427F">
            <w:pPr>
              <w:spacing w:line="264" w:lineRule="auto"/>
              <w:rPr>
                <w:ins w:id="2367" w:author="Zabet" w:date="2012-03-27T22:56:00Z"/>
                <w:rFonts w:eastAsiaTheme="minorEastAsia"/>
              </w:rPr>
            </w:pPr>
            <w:ins w:id="2368" w:author="Zabet" w:date="2012-03-27T22:56:00Z">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m1</m:t>
                          </m:r>
                        </m:sub>
                      </m:sSub>
                      <m:r>
                        <w:rPr>
                          <w:rFonts w:ascii="Cambria Math" w:hAnsi="Cambria Math"/>
                        </w:rPr>
                        <m:t xml:space="preserve"> ⋀ … </m:t>
                      </m:r>
                    </m:e>
                  </m:d>
                </m:oMath>
              </m:oMathPara>
            </w:ins>
          </w:p>
        </w:tc>
        <w:tc>
          <w:tcPr>
            <w:tcW w:w="1466" w:type="dxa"/>
          </w:tcPr>
          <w:p w:rsidR="00581470" w:rsidRDefault="00581470" w:rsidP="0000427F">
            <w:pPr>
              <w:spacing w:line="264" w:lineRule="auto"/>
              <w:rPr>
                <w:ins w:id="2369" w:author="Zabet" w:date="2012-04-05T00:05:00Z"/>
              </w:rPr>
            </w:pPr>
          </w:p>
        </w:tc>
      </w:tr>
      <w:tr w:rsidR="00581470" w:rsidTr="00A47A6A">
        <w:trPr>
          <w:ins w:id="2370" w:author="Zabet" w:date="2012-03-27T22:56:00Z"/>
        </w:trPr>
        <w:tc>
          <w:tcPr>
            <w:tcW w:w="3690" w:type="dxa"/>
            <w:tcBorders>
              <w:top w:val="single" w:sz="4" w:space="0" w:color="auto"/>
            </w:tcBorders>
          </w:tcPr>
          <w:p w:rsidR="00581470" w:rsidRPr="0053413D" w:rsidRDefault="00581470" w:rsidP="000A7B68">
            <w:pPr>
              <w:keepNext/>
              <w:spacing w:line="264" w:lineRule="auto"/>
              <w:rPr>
                <w:ins w:id="2371" w:author="Zabet" w:date="2012-03-27T22:56:00Z"/>
                <w:rFonts w:eastAsiaTheme="minorEastAsia"/>
              </w:rPr>
            </w:pPr>
            <w:ins w:id="2372" w:author="Zabet" w:date="2012-03-27T22:56:00Z">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 ⋀ … ⋀  </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 ⋀ … ⋀ </m:t>
                      </m:r>
                      <m:sSub>
                        <m:sSubPr>
                          <m:ctrlPr>
                            <w:rPr>
                              <w:rFonts w:ascii="Cambria Math" w:hAnsi="Cambria Math"/>
                              <w:i/>
                            </w:rPr>
                          </m:ctrlPr>
                        </m:sSubPr>
                        <m:e>
                          <m:r>
                            <w:rPr>
                              <w:rFonts w:ascii="Cambria Math" w:hAnsi="Cambria Math"/>
                            </w:rPr>
                            <m:t>A</m:t>
                          </m:r>
                        </m:e>
                        <m:sub>
                          <m:r>
                            <w:rPr>
                              <w:rFonts w:ascii="Cambria Math" w:hAnsi="Cambria Math"/>
                            </w:rPr>
                            <m:t>m1</m:t>
                          </m:r>
                        </m:sub>
                      </m:sSub>
                      <m:r>
                        <w:rPr>
                          <w:rFonts w:ascii="Cambria Math" w:hAnsi="Cambria Math"/>
                        </w:rPr>
                        <m:t xml:space="preserve"> ⋀ …  </m:t>
                      </m:r>
                    </m:e>
                  </m:d>
                </m:oMath>
              </m:oMathPara>
            </w:ins>
          </w:p>
        </w:tc>
        <w:tc>
          <w:tcPr>
            <w:tcW w:w="1466" w:type="dxa"/>
            <w:vAlign w:val="center"/>
          </w:tcPr>
          <w:p w:rsidR="00581470" w:rsidRPr="00A47A6A" w:rsidRDefault="000E4326" w:rsidP="00A47A6A">
            <w:pPr>
              <w:pStyle w:val="Caption"/>
              <w:jc w:val="right"/>
              <w:rPr>
                <w:ins w:id="2373" w:author="Zabet" w:date="2012-04-05T00:05:00Z"/>
              </w:rPr>
            </w:pPr>
            <w:ins w:id="2374" w:author="Zabet" w:date="2012-04-05T00:22:00Z">
              <w:r>
                <w:rPr>
                  <w:sz w:val="20"/>
                  <w:szCs w:val="20"/>
                </w:rPr>
                <w:t>(</w:t>
              </w:r>
            </w:ins>
            <w:r w:rsidR="00581470" w:rsidRPr="00A47A6A">
              <w:rPr>
                <w:bCs w:val="0"/>
                <w:sz w:val="20"/>
                <w:szCs w:val="20"/>
              </w:rPr>
              <w:fldChar w:fldCharType="begin"/>
            </w:r>
            <w:r w:rsidR="00581470" w:rsidRPr="00A47A6A">
              <w:rPr>
                <w:bCs w:val="0"/>
                <w:sz w:val="20"/>
                <w:szCs w:val="20"/>
              </w:rPr>
              <w:instrText xml:space="preserve"> SEQ ( \* ARABIC </w:instrText>
            </w:r>
            <w:r w:rsidR="00581470" w:rsidRPr="00A47A6A">
              <w:rPr>
                <w:rFonts w:eastAsia="SimSun"/>
                <w:bCs w:val="0"/>
                <w:sz w:val="20"/>
                <w:szCs w:val="20"/>
              </w:rPr>
              <w:fldChar w:fldCharType="separate"/>
            </w:r>
            <w:r w:rsidR="00981F58">
              <w:rPr>
                <w:bCs w:val="0"/>
                <w:noProof/>
                <w:sz w:val="20"/>
                <w:szCs w:val="20"/>
              </w:rPr>
              <w:t>72</w:t>
            </w:r>
            <w:r w:rsidR="00581470" w:rsidRPr="00A47A6A">
              <w:rPr>
                <w:bCs w:val="0"/>
                <w:noProof/>
                <w:sz w:val="20"/>
                <w:szCs w:val="20"/>
              </w:rPr>
              <w:fldChar w:fldCharType="end"/>
            </w:r>
            <w:ins w:id="2375" w:author="Zabet" w:date="2012-04-05T00:24:00Z">
              <w:r>
                <w:rPr>
                  <w:sz w:val="20"/>
                  <w:szCs w:val="20"/>
                </w:rPr>
                <w:t>)</w:t>
              </w:r>
            </w:ins>
          </w:p>
        </w:tc>
      </w:tr>
    </w:tbl>
    <w:p w:rsidR="00B80BDB" w:rsidRDefault="00B80BDB" w:rsidP="0000427F">
      <w:pPr>
        <w:rPr>
          <w:ins w:id="2376" w:author="Zabet" w:date="2012-03-27T22:56:00Z"/>
          <w:rFonts w:eastAsiaTheme="minorEastAsia"/>
        </w:rPr>
      </w:pPr>
      <w:ins w:id="2377" w:author="Zabet" w:date="2012-03-27T22:56:00Z">
        <w:r>
          <w:t xml:space="preserve">The hyper-resolution idea, is that the agents domains can be represented as an “or” statement like the first one in the rule. The constraints are represented as negations like the one in the second line of </w:t>
        </w:r>
        <w:proofErr w:type="spellStart"/>
        <w:r>
          <w:t>hyperrresolution</w:t>
        </w:r>
        <w:proofErr w:type="spellEnd"/>
        <w:r>
          <w:t xml:space="preserve"> rule (see</w:t>
        </w:r>
      </w:ins>
      <w:ins w:id="2378" w:author="Zabet" w:date="2012-03-27T22:58:00Z">
        <w:r w:rsidR="0000427F">
          <w:t xml:space="preserve"> </w:t>
        </w:r>
        <w:r w:rsidR="0000427F">
          <w:fldChar w:fldCharType="begin"/>
        </w:r>
        <w:r w:rsidR="0000427F">
          <w:instrText xml:space="preserve"> REF _Ref320652436 \h </w:instrText>
        </w:r>
      </w:ins>
      <w:r w:rsidR="0000427F">
        <w:fldChar w:fldCharType="separate"/>
      </w:r>
      <w:r w:rsidR="00981F58">
        <w:t xml:space="preserve">Definition </w:t>
      </w:r>
      <w:r w:rsidR="00981F58">
        <w:rPr>
          <w:noProof/>
        </w:rPr>
        <w:t>1</w:t>
      </w:r>
      <w:ins w:id="2379" w:author="Zabet" w:date="2012-03-27T22:58:00Z">
        <w:r w:rsidR="0000427F">
          <w:fldChar w:fldCharType="end"/>
        </w:r>
        <w:r w:rsidR="0000427F">
          <w:t>)</w:t>
        </w:r>
      </w:ins>
      <w:ins w:id="2380" w:author="Zabet" w:date="2012-03-27T22:56:00Z">
        <w:r>
          <w:t xml:space="preserve"> For example, in a simple graph coloring problem; if agent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can be either gray, black, or white then we </w:t>
        </w:r>
      </w:ins>
      <w:ins w:id="2381" w:author="Zabet" w:date="2012-03-27T22:58:00Z">
        <w:r w:rsidR="0000427F">
          <w:rPr>
            <w:rFonts w:eastAsiaTheme="minorEastAsia"/>
          </w:rPr>
          <w:t>write</w:t>
        </w:r>
      </w:ins>
      <w:ins w:id="2382" w:author="Zabet" w:date="2012-03-27T22:56:00Z">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 xml:space="preserve">gray </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black</m:t>
              </m:r>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white</m:t>
              </m:r>
            </m:e>
          </m:nary>
        </m:oMath>
        <w:r>
          <w:rPr>
            <w:rFonts w:eastAsiaTheme="minorEastAsia"/>
          </w:rPr>
          <w:t xml:space="preserve">. The constraints for example, if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xml:space="preserve"> cannote both be white we would write that </w:t>
        </w:r>
      </w:ins>
      <w:ins w:id="2383" w:author="Zabet" w:date="2012-03-27T22:58:00Z">
        <w:r w:rsidR="0000427F">
          <w:rPr>
            <w:rFonts w:eastAsiaTheme="minorEastAsia"/>
          </w:rPr>
          <w:t>as</w:t>
        </w:r>
      </w:ins>
      <w:ins w:id="2384" w:author="Zabet" w:date="2012-03-27T22:59:00Z">
        <m:oMath>
          <m:r>
            <w:rPr>
              <w:rFonts w:ascii="Cambria Math" w:eastAsiaTheme="minorEastAsia" w:hAnsi="Cambria Math"/>
            </w:rPr>
            <m:t xml:space="preserve"> </m:t>
          </m:r>
        </m:oMath>
      </w:ins>
      <w:ins w:id="2385" w:author="Zabet" w:date="2012-03-27T22:56:00Z">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white</m:t>
              </m:r>
              <m:r>
                <w:rPr>
                  <w:rFonts w:ascii="Cambria Math" w:hAnsi="Cambria Math"/>
                </w:rPr>
                <m:t xml:space="preserve">  </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white</m:t>
                  </m:r>
                </m:e>
              </m:nary>
              <m:r>
                <w:rPr>
                  <w:rFonts w:ascii="Cambria Math" w:hAnsi="Cambria Math"/>
                </w:rPr>
                <m:t xml:space="preserve"> </m:t>
              </m:r>
            </m:e>
          </m:d>
        </m:oMath>
        <w:r>
          <w:rPr>
            <w:rFonts w:eastAsiaTheme="minorEastAsia"/>
          </w:rPr>
          <w:t xml:space="preserve">. </w:t>
        </w:r>
        <w:r w:rsidRPr="00227402">
          <w:rPr>
            <w:rFonts w:eastAsiaTheme="minorEastAsia"/>
          </w:rPr>
          <w:t>Once we have represented both the domain and the</w:t>
        </w:r>
        <w:r>
          <w:rPr>
            <w:rFonts w:eastAsiaTheme="minorEastAsia"/>
          </w:rPr>
          <w:t xml:space="preserve"> </w:t>
        </w:r>
        <w:r w:rsidRPr="00227402">
          <w:rPr>
            <w:rFonts w:eastAsiaTheme="minorEastAsia"/>
          </w:rPr>
          <w:t>constraints in this logical form then we can use the hyper-resolution rule to generate</w:t>
        </w:r>
        <w:r>
          <w:rPr>
            <w:rFonts w:eastAsiaTheme="minorEastAsia"/>
          </w:rPr>
          <w:t xml:space="preserve"> </w:t>
        </w:r>
        <w:r w:rsidRPr="00227402">
          <w:rPr>
            <w:rFonts w:eastAsiaTheme="minorEastAsia"/>
          </w:rPr>
          <w:t>new constraints which are added to the agent's knowledge and communicated to</w:t>
        </w:r>
        <w:r>
          <w:rPr>
            <w:rFonts w:eastAsiaTheme="minorEastAsia"/>
          </w:rPr>
          <w:t xml:space="preserve"> </w:t>
        </w:r>
        <w:r w:rsidRPr="00227402">
          <w:rPr>
            <w:rFonts w:eastAsiaTheme="minorEastAsia"/>
          </w:rPr>
          <w:t xml:space="preserve">the other agents. Each one of these new constraints is called a </w:t>
        </w:r>
        <w:r>
          <w:rPr>
            <w:rFonts w:eastAsiaTheme="minorEastAsia"/>
          </w:rPr>
          <w:t>“</w:t>
        </w:r>
        <w:proofErr w:type="spellStart"/>
        <w:r w:rsidRPr="0091733E">
          <w:rPr>
            <w:rFonts w:eastAsiaTheme="minorEastAsia"/>
            <w:i/>
            <w:iCs/>
          </w:rPr>
          <w:t>nogood</w:t>
        </w:r>
        <w:proofErr w:type="spellEnd"/>
        <w:r>
          <w:rPr>
            <w:rFonts w:eastAsiaTheme="minorEastAsia"/>
            <w:i/>
            <w:iCs/>
          </w:rPr>
          <w:t>”</w:t>
        </w:r>
        <w:r w:rsidRPr="00227402">
          <w:rPr>
            <w:rFonts w:eastAsiaTheme="minorEastAsia"/>
          </w:rPr>
          <w:t>.</w:t>
        </w:r>
      </w:ins>
    </w:p>
    <w:p w:rsidR="00B80BDB" w:rsidRDefault="00B80BDB" w:rsidP="00B80BDB">
      <w:pPr>
        <w:rPr>
          <w:ins w:id="2386" w:author="Zabet" w:date="2012-03-27T22:56:00Z"/>
        </w:rPr>
      </w:pPr>
      <w:ins w:id="2387" w:author="Zabet" w:date="2012-03-27T22:56:00Z">
        <w:r>
          <w:t xml:space="preserve">We can use the hyper-resolution rule to implement a distributed constraint satisfaction algorithm that, unlike the filtering algorithm, will detect all cases where there is no solution and will find a solution when there is one. The algorithm is basically the same as the filtering algorithm but we modify the </w:t>
        </w:r>
        <m:oMath>
          <m:r>
            <m:rPr>
              <m:sty m:val="p"/>
            </m:rPr>
            <w:rPr>
              <w:rFonts w:ascii="Cambria Math" w:eastAsiaTheme="minorEastAsia" w:hAnsi="Cambria Math" w:cstheme="minorHAnsi"/>
              <w:sz w:val="18"/>
              <w:szCs w:val="18"/>
            </w:rPr>
            <m:t>REVISE</m:t>
          </m:r>
        </m:oMath>
        <w:r>
          <w:t xml:space="preserve"> function to instead use the hyper-resolution to generate new nogoods. These nogoods are then sent to the other agents. When an agent receives </w:t>
        </w:r>
        <w:proofErr w:type="spellStart"/>
        <w:r>
          <w:t>nogoods</w:t>
        </w:r>
        <w:proofErr w:type="spellEnd"/>
        <w:r>
          <w:t xml:space="preserve"> from other agents it adds them to its set of </w:t>
        </w:r>
        <w:proofErr w:type="spellStart"/>
        <w:r>
          <w:t>nogoods</w:t>
        </w:r>
        <w:proofErr w:type="spellEnd"/>
        <w:r>
          <w:t xml:space="preserve">. The process continues until no new </w:t>
        </w:r>
        <w:proofErr w:type="spellStart"/>
        <w:r>
          <w:t>nogoods</w:t>
        </w:r>
        <w:proofErr w:type="spellEnd"/>
        <w:r>
          <w:t xml:space="preserve"> can be derived by any agent or until a contradiction is reached. When a contradiction is found it means that no solution exists to this problem.</w:t>
        </w:r>
      </w:ins>
    </w:p>
    <w:p w:rsidR="00B80BDB" w:rsidRDefault="00B80BDB" w:rsidP="00B80BDB">
      <w:pPr>
        <w:rPr>
          <w:ins w:id="2388" w:author="Zabet" w:date="2012-03-27T22:56:00Z"/>
        </w:rPr>
      </w:pPr>
      <w:ins w:id="2389" w:author="Zabet" w:date="2012-03-27T22:56:00Z">
        <w:r>
          <w:t xml:space="preserve">In practice, the hyper-resolution algorithm is very slow because there is often little guidance as to which </w:t>
        </w:r>
        <w:proofErr w:type="spellStart"/>
        <w:r>
          <w:t>nogoods</w:t>
        </w:r>
        <w:proofErr w:type="spellEnd"/>
        <w:r>
          <w:t xml:space="preserve"> should be derived first. That is, at any one time each agent can derive a large number of different </w:t>
        </w:r>
        <w:proofErr w:type="spellStart"/>
        <w:r>
          <w:t>nogoods</w:t>
        </w:r>
        <w:proofErr w:type="spellEnd"/>
        <w:r>
          <w:t xml:space="preserve">. Most of these are useless to the other agents and there is no easy way for the agent to determine which </w:t>
        </w:r>
        <w:proofErr w:type="spellStart"/>
        <w:r>
          <w:t>nogoods</w:t>
        </w:r>
        <w:proofErr w:type="spellEnd"/>
        <w:r>
          <w:t xml:space="preserve"> might be most useful since that would require that it also know about the other agents' databases. As such, we find that in practice the hyper-resolution algorithm spends a lot of time deriving useless </w:t>
        </w:r>
        <w:proofErr w:type="spellStart"/>
        <w:r>
          <w:t>nogoods</w:t>
        </w:r>
        <w:proofErr w:type="spellEnd"/>
        <w:r>
          <w:t xml:space="preserve">. This is especially true as the size of the </w:t>
        </w:r>
        <w:proofErr w:type="spellStart"/>
        <w:r>
          <w:t>nogoods</w:t>
        </w:r>
        <w:proofErr w:type="spellEnd"/>
        <w:r>
          <w:t xml:space="preserve"> - their number of terms - increases. Also, if the problem does have a solution then the algorithm only stops when all the agents prove to themselves that they cannot generate any new </w:t>
        </w:r>
        <w:proofErr w:type="spellStart"/>
        <w:r>
          <w:t>nogood</w:t>
        </w:r>
        <w:proofErr w:type="spellEnd"/>
        <w:r>
          <w:t>, which can take a very long time. In summary, hyper-resolution in its raw form is impractical for most cases with the possible exception of highly over-constrained problems</w:t>
        </w:r>
      </w:ins>
      <w:ins w:id="2390" w:author="Zabet" w:date="2012-03-27T23:05:00Z">
        <w:r w:rsidR="00863D18">
          <w:t xml:space="preserve"> </w:t>
        </w:r>
      </w:ins>
      <w:customXmlInsRangeStart w:id="2391" w:author="Zabet" w:date="2012-03-27T23:16:00Z"/>
      <w:sdt>
        <w:sdtPr>
          <w:id w:val="-1301988576"/>
          <w:citation/>
        </w:sdtPr>
        <w:sdtEndPr/>
        <w:sdtContent>
          <w:customXmlInsRangeEnd w:id="2391"/>
          <w:ins w:id="2392" w:author="Zabet" w:date="2012-03-27T23:16:00Z">
            <w:r w:rsidR="00863D18">
              <w:fldChar w:fldCharType="begin"/>
            </w:r>
            <w:r w:rsidR="00863D18">
              <w:instrText xml:space="preserve"> CITATION JMV \l 1033 </w:instrText>
            </w:r>
          </w:ins>
          <w:r w:rsidR="00863D18">
            <w:fldChar w:fldCharType="separate"/>
          </w:r>
          <w:r w:rsidR="00981F58" w:rsidRPr="00981F58">
            <w:rPr>
              <w:noProof/>
            </w:rPr>
            <w:t>[32]</w:t>
          </w:r>
          <w:ins w:id="2393" w:author="Zabet" w:date="2012-03-27T23:16:00Z">
            <w:r w:rsidR="00863D18">
              <w:fldChar w:fldCharType="end"/>
            </w:r>
          </w:ins>
          <w:customXmlInsRangeStart w:id="2394" w:author="Zabet" w:date="2012-03-27T23:16:00Z"/>
        </w:sdtContent>
      </w:sdt>
      <w:customXmlInsRangeEnd w:id="2394"/>
      <w:ins w:id="2395" w:author="Zabet" w:date="2012-03-27T22:56:00Z">
        <w:r>
          <w:t>.</w:t>
        </w:r>
      </w:ins>
      <w:commentRangeEnd w:id="2236"/>
      <w:ins w:id="2396" w:author="Zabet" w:date="2012-03-27T23:05:00Z">
        <w:r w:rsidR="00863D18">
          <w:t xml:space="preserve"> </w:t>
        </w:r>
      </w:ins>
      <w:ins w:id="2397" w:author="Zabet" w:date="2012-03-27T23:04:00Z">
        <w:r w:rsidR="00863D18">
          <w:rPr>
            <w:rStyle w:val="CommentReference"/>
            <w:rFonts w:ascii="Tahoma" w:hAnsi="Tahoma"/>
          </w:rPr>
          <w:commentReference w:id="2236"/>
        </w:r>
      </w:ins>
    </w:p>
    <w:p w:rsidR="004661E5" w:rsidRDefault="004661E5" w:rsidP="004661E5">
      <w:pPr>
        <w:pStyle w:val="Heading3"/>
      </w:pPr>
      <w:r>
        <w:lastRenderedPageBreak/>
        <w:t>Asynchronous Backtracking algorithm</w:t>
      </w:r>
    </w:p>
    <w:p w:rsidR="004661E5" w:rsidRDefault="004661E5" w:rsidP="004661E5">
      <w:pPr>
        <w:rPr>
          <w:ins w:id="2398" w:author="Zabet" w:date="2012-03-27T11:17:00Z"/>
        </w:rPr>
      </w:pPr>
      <w:r w:rsidRPr="006D2F7C">
        <w:t>The</w:t>
      </w:r>
      <w:r>
        <w:rPr>
          <w:i/>
          <w:iCs/>
        </w:rPr>
        <w:t xml:space="preserve"> </w:t>
      </w:r>
      <w:r w:rsidRPr="00F91C1C">
        <w:rPr>
          <w:i/>
          <w:iCs/>
        </w:rPr>
        <w:t>Asynchronous BackTracking (ABT)</w:t>
      </w:r>
      <w:r>
        <w:t xml:space="preserve"> algorithm is a well-known algorithm for solving DCOPs as a distributed version of the formal backtracking algorithm </w:t>
      </w:r>
      <w:sdt>
        <w:sdtPr>
          <w:id w:val="135266914"/>
          <w:citation/>
        </w:sdtPr>
        <w:sdtEndPr/>
        <w:sdtContent>
          <w:r>
            <w:fldChar w:fldCharType="begin"/>
          </w:r>
          <w:r>
            <w:instrText xml:space="preserve"> CITATION Dis \l 1033  </w:instrText>
          </w:r>
          <w:r>
            <w:fldChar w:fldCharType="separate"/>
          </w:r>
          <w:r w:rsidR="00981F58" w:rsidRPr="00981F58">
            <w:rPr>
              <w:noProof/>
            </w:rPr>
            <w:t>[17]</w:t>
          </w:r>
          <w:r>
            <w:fldChar w:fldCharType="end"/>
          </w:r>
        </w:sdtContent>
      </w:sdt>
      <w:r>
        <w:t xml:space="preserve">. In the backtracking algorithm, there are two possible steps, an assignment step and a backtrack step. In the first step, one agent starts to assign a task from the overlapping area, and check with other agents that no constraint is violated due to new assignment. If the first step was true, another task will be assigned and continue, or the algorithm will be terminated if all tasks are assigned. If a constraint is violated under the first step, backtracking will be executed as second step. In this step, the last wrong assignment is undone and the next available task from unassigned tasks domain is selected instead if there exists such a value. If there is no next task, another backtrack step is taken. Indeed, </w:t>
      </w:r>
      <w:proofErr w:type="gramStart"/>
      <w:r>
        <w:t>the backtrack</w:t>
      </w:r>
      <w:proofErr w:type="gramEnd"/>
      <w:r>
        <w:t xml:space="preserve"> algorithm is a depth-first search on the search tree of all possible tasks assignments to all agents. </w:t>
      </w:r>
    </w:p>
    <w:p w:rsidR="004661E5" w:rsidRDefault="004661E5" w:rsidP="004661E5">
      <w:pPr>
        <w:rPr>
          <w:ins w:id="2399" w:author="Zabet" w:date="2012-03-27T11:17:00Z"/>
        </w:rPr>
      </w:pPr>
      <w:commentRangeStart w:id="2400"/>
      <w:ins w:id="2401" w:author="Zabet" w:date="2012-03-27T11:17:00Z">
        <w:r>
          <w:t xml:space="preserve">The ABT algorithm can be categorized as depth-first search algorithm, </w:t>
        </w:r>
      </w:ins>
      <w:ins w:id="2402" w:author="Zabet" w:date="2012-03-27T11:22:00Z">
        <w:r>
          <w:t>under</w:t>
        </w:r>
      </w:ins>
      <w:ins w:id="2403" w:author="Zabet" w:date="2012-03-27T11:17:00Z">
        <w:r>
          <w:t xml:space="preserve"> blind/exhaustive/brute-force searches algorithm. The principle idea of backtracking is to construct a tree of choices/solutions - called the state-space - on component at a time and evaluate such partially constructed candidates.  The root of such tree represents the initial state before the search for a solution begins. During search, algorithm selects the first node at the first level and then gets through the first node in the second level until construct a branch of the tree. The nodes at each nth level represent the choices for the nth component. If a partially constructed solution can be developed further without violating the problem's constraints, it is done by taking the first remaining legitimate option for the next component. If there is no legitimate option for the next component, no alternatives for any remaining component need to be considered. In this case the algorithm backtracks (step backward) to its parent node to replace the last component of the partially constructed solution with its next option.</w:t>
        </w:r>
      </w:ins>
    </w:p>
    <w:p w:rsidR="004661E5" w:rsidRPr="00951744" w:rsidDel="00300F41" w:rsidRDefault="004661E5" w:rsidP="004661E5">
      <w:ins w:id="2404" w:author="Zabet" w:date="2012-03-27T11:17:00Z">
        <w:r>
          <w:t>Asynchronous backtracking algorithm is used to solve problems for which a sequence of objects is to be selected from a set such that the sequence satisfies some constraints. In our problem, a set of overlapping tasks should be selected by each quay crane regarding to their costs and constraints. Moreover, in our problem the branches of the search tree are limited and the branch could be deep, so the backtracking algorithm could be the best solution among other exhaustive search algorithms.</w:t>
        </w:r>
        <w:commentRangeEnd w:id="2400"/>
        <w:r>
          <w:rPr>
            <w:rStyle w:val="CommentReference"/>
            <w:rFonts w:ascii="Tahoma" w:hAnsi="Tahoma"/>
          </w:rPr>
          <w:commentReference w:id="2400"/>
        </w:r>
      </w:ins>
    </w:p>
    <w:p w:rsidR="00B80BDB" w:rsidRDefault="00B80BDB" w:rsidP="00B80BDB">
      <w:pPr>
        <w:rPr>
          <w:ins w:id="2405" w:author="Zabet" w:date="2012-03-27T22:56:00Z"/>
        </w:rPr>
      </w:pPr>
      <w:commentRangeStart w:id="2406"/>
      <w:proofErr w:type="gramStart"/>
      <w:ins w:id="2407" w:author="Zabet" w:date="2012-03-27T22:56:00Z">
        <w:r>
          <w:t>The backtrack</w:t>
        </w:r>
        <w:proofErr w:type="gramEnd"/>
        <w:r>
          <w:t xml:space="preserve"> procedure is responsible for generating and sending new </w:t>
        </w:r>
        <w:proofErr w:type="spellStart"/>
        <w:r>
          <w:t>nogoods</w:t>
        </w:r>
        <w:proofErr w:type="spellEnd"/>
        <w:r>
          <w:t xml:space="preserve">. As we saw, it is only called when there is no way for the agent to set is value so that no constraints are violated. This means that someone else must change their value. That someone else is the agent with the lowest priority in the </w:t>
        </w:r>
        <w:proofErr w:type="spellStart"/>
        <w:r>
          <w:t>nogood</w:t>
        </w:r>
        <w:proofErr w:type="spellEnd"/>
        <w:r>
          <w:t xml:space="preserve">. Backtrack first uses the hyper-resolution rule (or similar) to generate one or more </w:t>
        </w:r>
        <w:proofErr w:type="spellStart"/>
        <w:r>
          <w:t>nogoods</w:t>
        </w:r>
        <w:proofErr w:type="spellEnd"/>
        <w:r>
          <w:t xml:space="preserve">. Each one of these </w:t>
        </w:r>
        <w:proofErr w:type="spellStart"/>
        <w:r>
          <w:t>nogoods</w:t>
        </w:r>
        <w:proofErr w:type="spellEnd"/>
        <w:r>
          <w:t xml:space="preserve"> is then sent to the agent in that </w:t>
        </w:r>
        <w:proofErr w:type="spellStart"/>
        <w:r>
          <w:t>nogood</w:t>
        </w:r>
        <w:proofErr w:type="spellEnd"/>
        <w:r>
          <w:t xml:space="preserve"> that has the lowest priority. Also, if the hyper-resolution generated a contradiction, represented as an empty set then this means that no solution exists and thus the algorithm is terminated.</w:t>
        </w:r>
      </w:ins>
    </w:p>
    <w:p w:rsidR="00B80BDB" w:rsidRDefault="00B80BDB" w:rsidP="00B80BDB">
      <w:pPr>
        <w:rPr>
          <w:ins w:id="2408" w:author="Zabet" w:date="2012-03-27T22:56:00Z"/>
        </w:rPr>
      </w:pPr>
      <w:ins w:id="2409" w:author="Zabet" w:date="2012-03-27T22:56:00Z">
        <w:r>
          <w:t xml:space="preserve">Notice that, since the </w:t>
        </w:r>
        <w:proofErr w:type="spellStart"/>
        <w:r>
          <w:t>nogoods</w:t>
        </w:r>
        <w:proofErr w:type="spellEnd"/>
        <w:r>
          <w:t xml:space="preserve"> are always sent to the lowest priority agent and the agents have linear priorities, the </w:t>
        </w:r>
        <w:proofErr w:type="spellStart"/>
        <w:r>
          <w:t>nogoods</w:t>
        </w:r>
        <w:proofErr w:type="spellEnd"/>
        <w:r>
          <w:t xml:space="preserve"> always flow from the high priority agents to the low priority agents. Namely, the highest priority agent will never receive a </w:t>
        </w:r>
        <w:proofErr w:type="spellStart"/>
        <w:proofErr w:type="gramStart"/>
        <w:r>
          <w:t>nogood</w:t>
        </w:r>
        <w:proofErr w:type="spellEnd"/>
        <w:r>
          <w:t>,</w:t>
        </w:r>
        <w:proofErr w:type="gramEnd"/>
        <w:r>
          <w:t xml:space="preserve"> the second highest priority agent will only receive </w:t>
        </w:r>
        <w:proofErr w:type="spellStart"/>
        <w:r>
          <w:t>nogoods</w:t>
        </w:r>
        <w:proofErr w:type="spellEnd"/>
        <w:r>
          <w:t xml:space="preserve"> from the highest priority agent, and so on. This suggests to us that the lower priority agents will end up doing more work</w:t>
        </w:r>
      </w:ins>
      <w:ins w:id="2410" w:author="Zabet" w:date="2012-03-27T23:16:00Z">
        <w:r w:rsidR="00F26F9C">
          <w:t xml:space="preserve"> </w:t>
        </w:r>
      </w:ins>
      <w:customXmlInsRangeStart w:id="2411" w:author="Zabet" w:date="2012-03-27T23:17:00Z"/>
      <w:sdt>
        <w:sdtPr>
          <w:id w:val="539475646"/>
          <w:citation/>
        </w:sdtPr>
        <w:sdtEndPr/>
        <w:sdtContent>
          <w:customXmlInsRangeEnd w:id="2411"/>
          <w:ins w:id="2412" w:author="Zabet" w:date="2012-03-27T23:17:00Z">
            <w:r w:rsidR="00F26F9C">
              <w:fldChar w:fldCharType="begin"/>
            </w:r>
            <w:r w:rsidR="00F26F9C">
              <w:instrText xml:space="preserve"> CITATION JMV \l 1033 </w:instrText>
            </w:r>
          </w:ins>
          <w:r w:rsidR="00F26F9C">
            <w:fldChar w:fldCharType="separate"/>
          </w:r>
          <w:r w:rsidR="00981F58" w:rsidRPr="00981F58">
            <w:rPr>
              <w:noProof/>
            </w:rPr>
            <w:t>[32]</w:t>
          </w:r>
          <w:ins w:id="2413" w:author="Zabet" w:date="2012-03-27T23:17:00Z">
            <w:r w:rsidR="00F26F9C">
              <w:fldChar w:fldCharType="end"/>
            </w:r>
          </w:ins>
          <w:customXmlInsRangeStart w:id="2414" w:author="Zabet" w:date="2012-03-27T23:17:00Z"/>
        </w:sdtContent>
      </w:sdt>
      <w:customXmlInsRangeEnd w:id="2414"/>
      <w:ins w:id="2415" w:author="Zabet" w:date="2012-03-27T22:56:00Z">
        <w:r>
          <w:t>.</w:t>
        </w:r>
      </w:ins>
      <w:commentRangeEnd w:id="2406"/>
      <w:ins w:id="2416" w:author="Zabet" w:date="2012-03-27T23:16:00Z">
        <w:r w:rsidR="00F26F9C">
          <w:rPr>
            <w:rStyle w:val="CommentReference"/>
            <w:rFonts w:ascii="Tahoma" w:hAnsi="Tahoma"/>
          </w:rPr>
          <w:commentReference w:id="2406"/>
        </w:r>
      </w:ins>
    </w:p>
    <w:p w:rsidR="004D0A57" w:rsidRDefault="004D0A57" w:rsidP="004D0A57">
      <w:r>
        <w:t xml:space="preserve">In a DCOP, agents can eliminate a number of hypotheses by using filtering algorithm or the hyper-resolution-based consistency algorithm </w:t>
      </w:r>
      <w:sdt>
        <w:sdtPr>
          <w:id w:val="-58168989"/>
          <w:citation/>
        </w:sdtPr>
        <w:sdtEndPr/>
        <w:sdtContent>
          <w:r>
            <w:fldChar w:fldCharType="begin"/>
          </w:r>
          <w:r>
            <w:instrText xml:space="preserve"> CITATION GWe \l 1033 </w:instrText>
          </w:r>
          <w:r>
            <w:fldChar w:fldCharType="separate"/>
          </w:r>
          <w:r w:rsidR="00981F58" w:rsidRPr="00981F58">
            <w:rPr>
              <w:noProof/>
            </w:rPr>
            <w:t>[33]</w:t>
          </w:r>
          <w:r>
            <w:fldChar w:fldCharType="end"/>
          </w:r>
        </w:sdtContent>
      </w:sdt>
      <w:r>
        <w:t xml:space="preserve">. Both of the algorithms are examples of a general class of algorithms called </w:t>
      </w:r>
      <w:r w:rsidRPr="007A31D6">
        <w:rPr>
          <w:i/>
          <w:iCs/>
        </w:rPr>
        <w:t>consistency algorithms</w:t>
      </w:r>
      <w:r>
        <w:t>. In hyper-resolution-based rule, all constraints are represented as a "</w:t>
      </w:r>
      <w:proofErr w:type="spellStart"/>
      <w:r>
        <w:t>nogood</w:t>
      </w:r>
      <w:proofErr w:type="spellEnd"/>
      <w:r>
        <w:t>", which is prohibited combination of variable values. The "</w:t>
      </w:r>
      <w:proofErr w:type="spellStart"/>
      <w:r>
        <w:t>nogood</w:t>
      </w:r>
      <w:proofErr w:type="spellEnd"/>
      <w:r>
        <w:t>" is generated by an agent to inform other agents about a taken variable from its domain and consequently eliminates non-possible solutions. In ABT algorithm, which is using hyper-resolution rule to find solution, the generation procedure of a new "</w:t>
      </w:r>
      <w:proofErr w:type="spellStart"/>
      <w:r>
        <w:t>nogood</w:t>
      </w:r>
      <w:proofErr w:type="spellEnd"/>
      <w:r>
        <w:t>" message is basically identical to the hyper-resolution rule. In other words, a new "</w:t>
      </w:r>
      <w:proofErr w:type="spellStart"/>
      <w:r>
        <w:t>nogood</w:t>
      </w:r>
      <w:proofErr w:type="spellEnd"/>
      <w:r>
        <w:t>" is generated only when the constraints that are not satisfied in the current situation. During the search, if consistency is not achieved, then agents using hyper-resolution rule to generate new message, which express no more available task exists to assign, and exchanging them to higher priority agent. Therefore, as long as, a single selection of values would become fatal in large-scale problems, such an exhaustive search can be virtually impossible for large number of agents.</w:t>
      </w:r>
      <w:r w:rsidRPr="009D0245">
        <w:rPr>
          <w:noProof/>
          <w:lang w:bidi="fa-IR"/>
        </w:rPr>
        <w:t xml:space="preserve"> </w:t>
      </w:r>
    </w:p>
    <w:p w:rsidR="004D0A57" w:rsidRDefault="004D0A57" w:rsidP="004D0A57">
      <w:r>
        <w:t xml:space="preserve">This model assumes the existence of a reliable underlying communication structure among the Quay Crane Agents (QCAs), so the topology of </w:t>
      </w:r>
      <w:r w:rsidRPr="008D17F4">
        <w:t>the</w:t>
      </w:r>
      <w:r>
        <w:t xml:space="preserve"> physical communication network plays an important role here. We assume the agents have other adjacent </w:t>
      </w:r>
      <w:proofErr w:type="gramStart"/>
      <w:r>
        <w:t>agents</w:t>
      </w:r>
      <w:proofErr w:type="gramEnd"/>
      <w:r>
        <w:t xml:space="preserve"> addresses and can send messages to them. Also the delay in delivering a message is finite.</w:t>
      </w:r>
    </w:p>
    <w:p w:rsidR="00106D3A" w:rsidRDefault="00106D3A" w:rsidP="00106D3A">
      <w:r>
        <w:t>The basic idea of the backtracking algorithm is to construct a partial solution first, which an agent is assigned to a subset of tasks that satisfies all the original constraints within  the subset, and then to expand the partial solution to complete solution by adding new tasks, assigning new tasks will iterate until the partial solutions become complete. In our QCSP, there are initial non-overlapping tasks between cranes, and they are assigned to each QCA firstly. Then, the iteration to allocate remaining overlapping tasks is being started until all the tasks are allocated to all QCAs.</w:t>
      </w:r>
    </w:p>
    <w:p w:rsidR="00106D3A" w:rsidRDefault="00106D3A" w:rsidP="00106D3A"/>
    <w:p w:rsidR="00106D3A" w:rsidRDefault="00106D3A" w:rsidP="00106D3A">
      <w:r>
        <w:t xml:space="preserve">In ABT, agents are acting asynchronously and concurrently based on their local knowledge of their environment, they communicate with each other until they reach a complete solution. For example, each QCA has its own knowledge about number of the overlapping and non-overlapping tasks, number of its adjacent QCAs and so on. On the other hand, In order to avoid task assigning violations, the </w:t>
      </w:r>
      <w:proofErr w:type="gramStart"/>
      <w:r>
        <w:t>agents</w:t>
      </w:r>
      <w:proofErr w:type="gramEnd"/>
      <w:r>
        <w:t xml:space="preserve"> priority order is determined based on alphabetic order of their names and each agent tries to find a task in the </w:t>
      </w:r>
      <w:proofErr w:type="spellStart"/>
      <w:r>
        <w:t>sence</w:t>
      </w:r>
      <w:proofErr w:type="spellEnd"/>
      <w:r>
        <w:t xml:space="preserve"> of ABT algorithm which satisfies the constraints with the variables of higher priority agents. In other word, in QCSP, when a QCA assigns tasks for itself, the agent is strongly committed to the selected task, i.e., the selected task will never be changed unless an exhaustive search is being performed by a lower priority QCAs.</w:t>
      </w:r>
    </w:p>
    <w:p w:rsidR="00106D3A" w:rsidRDefault="00106D3A" w:rsidP="00106D3A"/>
    <w:p w:rsidR="00106D3A" w:rsidRDefault="00106D3A" w:rsidP="00106D3A"/>
    <w:p w:rsidR="00106D3A" w:rsidRPr="008A37FC" w:rsidRDefault="00106D3A" w:rsidP="00106D3A">
      <w:pPr>
        <w:jc w:val="left"/>
        <w:rPr>
          <w:rFonts w:asciiTheme="minorHAnsi" w:hAnsiTheme="minorHAnsi"/>
        </w:rPr>
      </w:pPr>
      <w:r w:rsidRPr="008A37FC">
        <w:rPr>
          <w:rFonts w:asciiTheme="minorHAnsi" w:hAnsiTheme="minorHAnsi"/>
        </w:rPr>
        <w:t>•</w:t>
      </w:r>
      <w:r>
        <w:rPr>
          <w:rFonts w:asciiTheme="minorHAnsi" w:hAnsiTheme="minorHAnsi"/>
          <w:b/>
          <w:bCs/>
        </w:rPr>
        <w:t xml:space="preserve"> </w:t>
      </w:r>
      <w:proofErr w:type="gramStart"/>
      <w:r w:rsidRPr="008A37FC">
        <w:rPr>
          <w:rFonts w:asciiTheme="minorHAnsi" w:hAnsiTheme="minorHAnsi"/>
          <w:b/>
          <w:bCs/>
        </w:rPr>
        <w:t>when</w:t>
      </w:r>
      <w:proofErr w:type="gramEnd"/>
      <w:r w:rsidRPr="008A37FC">
        <w:rPr>
          <w:rFonts w:asciiTheme="minorHAnsi" w:hAnsiTheme="minorHAnsi"/>
          <w:b/>
          <w:bCs/>
        </w:rPr>
        <w:t xml:space="preserve"> received</w:t>
      </w:r>
      <w:r w:rsidRPr="008A37FC">
        <w:rPr>
          <w:rFonts w:asciiTheme="minorHAnsi" w:hAnsiTheme="minorHAnsi"/>
        </w:rPr>
        <w:t xml:space="preserve"> </w:t>
      </w:r>
      <w:r>
        <w:rPr>
          <w:rFonts w:asciiTheme="minorHAnsi" w:hAnsiTheme="minorHAnsi"/>
        </w:rPr>
        <w:t>(</w:t>
      </w:r>
      <w:r w:rsidRPr="00824A66">
        <w:rPr>
          <w:rFonts w:asciiTheme="minorHAnsi" w:hAnsiTheme="minorHAnsi"/>
          <w:b/>
          <w:bCs/>
        </w:rPr>
        <w:t>ok?</w:t>
      </w:r>
      <w:r>
        <w:rPr>
          <w:rFonts w:asciiTheme="minorHAnsi" w:hAnsiTheme="minorHAnsi"/>
        </w:rPr>
        <w: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oMath>
      <w:r>
        <w:rPr>
          <w:rFonts w:asciiTheme="minorHAnsi" w:hAnsiTheme="minorHAnsi"/>
        </w:rPr>
        <w:t>))</w:t>
      </w:r>
      <w:r w:rsidRPr="008A37FC">
        <w:rPr>
          <w:rFonts w:asciiTheme="minorHAnsi" w:hAnsiTheme="minorHAnsi"/>
        </w:rPr>
        <w:t xml:space="preserve"> </w:t>
      </w:r>
      <w:r w:rsidRPr="008A37FC">
        <w:rPr>
          <w:rFonts w:asciiTheme="minorHAnsi" w:hAnsiTheme="minorHAnsi"/>
          <w:b/>
          <w:bCs/>
        </w:rPr>
        <w:t>do</w:t>
      </w:r>
    </w:p>
    <w:p w:rsidR="00106D3A" w:rsidRPr="008A37FC" w:rsidRDefault="00106D3A" w:rsidP="00106D3A">
      <w:pPr>
        <w:jc w:val="left"/>
        <w:rPr>
          <w:rFonts w:asciiTheme="minorHAnsi" w:hAnsiTheme="minorHAnsi"/>
        </w:rPr>
      </w:pPr>
      <w:r w:rsidRPr="008A37FC">
        <w:rPr>
          <w:rFonts w:asciiTheme="minorHAnsi" w:hAnsiTheme="minorHAnsi"/>
        </w:rPr>
        <w:t xml:space="preserve">1. </w:t>
      </w:r>
      <w:proofErr w:type="gramStart"/>
      <w:r w:rsidRPr="008A37FC">
        <w:rPr>
          <w:rFonts w:asciiTheme="minorHAnsi" w:hAnsiTheme="minorHAnsi"/>
        </w:rPr>
        <w:t>add</w:t>
      </w:r>
      <w:proofErr w:type="gramEnd"/>
      <w:r>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oMath>
      <w:r>
        <w:rPr>
          <w:rFonts w:asciiTheme="minorHAnsi" w:hAnsiTheme="minorHAnsi"/>
        </w:rPr>
        <w:t>)</w:t>
      </w:r>
      <w:r w:rsidRPr="008A37FC">
        <w:rPr>
          <w:rFonts w:asciiTheme="minorHAnsi" w:hAnsiTheme="minorHAnsi"/>
        </w:rPr>
        <w:t xml:space="preserve"> to </w:t>
      </w:r>
      <w:proofErr w:type="spellStart"/>
      <w:r w:rsidRPr="00760A36">
        <w:rPr>
          <w:rFonts w:asciiTheme="minorHAnsi" w:hAnsiTheme="minorHAnsi"/>
          <w:i/>
          <w:iCs/>
        </w:rPr>
        <w:t>Ag</w:t>
      </w:r>
      <w:r>
        <w:rPr>
          <w:rFonts w:asciiTheme="minorHAnsi" w:hAnsiTheme="minorHAnsi"/>
          <w:i/>
          <w:iCs/>
        </w:rPr>
        <w:t>ent_</w:t>
      </w:r>
      <w:r w:rsidRPr="00760A36">
        <w:rPr>
          <w:rFonts w:asciiTheme="minorHAnsi" w:hAnsiTheme="minorHAnsi"/>
          <w:i/>
          <w:iCs/>
        </w:rPr>
        <w:t>View</w:t>
      </w:r>
      <w:proofErr w:type="spellEnd"/>
      <w:r w:rsidRPr="008A37FC">
        <w:rPr>
          <w:rFonts w:asciiTheme="minorHAnsi" w:hAnsiTheme="minorHAnsi"/>
        </w:rPr>
        <w:t>;</w:t>
      </w:r>
    </w:p>
    <w:p w:rsidR="00106D3A" w:rsidRPr="008A37FC" w:rsidRDefault="00106D3A" w:rsidP="00106D3A">
      <w:pPr>
        <w:jc w:val="left"/>
        <w:rPr>
          <w:rFonts w:asciiTheme="minorHAnsi" w:hAnsiTheme="minorHAnsi"/>
        </w:rPr>
      </w:pPr>
      <w:r w:rsidRPr="008A37FC">
        <w:rPr>
          <w:rFonts w:asciiTheme="minorHAnsi" w:hAnsiTheme="minorHAnsi"/>
        </w:rPr>
        <w:t xml:space="preserve">2. </w:t>
      </w:r>
      <w:proofErr w:type="spellStart"/>
      <w:r w:rsidRPr="00DA4093">
        <w:rPr>
          <w:rFonts w:asciiTheme="minorHAnsi" w:hAnsiTheme="minorHAnsi"/>
          <w:b/>
          <w:bCs/>
        </w:rPr>
        <w:t>check_agent_</w:t>
      </w:r>
      <w:proofErr w:type="gramStart"/>
      <w:r w:rsidRPr="00DA4093">
        <w:rPr>
          <w:rFonts w:asciiTheme="minorHAnsi" w:hAnsiTheme="minorHAnsi"/>
          <w:b/>
          <w:bCs/>
        </w:rPr>
        <w:t>view</w:t>
      </w:r>
      <w:proofErr w:type="spellEnd"/>
      <w:r w:rsidRPr="008A37FC">
        <w:rPr>
          <w:rFonts w:asciiTheme="minorHAnsi" w:hAnsiTheme="minorHAnsi"/>
        </w:rPr>
        <w:t xml:space="preserve"> ;</w:t>
      </w:r>
      <w:proofErr w:type="gramEnd"/>
      <w:r w:rsidRPr="008A37FC">
        <w:rPr>
          <w:rFonts w:asciiTheme="minorHAnsi" w:hAnsiTheme="minorHAnsi"/>
        </w:rPr>
        <w:t xml:space="preserve"> </w:t>
      </w:r>
      <w:r w:rsidRPr="00DA4093">
        <w:rPr>
          <w:rFonts w:asciiTheme="minorHAnsi" w:hAnsiTheme="minorHAnsi"/>
          <w:b/>
          <w:bCs/>
        </w:rPr>
        <w:t>end_ do</w:t>
      </w:r>
      <w:r w:rsidRPr="008A37FC">
        <w:rPr>
          <w:rFonts w:asciiTheme="minorHAnsi" w:hAnsiTheme="minorHAnsi"/>
        </w:rPr>
        <w:t>;</w:t>
      </w:r>
    </w:p>
    <w:p w:rsidR="00106D3A" w:rsidRDefault="00106D3A" w:rsidP="00106D3A">
      <w:pPr>
        <w:jc w:val="left"/>
        <w:rPr>
          <w:rFonts w:asciiTheme="minorHAnsi" w:hAnsiTheme="minorHAnsi"/>
        </w:rPr>
      </w:pPr>
    </w:p>
    <w:p w:rsidR="00106D3A" w:rsidRPr="008A37FC" w:rsidRDefault="00106D3A" w:rsidP="00106D3A">
      <w:pPr>
        <w:jc w:val="left"/>
        <w:rPr>
          <w:rFonts w:asciiTheme="minorHAnsi" w:hAnsiTheme="minorHAnsi"/>
        </w:rPr>
      </w:pPr>
      <w:r w:rsidRPr="008A37FC">
        <w:rPr>
          <w:rFonts w:asciiTheme="minorHAnsi" w:hAnsiTheme="minorHAnsi"/>
        </w:rPr>
        <w:t xml:space="preserve">• </w:t>
      </w:r>
      <w:proofErr w:type="gramStart"/>
      <w:r w:rsidRPr="00D0492D">
        <w:rPr>
          <w:rFonts w:asciiTheme="minorHAnsi" w:hAnsiTheme="minorHAnsi"/>
          <w:b/>
          <w:bCs/>
        </w:rPr>
        <w:t>when</w:t>
      </w:r>
      <w:proofErr w:type="gramEnd"/>
      <w:r w:rsidRPr="00D0492D">
        <w:rPr>
          <w:rFonts w:asciiTheme="minorHAnsi" w:hAnsiTheme="minorHAnsi"/>
          <w:b/>
          <w:bCs/>
        </w:rPr>
        <w:t xml:space="preserve"> received</w:t>
      </w:r>
      <w:r w:rsidRPr="008A37FC">
        <w:rPr>
          <w:rFonts w:asciiTheme="minorHAnsi" w:hAnsiTheme="minorHAnsi"/>
        </w:rPr>
        <w:t xml:space="preserve"> (</w:t>
      </w:r>
      <w:proofErr w:type="spellStart"/>
      <w:r w:rsidRPr="00D0492D">
        <w:rPr>
          <w:rFonts w:asciiTheme="minorHAnsi" w:hAnsiTheme="minorHAnsi"/>
          <w:b/>
          <w:bCs/>
        </w:rPr>
        <w:t>Nogood</w:t>
      </w:r>
      <w:proofErr w:type="spellEnd"/>
      <w:r w:rsidRPr="008A37FC">
        <w:rPr>
          <w:rFonts w:asciiTheme="minorHAnsi" w:hAnsiTheme="minorHAnsi"/>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oMath>
      <w:r w:rsidRPr="008A37FC">
        <w:rPr>
          <w:rFonts w:asciiTheme="minorHAnsi" w:hAnsiTheme="minorHAnsi"/>
        </w:rPr>
        <w:t xml:space="preserve">, nogood) </w:t>
      </w:r>
      <w:r w:rsidRPr="00907BC8">
        <w:rPr>
          <w:rFonts w:asciiTheme="minorHAnsi" w:hAnsiTheme="minorHAnsi"/>
          <w:b/>
          <w:bCs/>
        </w:rPr>
        <w:t>do</w:t>
      </w:r>
    </w:p>
    <w:p w:rsidR="00106D3A" w:rsidRPr="008A37FC" w:rsidRDefault="00106D3A" w:rsidP="00106D3A">
      <w:pPr>
        <w:jc w:val="left"/>
        <w:rPr>
          <w:rFonts w:asciiTheme="minorHAnsi" w:hAnsiTheme="minorHAnsi"/>
        </w:rPr>
      </w:pPr>
      <w:r w:rsidRPr="008A37FC">
        <w:rPr>
          <w:rFonts w:asciiTheme="minorHAnsi" w:hAnsiTheme="minorHAnsi"/>
        </w:rPr>
        <w:t xml:space="preserve">1. </w:t>
      </w:r>
      <w:proofErr w:type="gramStart"/>
      <w:r w:rsidRPr="008A37FC">
        <w:rPr>
          <w:rFonts w:asciiTheme="minorHAnsi" w:hAnsiTheme="minorHAnsi"/>
        </w:rPr>
        <w:t>add</w:t>
      </w:r>
      <w:proofErr w:type="gramEnd"/>
      <w:r w:rsidRPr="008A37FC">
        <w:rPr>
          <w:rFonts w:asciiTheme="minorHAnsi" w:hAnsiTheme="minorHAnsi"/>
        </w:rPr>
        <w:t xml:space="preserve"> </w:t>
      </w:r>
      <w:proofErr w:type="spellStart"/>
      <w:r w:rsidRPr="008A37FC">
        <w:rPr>
          <w:rFonts w:asciiTheme="minorHAnsi" w:hAnsiTheme="minorHAnsi"/>
        </w:rPr>
        <w:t>Nogoo</w:t>
      </w:r>
      <w:r>
        <w:rPr>
          <w:rFonts w:asciiTheme="minorHAnsi" w:hAnsiTheme="minorHAnsi"/>
        </w:rPr>
        <w:t>d</w:t>
      </w:r>
      <w:proofErr w:type="spellEnd"/>
      <w:r>
        <w:rPr>
          <w:rFonts w:asciiTheme="minorHAnsi" w:hAnsiTheme="minorHAnsi"/>
        </w:rPr>
        <w:t xml:space="preserve"> to </w:t>
      </w:r>
      <w:proofErr w:type="spellStart"/>
      <w:r>
        <w:rPr>
          <w:rFonts w:asciiTheme="minorHAnsi" w:hAnsiTheme="minorHAnsi"/>
        </w:rPr>
        <w:t>Nogoo</w:t>
      </w:r>
      <w:r w:rsidRPr="008A37FC">
        <w:rPr>
          <w:rFonts w:asciiTheme="minorHAnsi" w:hAnsiTheme="minorHAnsi"/>
        </w:rPr>
        <w:t>d</w:t>
      </w:r>
      <w:proofErr w:type="spellEnd"/>
      <w:r w:rsidRPr="008A37FC">
        <w:rPr>
          <w:rFonts w:asciiTheme="minorHAnsi" w:hAnsiTheme="minorHAnsi"/>
        </w:rPr>
        <w:t xml:space="preserve"> list;</w:t>
      </w:r>
    </w:p>
    <w:p w:rsidR="00106D3A" w:rsidRPr="008A37FC" w:rsidRDefault="00106D3A" w:rsidP="00106D3A">
      <w:pPr>
        <w:jc w:val="left"/>
        <w:rPr>
          <w:rFonts w:asciiTheme="minorHAnsi" w:hAnsiTheme="minorHAnsi"/>
        </w:rPr>
      </w:pPr>
      <w:r>
        <w:rPr>
          <w:rFonts w:asciiTheme="minorHAnsi" w:hAnsiTheme="minorHAnsi"/>
        </w:rPr>
        <w:t xml:space="preserve">2. </w:t>
      </w:r>
      <w:proofErr w:type="gramStart"/>
      <w:r w:rsidRPr="008C4CA3">
        <w:rPr>
          <w:rFonts w:asciiTheme="minorHAnsi" w:hAnsiTheme="minorHAnsi"/>
          <w:b/>
          <w:bCs/>
        </w:rPr>
        <w:t>when</w:t>
      </w:r>
      <w:proofErr w:type="gramEnd"/>
      <w:r w:rsidRPr="008A37FC">
        <w:rPr>
          <w:rFonts w:asciiTheme="minorHAnsi" w:hAnsiTheme="minorHAnsi"/>
        </w:rPr>
        <w:t xml:space="preserve"> </w:t>
      </w:r>
      <w:proofErr w:type="spellStart"/>
      <w:r w:rsidRPr="000109AA">
        <w:rPr>
          <w:rFonts w:asciiTheme="minorHAnsi" w:hAnsiTheme="minorHAnsi"/>
          <w:i/>
          <w:iCs/>
        </w:rPr>
        <w:t>Nogood</w:t>
      </w:r>
      <w:proofErr w:type="spellEnd"/>
      <w:r>
        <w:rPr>
          <w:rFonts w:asciiTheme="minorHAnsi" w:hAnsiTheme="minorHAnsi"/>
        </w:rPr>
        <w:t xml:space="preserve"> contai</w:t>
      </w:r>
      <w:r w:rsidRPr="008A37FC">
        <w:rPr>
          <w:rFonts w:asciiTheme="minorHAnsi" w:hAnsiTheme="minorHAnsi"/>
        </w:rPr>
        <w:t>ns</w:t>
      </w:r>
      <w:r>
        <w:rPr>
          <w:rFonts w:asciiTheme="minorHAnsi" w:hAnsiTheme="minorHAnsi"/>
        </w:rPr>
        <w:t xml:space="preserve"> </w:t>
      </w:r>
      <w:r w:rsidRPr="008A37FC">
        <w:rPr>
          <w:rFonts w:asciiTheme="minorHAnsi" w:hAnsiTheme="minorHAnsi"/>
        </w:rPr>
        <w:t xml:space="preserve">an agent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8A37FC">
        <w:rPr>
          <w:rFonts w:asciiTheme="minorHAnsi" w:hAnsiTheme="minorHAnsi"/>
        </w:rPr>
        <w:t xml:space="preserve"> that is not its </w:t>
      </w:r>
      <w:r>
        <w:rPr>
          <w:rFonts w:asciiTheme="minorHAnsi" w:hAnsiTheme="minorHAnsi"/>
        </w:rPr>
        <w:t xml:space="preserve">         </w:t>
      </w:r>
      <w:r w:rsidRPr="008A37FC">
        <w:rPr>
          <w:rFonts w:asciiTheme="minorHAnsi" w:hAnsiTheme="minorHAnsi"/>
        </w:rPr>
        <w:t>nei</w:t>
      </w:r>
      <w:r>
        <w:rPr>
          <w:rFonts w:asciiTheme="minorHAnsi" w:hAnsiTheme="minorHAnsi"/>
        </w:rPr>
        <w:t>ghb</w:t>
      </w:r>
      <w:r w:rsidRPr="008A37FC">
        <w:rPr>
          <w:rFonts w:asciiTheme="minorHAnsi" w:hAnsiTheme="minorHAnsi"/>
        </w:rPr>
        <w:t xml:space="preserve">or </w:t>
      </w:r>
      <w:r w:rsidRPr="00F72699">
        <w:rPr>
          <w:rFonts w:asciiTheme="minorHAnsi" w:hAnsiTheme="minorHAnsi"/>
          <w:b/>
          <w:bCs/>
        </w:rPr>
        <w:t>do</w:t>
      </w:r>
    </w:p>
    <w:p w:rsidR="00106D3A" w:rsidRPr="008A37FC" w:rsidRDefault="00106D3A" w:rsidP="00106D3A">
      <w:pPr>
        <w:jc w:val="left"/>
        <w:rPr>
          <w:rFonts w:asciiTheme="minorHAnsi" w:hAnsiTheme="minorHAnsi"/>
        </w:rPr>
      </w:pPr>
      <w:r>
        <w:rPr>
          <w:rFonts w:asciiTheme="minorHAnsi" w:hAnsiTheme="minorHAnsi"/>
        </w:rPr>
        <w:t xml:space="preserve">3.    </w:t>
      </w:r>
      <w:proofErr w:type="gramStart"/>
      <w:r w:rsidRPr="008A37FC">
        <w:rPr>
          <w:rFonts w:asciiTheme="minorHAnsi" w:hAnsiTheme="minorHAnsi"/>
        </w:rPr>
        <w:t>request</w:t>
      </w:r>
      <w:proofErr w:type="gramEnd"/>
      <w:r w:rsidRPr="008A37FC">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8A37FC">
        <w:rPr>
          <w:rFonts w:asciiTheme="minorHAnsi" w:hAnsiTheme="minorHAnsi"/>
        </w:rPr>
        <w:t xml:space="preserve"> to add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8A37FC">
        <w:rPr>
          <w:rFonts w:asciiTheme="minorHAnsi" w:hAnsiTheme="minorHAnsi"/>
        </w:rPr>
        <w:t xml:space="preserve"> as a neighbor,</w:t>
      </w:r>
    </w:p>
    <w:p w:rsidR="00106D3A" w:rsidRPr="008A37FC" w:rsidRDefault="00106D3A" w:rsidP="00106D3A">
      <w:pPr>
        <w:jc w:val="left"/>
        <w:rPr>
          <w:rFonts w:asciiTheme="minorHAnsi" w:hAnsiTheme="minorHAnsi"/>
        </w:rPr>
      </w:pPr>
      <w:r w:rsidRPr="008A37FC">
        <w:rPr>
          <w:rFonts w:asciiTheme="minorHAnsi" w:hAnsiTheme="minorHAnsi"/>
        </w:rPr>
        <w:t xml:space="preserve">4. </w:t>
      </w:r>
      <w:r>
        <w:rPr>
          <w:rFonts w:asciiTheme="minorHAnsi" w:hAnsiTheme="minorHAnsi"/>
        </w:rPr>
        <w:t xml:space="preserve">      </w:t>
      </w:r>
      <w:proofErr w:type="gramStart"/>
      <w:r w:rsidRPr="008A37FC">
        <w:rPr>
          <w:rFonts w:asciiTheme="minorHAnsi" w:hAnsiTheme="minorHAnsi"/>
        </w:rPr>
        <w:t>and</w:t>
      </w:r>
      <w:proofErr w:type="gramEnd"/>
      <w:r w:rsidRPr="008A37FC">
        <w:rPr>
          <w:rFonts w:asciiTheme="minorHAnsi" w:hAnsiTheme="minorHAnsi"/>
        </w:rPr>
        <w:t xml:space="preserve"> add</w:t>
      </w:r>
      <w:r>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m:t>
            </m:r>
          </m:sub>
        </m:sSub>
      </m:oMath>
      <w:r>
        <w:rPr>
          <w:rFonts w:asciiTheme="minorHAnsi" w:hAnsiTheme="minorHAnsi"/>
        </w:rPr>
        <w:t>)</w:t>
      </w:r>
      <w:r w:rsidRPr="008A37FC">
        <w:rPr>
          <w:rFonts w:asciiTheme="minorHAnsi" w:hAnsiTheme="minorHAnsi"/>
        </w:rPr>
        <w:t xml:space="preserve"> to </w:t>
      </w:r>
      <w:r w:rsidRPr="00B66B62">
        <w:rPr>
          <w:rFonts w:asciiTheme="minorHAnsi" w:hAnsiTheme="minorHAnsi"/>
          <w:i/>
          <w:iCs/>
        </w:rPr>
        <w:t>Agent_ View</w:t>
      </w:r>
      <w:r w:rsidRPr="008A37FC">
        <w:rPr>
          <w:rFonts w:asciiTheme="minorHAnsi" w:hAnsiTheme="minorHAnsi"/>
        </w:rPr>
        <w:t xml:space="preserve"> ; </w:t>
      </w:r>
      <w:r w:rsidRPr="00B66B62">
        <w:rPr>
          <w:rFonts w:asciiTheme="minorHAnsi" w:hAnsiTheme="minorHAnsi"/>
          <w:b/>
          <w:bCs/>
        </w:rPr>
        <w:t>end_ do</w:t>
      </w:r>
      <w:r w:rsidRPr="008A37FC">
        <w:rPr>
          <w:rFonts w:asciiTheme="minorHAnsi" w:hAnsiTheme="minorHAnsi"/>
        </w:rPr>
        <w:t>;</w:t>
      </w:r>
    </w:p>
    <w:p w:rsidR="00106D3A" w:rsidRPr="008A37FC" w:rsidRDefault="00106D3A" w:rsidP="00106D3A">
      <w:pPr>
        <w:jc w:val="left"/>
        <w:rPr>
          <w:rFonts w:asciiTheme="minorHAnsi" w:hAnsiTheme="minorHAnsi"/>
        </w:rPr>
      </w:pPr>
      <w:r w:rsidRPr="008A37FC">
        <w:rPr>
          <w:rFonts w:asciiTheme="minorHAnsi" w:hAnsiTheme="minorHAnsi"/>
        </w:rPr>
        <w:t xml:space="preserve">5. </w:t>
      </w:r>
      <w:r>
        <w:rPr>
          <w:rFonts w:asciiTheme="minorHAnsi" w:hAnsiTheme="minorHAnsi"/>
        </w:rPr>
        <w:t xml:space="preserve">      </w:t>
      </w:r>
      <w:proofErr w:type="gramStart"/>
      <w:r w:rsidRPr="00B805BE">
        <w:rPr>
          <w:rFonts w:asciiTheme="minorHAnsi" w:hAnsiTheme="minorHAnsi"/>
          <w:i/>
          <w:iCs/>
        </w:rPr>
        <w:t>old</w:t>
      </w:r>
      <w:proofErr w:type="gramEnd"/>
      <w:r w:rsidRPr="00B805BE">
        <w:rPr>
          <w:rFonts w:asciiTheme="minorHAnsi" w:hAnsiTheme="minorHAnsi"/>
          <w:i/>
          <w:iCs/>
        </w:rPr>
        <w:t>_ value</w:t>
      </w:r>
      <w:r w:rsidRPr="008A37FC">
        <w:rPr>
          <w:rFonts w:asciiTheme="minorHAnsi" w:hAnsiTheme="minorHAnsi"/>
        </w:rPr>
        <w:t xml:space="preserve"> </w:t>
      </w:r>
      <w:r>
        <w:t>←</w:t>
      </w:r>
      <w:r>
        <w:rPr>
          <w:rFonts w:asciiTheme="minorHAnsi" w:hAnsiTheme="minorHAnsi"/>
        </w:rPr>
        <w:t xml:space="preserve"> </w:t>
      </w:r>
      <w:proofErr w:type="spellStart"/>
      <w:r w:rsidRPr="001D1F8F">
        <w:rPr>
          <w:rFonts w:asciiTheme="minorHAnsi" w:hAnsiTheme="minorHAnsi"/>
          <w:i/>
          <w:iCs/>
        </w:rPr>
        <w:t>current_value</w:t>
      </w:r>
      <w:proofErr w:type="spellEnd"/>
      <w:r w:rsidRPr="008A37FC">
        <w:rPr>
          <w:rFonts w:asciiTheme="minorHAnsi" w:hAnsiTheme="minorHAnsi"/>
        </w:rPr>
        <w:t xml:space="preserve">; </w:t>
      </w:r>
      <w:r w:rsidRPr="00D34D6D">
        <w:rPr>
          <w:rFonts w:asciiTheme="minorHAnsi" w:hAnsiTheme="minorHAnsi"/>
          <w:b/>
          <w:bCs/>
        </w:rPr>
        <w:t xml:space="preserve">check_ </w:t>
      </w:r>
      <w:proofErr w:type="spellStart"/>
      <w:r w:rsidRPr="00D34D6D">
        <w:rPr>
          <w:rFonts w:asciiTheme="minorHAnsi" w:hAnsiTheme="minorHAnsi"/>
          <w:b/>
          <w:bCs/>
        </w:rPr>
        <w:t>agent_view</w:t>
      </w:r>
      <w:proofErr w:type="spellEnd"/>
      <w:r w:rsidRPr="008A37FC">
        <w:rPr>
          <w:rFonts w:asciiTheme="minorHAnsi" w:hAnsiTheme="minorHAnsi"/>
        </w:rPr>
        <w:t>;</w:t>
      </w:r>
    </w:p>
    <w:p w:rsidR="00106D3A" w:rsidRPr="008A37FC" w:rsidRDefault="00106D3A" w:rsidP="00106D3A">
      <w:pPr>
        <w:jc w:val="left"/>
        <w:rPr>
          <w:rFonts w:asciiTheme="minorHAnsi" w:hAnsiTheme="minorHAnsi"/>
        </w:rPr>
      </w:pPr>
      <w:r w:rsidRPr="008A37FC">
        <w:rPr>
          <w:rFonts w:asciiTheme="minorHAnsi" w:hAnsiTheme="minorHAnsi"/>
        </w:rPr>
        <w:t xml:space="preserve">6. </w:t>
      </w:r>
      <w:r>
        <w:rPr>
          <w:rFonts w:asciiTheme="minorHAnsi" w:hAnsiTheme="minorHAnsi"/>
          <w:b/>
          <w:bCs/>
        </w:rPr>
        <w:t xml:space="preserve">      </w:t>
      </w:r>
      <w:proofErr w:type="gramStart"/>
      <w:r w:rsidRPr="00C264F2">
        <w:rPr>
          <w:rFonts w:asciiTheme="minorHAnsi" w:hAnsiTheme="minorHAnsi"/>
          <w:b/>
          <w:bCs/>
        </w:rPr>
        <w:t>when</w:t>
      </w:r>
      <w:proofErr w:type="gramEnd"/>
      <w:r>
        <w:rPr>
          <w:rFonts w:asciiTheme="minorHAnsi" w:hAnsiTheme="minorHAnsi"/>
        </w:rPr>
        <w:t xml:space="preserve"> </w:t>
      </w:r>
      <w:proofErr w:type="spellStart"/>
      <w:r w:rsidRPr="00C264F2">
        <w:rPr>
          <w:rFonts w:asciiTheme="minorHAnsi" w:hAnsiTheme="minorHAnsi"/>
          <w:i/>
          <w:iCs/>
        </w:rPr>
        <w:t>old_value</w:t>
      </w:r>
      <w:proofErr w:type="spellEnd"/>
      <w:r w:rsidRPr="008A37FC">
        <w:rPr>
          <w:rFonts w:asciiTheme="minorHAnsi" w:hAnsiTheme="minorHAnsi"/>
        </w:rPr>
        <w:t xml:space="preserve"> = </w:t>
      </w:r>
      <w:proofErr w:type="spellStart"/>
      <w:r w:rsidRPr="00AC01BC">
        <w:rPr>
          <w:rFonts w:asciiTheme="minorHAnsi" w:hAnsiTheme="minorHAnsi"/>
          <w:i/>
          <w:iCs/>
        </w:rPr>
        <w:t>current_value</w:t>
      </w:r>
      <w:proofErr w:type="spellEnd"/>
      <w:r w:rsidRPr="008A37FC">
        <w:rPr>
          <w:rFonts w:asciiTheme="minorHAnsi" w:hAnsiTheme="minorHAnsi"/>
        </w:rPr>
        <w:t xml:space="preserve"> </w:t>
      </w:r>
      <w:r w:rsidRPr="00AC01BC">
        <w:rPr>
          <w:rFonts w:asciiTheme="minorHAnsi" w:hAnsiTheme="minorHAnsi"/>
          <w:b/>
          <w:bCs/>
        </w:rPr>
        <w:t>do</w:t>
      </w:r>
    </w:p>
    <w:p w:rsidR="00106D3A" w:rsidRDefault="00106D3A" w:rsidP="00106D3A">
      <w:pPr>
        <w:jc w:val="left"/>
        <w:rPr>
          <w:rFonts w:asciiTheme="minorHAnsi" w:hAnsiTheme="minorHAnsi"/>
        </w:rPr>
      </w:pPr>
      <w:r w:rsidRPr="008A37FC">
        <w:rPr>
          <w:rFonts w:asciiTheme="minorHAnsi" w:hAnsiTheme="minorHAnsi"/>
        </w:rPr>
        <w:t>7.</w:t>
      </w:r>
      <w:r>
        <w:rPr>
          <w:rFonts w:asciiTheme="minorHAnsi" w:hAnsiTheme="minorHAnsi"/>
        </w:rPr>
        <w:t xml:space="preserve">         </w:t>
      </w:r>
      <w:proofErr w:type="gramStart"/>
      <w:r w:rsidRPr="008A37FC">
        <w:rPr>
          <w:rFonts w:asciiTheme="minorHAnsi" w:hAnsiTheme="minorHAnsi"/>
        </w:rPr>
        <w:t>send</w:t>
      </w:r>
      <w:proofErr w:type="gramEnd"/>
      <w:r w:rsidRPr="008A37FC">
        <w:rPr>
          <w:rFonts w:asciiTheme="minorHAnsi" w:hAnsiTheme="minorHAnsi"/>
        </w:rPr>
        <w:t xml:space="preserve"> </w:t>
      </w:r>
      <w:r>
        <w:rPr>
          <w:rFonts w:asciiTheme="minorHAnsi" w:hAnsiTheme="minorHAnsi"/>
        </w:rPr>
        <w:t>(</w:t>
      </w:r>
      <w:r w:rsidRPr="006E607F">
        <w:rPr>
          <w:rFonts w:asciiTheme="minorHAnsi" w:hAnsiTheme="minorHAnsi"/>
          <w:b/>
          <w:bCs/>
        </w:rPr>
        <w:t>ok?</w:t>
      </w:r>
      <w:r>
        <w:rPr>
          <w:rFonts w:asciiTheme="minorHAnsi" w:hAnsiTheme="minorHAnsi"/>
          <w:b/>
          <w:bCs/>
        </w:rPr>
        <w:t xml:space="preserve">, </w:t>
      </w:r>
      <w:r>
        <w:rPr>
          <w:rFonts w:asciiTheme="minorHAnsi" w:hAnsiTheme="minorHAnsi"/>
        </w:rPr>
        <w:t>(</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asciiTheme="minorHAnsi" w:hAnsiTheme="minorHAnsi"/>
        </w:rPr>
        <w:t xml:space="preserve">, </w:t>
      </w:r>
      <w:proofErr w:type="spellStart"/>
      <w:r w:rsidRPr="001D1F8F">
        <w:rPr>
          <w:rFonts w:asciiTheme="minorHAnsi" w:hAnsiTheme="minorHAnsi"/>
          <w:i/>
          <w:iCs/>
        </w:rPr>
        <w:t>current_value</w:t>
      </w:r>
      <w:proofErr w:type="spellEnd"/>
      <w:r>
        <w:rPr>
          <w:rFonts w:asciiTheme="minorHAnsi" w:hAnsiTheme="minorHAnsi"/>
        </w:rPr>
        <w:t xml:space="preserve">)) 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asciiTheme="minorHAnsi" w:hAnsiTheme="minorHAnsi"/>
        </w:rPr>
        <w:t xml:space="preserve">; </w:t>
      </w:r>
      <w:r w:rsidRPr="00B66B62">
        <w:rPr>
          <w:rFonts w:asciiTheme="minorHAnsi" w:hAnsiTheme="minorHAnsi"/>
          <w:b/>
          <w:bCs/>
        </w:rPr>
        <w:t>end_ do</w:t>
      </w:r>
      <w:r w:rsidRPr="008A37FC">
        <w:rPr>
          <w:rFonts w:asciiTheme="minorHAnsi" w:hAnsiTheme="minorHAnsi"/>
        </w:rPr>
        <w:t>;</w:t>
      </w:r>
      <w:r w:rsidRPr="00267E6C">
        <w:rPr>
          <w:rFonts w:asciiTheme="minorHAnsi" w:hAnsiTheme="minorHAnsi"/>
          <w:b/>
          <w:bCs/>
        </w:rPr>
        <w:t xml:space="preserve"> </w:t>
      </w:r>
      <w:r w:rsidRPr="00B66B62">
        <w:rPr>
          <w:rFonts w:asciiTheme="minorHAnsi" w:hAnsiTheme="minorHAnsi"/>
          <w:b/>
          <w:bCs/>
        </w:rPr>
        <w:t>end_ do</w:t>
      </w:r>
      <w:r w:rsidRPr="008A37FC">
        <w:rPr>
          <w:rFonts w:asciiTheme="minorHAnsi" w:hAnsiTheme="minorHAnsi"/>
        </w:rPr>
        <w:t>;</w:t>
      </w:r>
    </w:p>
    <w:p w:rsidR="00106D3A" w:rsidRPr="008A37FC" w:rsidRDefault="00106D3A" w:rsidP="00106D3A">
      <w:pPr>
        <w:jc w:val="left"/>
        <w:rPr>
          <w:rFonts w:asciiTheme="minorHAnsi" w:hAnsiTheme="minorHAnsi"/>
        </w:rPr>
      </w:pPr>
    </w:p>
    <w:p w:rsidR="00106D3A" w:rsidRDefault="00106D3A" w:rsidP="00106D3A">
      <w:pPr>
        <w:jc w:val="left"/>
        <w:rPr>
          <w:rFonts w:asciiTheme="minorHAnsi" w:hAnsiTheme="minorHAnsi"/>
        </w:rPr>
      </w:pPr>
    </w:p>
    <w:p w:rsidR="00106D3A" w:rsidRPr="008A37FC" w:rsidRDefault="00106D3A" w:rsidP="00106D3A">
      <w:pPr>
        <w:jc w:val="left"/>
        <w:rPr>
          <w:rFonts w:asciiTheme="minorHAnsi" w:hAnsiTheme="minorHAnsi"/>
        </w:rPr>
      </w:pPr>
      <w:proofErr w:type="gramStart"/>
      <w:r w:rsidRPr="008A37FC">
        <w:rPr>
          <w:rFonts w:asciiTheme="minorHAnsi" w:hAnsiTheme="minorHAnsi"/>
        </w:rPr>
        <w:t>procedure</w:t>
      </w:r>
      <w:proofErr w:type="gramEnd"/>
      <w:r w:rsidRPr="008A37FC">
        <w:rPr>
          <w:rFonts w:asciiTheme="minorHAnsi" w:hAnsiTheme="minorHAnsi"/>
        </w:rPr>
        <w:t xml:space="preserve"> </w:t>
      </w:r>
      <w:proofErr w:type="spellStart"/>
      <w:r w:rsidRPr="006C3979">
        <w:rPr>
          <w:rFonts w:asciiTheme="minorHAnsi" w:hAnsiTheme="minorHAnsi"/>
          <w:b/>
          <w:bCs/>
        </w:rPr>
        <w:t>check_agent_view</w:t>
      </w:r>
      <w:proofErr w:type="spellEnd"/>
    </w:p>
    <w:p w:rsidR="00106D3A" w:rsidRPr="008A37FC" w:rsidRDefault="00106D3A" w:rsidP="00106D3A">
      <w:pPr>
        <w:jc w:val="left"/>
        <w:rPr>
          <w:rFonts w:asciiTheme="minorHAnsi" w:hAnsiTheme="minorHAnsi"/>
        </w:rPr>
      </w:pPr>
      <w:r w:rsidRPr="008A37FC">
        <w:rPr>
          <w:rFonts w:asciiTheme="minorHAnsi" w:hAnsiTheme="minorHAnsi"/>
        </w:rPr>
        <w:t xml:space="preserve">1. </w:t>
      </w:r>
      <w:proofErr w:type="gramStart"/>
      <w:r w:rsidRPr="00B6542B">
        <w:rPr>
          <w:rFonts w:asciiTheme="minorHAnsi" w:hAnsiTheme="minorHAnsi"/>
          <w:b/>
          <w:bCs/>
        </w:rPr>
        <w:t>when</w:t>
      </w:r>
      <w:proofErr w:type="gramEnd"/>
      <w:r w:rsidRPr="008A37FC">
        <w:rPr>
          <w:rFonts w:asciiTheme="minorHAnsi" w:hAnsiTheme="minorHAnsi"/>
        </w:rPr>
        <w:t xml:space="preserve"> </w:t>
      </w:r>
      <w:proofErr w:type="spellStart"/>
      <w:r w:rsidRPr="00466B5B">
        <w:rPr>
          <w:rFonts w:asciiTheme="minorHAnsi" w:hAnsiTheme="minorHAnsi"/>
          <w:i/>
          <w:iCs/>
        </w:rPr>
        <w:t>Agent</w:t>
      </w:r>
      <w:r>
        <w:rPr>
          <w:rFonts w:asciiTheme="minorHAnsi" w:hAnsiTheme="minorHAnsi"/>
          <w:i/>
          <w:iCs/>
        </w:rPr>
        <w:t>_</w:t>
      </w:r>
      <w:r w:rsidRPr="00466B5B">
        <w:rPr>
          <w:rFonts w:asciiTheme="minorHAnsi" w:hAnsiTheme="minorHAnsi"/>
          <w:i/>
          <w:iCs/>
        </w:rPr>
        <w:t>View</w:t>
      </w:r>
      <w:proofErr w:type="spellEnd"/>
      <w:r w:rsidRPr="008A37FC">
        <w:rPr>
          <w:rFonts w:asciiTheme="minorHAnsi" w:hAnsiTheme="minorHAnsi"/>
        </w:rPr>
        <w:t xml:space="preserve"> and </w:t>
      </w:r>
      <w:proofErr w:type="spellStart"/>
      <w:r w:rsidRPr="00466B5B">
        <w:rPr>
          <w:rFonts w:asciiTheme="minorHAnsi" w:hAnsiTheme="minorHAnsi"/>
          <w:i/>
          <w:iCs/>
        </w:rPr>
        <w:t>current_value</w:t>
      </w:r>
      <w:proofErr w:type="spellEnd"/>
      <w:r w:rsidRPr="008A37FC">
        <w:rPr>
          <w:rFonts w:asciiTheme="minorHAnsi" w:hAnsiTheme="minorHAnsi"/>
        </w:rPr>
        <w:t xml:space="preserve"> are not consistent </w:t>
      </w:r>
      <w:r w:rsidRPr="00974AC4">
        <w:rPr>
          <w:rFonts w:asciiTheme="minorHAnsi" w:hAnsiTheme="minorHAnsi"/>
          <w:b/>
          <w:bCs/>
        </w:rPr>
        <w:t>do</w:t>
      </w:r>
    </w:p>
    <w:p w:rsidR="00106D3A" w:rsidRPr="008A37FC" w:rsidRDefault="00106D3A" w:rsidP="00106D3A">
      <w:pPr>
        <w:jc w:val="left"/>
        <w:rPr>
          <w:rFonts w:asciiTheme="minorHAnsi" w:hAnsiTheme="minorHAnsi"/>
        </w:rPr>
      </w:pPr>
      <w:r w:rsidRPr="008A37FC">
        <w:rPr>
          <w:rFonts w:asciiTheme="minorHAnsi" w:hAnsiTheme="minorHAnsi"/>
        </w:rPr>
        <w:t xml:space="preserve">2. </w:t>
      </w:r>
      <w:r>
        <w:rPr>
          <w:rFonts w:asciiTheme="minorHAnsi" w:hAnsiTheme="minorHAnsi"/>
        </w:rPr>
        <w:t xml:space="preserve">   </w:t>
      </w:r>
      <w:proofErr w:type="gramStart"/>
      <w:r w:rsidRPr="00B6542B">
        <w:rPr>
          <w:rFonts w:asciiTheme="minorHAnsi" w:hAnsiTheme="minorHAnsi"/>
          <w:b/>
          <w:bCs/>
        </w:rPr>
        <w:t>if</w:t>
      </w:r>
      <w:proofErr w:type="gramEnd"/>
      <w:r>
        <w:rPr>
          <w:rFonts w:asciiTheme="minorHAnsi" w:hAnsiTheme="minorHAnsi"/>
        </w:rPr>
        <w:t xml:space="preserve"> no val</w:t>
      </w:r>
      <w:r w:rsidRPr="008A37FC">
        <w:rPr>
          <w:rFonts w:asciiTheme="minorHAnsi" w:hAnsiTheme="minorHAnsi"/>
        </w:rPr>
        <w:t xml:space="preserve">ue in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asciiTheme="minorHAnsi" w:hAnsiTheme="minorHAnsi"/>
        </w:rPr>
        <w:t xml:space="preserve"> is</w:t>
      </w:r>
      <w:r w:rsidRPr="008A37FC">
        <w:rPr>
          <w:rFonts w:asciiTheme="minorHAnsi" w:hAnsiTheme="minorHAnsi"/>
        </w:rPr>
        <w:t xml:space="preserve"> consistent with </w:t>
      </w:r>
      <w:proofErr w:type="spellStart"/>
      <w:r w:rsidRPr="00061240">
        <w:rPr>
          <w:rFonts w:asciiTheme="minorHAnsi" w:hAnsiTheme="minorHAnsi"/>
          <w:i/>
          <w:iCs/>
        </w:rPr>
        <w:t>Agent_View</w:t>
      </w:r>
      <w:proofErr w:type="spellEnd"/>
    </w:p>
    <w:p w:rsidR="00106D3A" w:rsidRPr="008A37FC" w:rsidRDefault="00106D3A" w:rsidP="00106D3A">
      <w:pPr>
        <w:jc w:val="left"/>
        <w:rPr>
          <w:rFonts w:asciiTheme="minorHAnsi" w:hAnsiTheme="minorHAnsi"/>
        </w:rPr>
      </w:pPr>
      <w:r w:rsidRPr="008A37FC">
        <w:rPr>
          <w:rFonts w:asciiTheme="minorHAnsi" w:hAnsiTheme="minorHAnsi"/>
        </w:rPr>
        <w:t xml:space="preserve">3. </w:t>
      </w:r>
      <w:r>
        <w:rPr>
          <w:rFonts w:asciiTheme="minorHAnsi" w:hAnsiTheme="minorHAnsi"/>
          <w:b/>
          <w:bCs/>
        </w:rPr>
        <w:t xml:space="preserve">      </w:t>
      </w:r>
      <w:proofErr w:type="gramStart"/>
      <w:r w:rsidRPr="00B6542B">
        <w:rPr>
          <w:rFonts w:asciiTheme="minorHAnsi" w:hAnsiTheme="minorHAnsi"/>
          <w:b/>
          <w:bCs/>
        </w:rPr>
        <w:t>then</w:t>
      </w:r>
      <w:proofErr w:type="gramEnd"/>
      <w:r w:rsidRPr="008A37FC">
        <w:rPr>
          <w:rFonts w:asciiTheme="minorHAnsi" w:hAnsiTheme="minorHAnsi"/>
        </w:rPr>
        <w:t xml:space="preserve"> </w:t>
      </w:r>
      <w:r w:rsidRPr="00B6542B">
        <w:rPr>
          <w:rFonts w:asciiTheme="minorHAnsi" w:hAnsiTheme="minorHAnsi"/>
          <w:b/>
          <w:bCs/>
        </w:rPr>
        <w:t>backtrack</w:t>
      </w:r>
      <w:r w:rsidRPr="008A37FC">
        <w:rPr>
          <w:rFonts w:asciiTheme="minorHAnsi" w:hAnsiTheme="minorHAnsi"/>
        </w:rPr>
        <w:t xml:space="preserve"> ;</w:t>
      </w:r>
    </w:p>
    <w:p w:rsidR="00106D3A" w:rsidRPr="008A37FC" w:rsidRDefault="00106D3A" w:rsidP="00106D3A">
      <w:pPr>
        <w:jc w:val="left"/>
        <w:rPr>
          <w:rFonts w:asciiTheme="minorHAnsi" w:hAnsiTheme="minorHAnsi"/>
        </w:rPr>
      </w:pPr>
      <w:r>
        <w:rPr>
          <w:rFonts w:asciiTheme="minorHAnsi" w:hAnsiTheme="minorHAnsi"/>
        </w:rPr>
        <w:t xml:space="preserve">4.    </w:t>
      </w:r>
      <w:proofErr w:type="gramStart"/>
      <w:r w:rsidRPr="004063F5">
        <w:rPr>
          <w:rFonts w:asciiTheme="minorHAnsi" w:hAnsiTheme="minorHAnsi"/>
          <w:b/>
          <w:bCs/>
        </w:rPr>
        <w:t>else</w:t>
      </w:r>
      <w:proofErr w:type="gramEnd"/>
      <w:r w:rsidRPr="008A37FC">
        <w:rPr>
          <w:rFonts w:asciiTheme="minorHAnsi" w:hAnsiTheme="minorHAnsi"/>
        </w:rPr>
        <w:t xml:space="preserve"> select</w:t>
      </w:r>
      <w:r>
        <w:rPr>
          <w:rFonts w:asciiTheme="minorHAnsi" w:hAnsiTheme="minorHAnsi"/>
        </w:rPr>
        <w:t xml:space="preserve">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8A37FC">
        <w:rPr>
          <w:rFonts w:asciiTheme="minorHAnsi" w:hAnsiTheme="minorHAnsi"/>
        </w:rPr>
        <w:t xml:space="preserve"> where </w:t>
      </w:r>
      <w:proofErr w:type="spellStart"/>
      <w:r w:rsidRPr="006D3762">
        <w:rPr>
          <w:rFonts w:asciiTheme="minorHAnsi" w:hAnsiTheme="minorHAnsi"/>
          <w:i/>
          <w:iCs/>
        </w:rPr>
        <w:t>Agent_View</w:t>
      </w:r>
      <w:proofErr w:type="spellEnd"/>
      <w:r w:rsidRPr="008A37FC">
        <w:rPr>
          <w:rFonts w:asciiTheme="minorHAnsi" w:hAnsiTheme="minorHAnsi"/>
        </w:rPr>
        <w:t xml:space="preserve"> and </w:t>
      </w:r>
      <m:oMath>
        <m:r>
          <w:rPr>
            <w:rFonts w:ascii="Cambria Math" w:hAnsi="Cambria Math"/>
          </w:rPr>
          <m:t>d</m:t>
        </m:r>
      </m:oMath>
      <w:r w:rsidRPr="008A37FC">
        <w:rPr>
          <w:rFonts w:asciiTheme="minorHAnsi" w:hAnsiTheme="minorHAnsi"/>
        </w:rPr>
        <w:t xml:space="preserve"> are consistent;</w:t>
      </w:r>
    </w:p>
    <w:p w:rsidR="00106D3A" w:rsidRPr="008A37FC" w:rsidRDefault="00106D3A" w:rsidP="00106D3A">
      <w:pPr>
        <w:jc w:val="left"/>
        <w:rPr>
          <w:rFonts w:asciiTheme="minorHAnsi" w:hAnsiTheme="minorHAnsi"/>
        </w:rPr>
      </w:pPr>
      <w:r w:rsidRPr="008A37FC">
        <w:rPr>
          <w:rFonts w:asciiTheme="minorHAnsi" w:hAnsiTheme="minorHAnsi"/>
        </w:rPr>
        <w:t xml:space="preserve">5. </w:t>
      </w:r>
      <w:r>
        <w:rPr>
          <w:rFonts w:asciiTheme="minorHAnsi" w:hAnsiTheme="minorHAnsi"/>
        </w:rPr>
        <w:t xml:space="preserve">      </w:t>
      </w:r>
      <w:proofErr w:type="gramStart"/>
      <w:r w:rsidRPr="00EA33BA">
        <w:rPr>
          <w:rFonts w:asciiTheme="minorHAnsi" w:hAnsiTheme="minorHAnsi"/>
          <w:i/>
          <w:iCs/>
        </w:rPr>
        <w:t>current</w:t>
      </w:r>
      <w:proofErr w:type="gramEnd"/>
      <w:r w:rsidRPr="00EA33BA">
        <w:rPr>
          <w:rFonts w:asciiTheme="minorHAnsi" w:hAnsiTheme="minorHAnsi"/>
          <w:i/>
          <w:iCs/>
        </w:rPr>
        <w:t xml:space="preserve"> _value</w:t>
      </w:r>
      <w:r w:rsidRPr="008A37FC">
        <w:rPr>
          <w:rFonts w:asciiTheme="minorHAnsi" w:hAnsiTheme="minorHAnsi"/>
        </w:rPr>
        <w:t xml:space="preserve"> </w:t>
      </w:r>
      <w:r>
        <w:t>←</w:t>
      </w:r>
      <w:r>
        <w:rPr>
          <w:rFonts w:asciiTheme="minorHAnsi" w:hAnsiTheme="minorHAnsi"/>
        </w:rPr>
        <w:t xml:space="preserve"> </w:t>
      </w:r>
      <m:oMath>
        <m:r>
          <w:rPr>
            <w:rFonts w:ascii="Cambria Math" w:hAnsi="Cambria Math"/>
          </w:rPr>
          <m:t>d</m:t>
        </m:r>
      </m:oMath>
      <w:r>
        <w:rPr>
          <w:rFonts w:asciiTheme="minorHAnsi" w:hAnsiTheme="minorHAnsi"/>
        </w:rPr>
        <w:t>;</w:t>
      </w:r>
    </w:p>
    <w:p w:rsidR="00106D3A" w:rsidRPr="008A37FC" w:rsidRDefault="00106D3A" w:rsidP="00106D3A">
      <w:pPr>
        <w:jc w:val="left"/>
        <w:rPr>
          <w:rFonts w:asciiTheme="minorHAnsi" w:hAnsiTheme="minorHAnsi"/>
        </w:rPr>
      </w:pPr>
      <w:r w:rsidRPr="008A37FC">
        <w:rPr>
          <w:rFonts w:asciiTheme="minorHAnsi" w:hAnsiTheme="minorHAnsi"/>
        </w:rPr>
        <w:t xml:space="preserve">6. </w:t>
      </w:r>
      <w:r>
        <w:rPr>
          <w:rFonts w:asciiTheme="minorHAnsi" w:hAnsiTheme="minorHAnsi"/>
        </w:rPr>
        <w:t xml:space="preserve">      </w:t>
      </w:r>
      <w:proofErr w:type="gramStart"/>
      <w:r w:rsidRPr="008A37FC">
        <w:rPr>
          <w:rFonts w:asciiTheme="minorHAnsi" w:hAnsiTheme="minorHAnsi"/>
        </w:rPr>
        <w:t>send</w:t>
      </w:r>
      <w:proofErr w:type="gramEnd"/>
      <w:r w:rsidRPr="008A37FC">
        <w:rPr>
          <w:rFonts w:asciiTheme="minorHAnsi" w:hAnsiTheme="minorHAnsi"/>
        </w:rPr>
        <w:t xml:space="preserve"> (</w:t>
      </w:r>
      <w:r w:rsidRPr="00393732">
        <w:rPr>
          <w:rFonts w:asciiTheme="minorHAnsi" w:hAnsiTheme="minorHAnsi"/>
          <w:b/>
          <w:bCs/>
        </w:rPr>
        <w:t>ok?</w:t>
      </w:r>
      <w:r w:rsidRPr="008A37FC">
        <w:rPr>
          <w:rFonts w:asciiTheme="minorHAnsi" w:hAnsiTheme="minorHAnsi"/>
        </w:rPr>
        <w:t xml:space="preserve">, </w:t>
      </w:r>
      <w:r>
        <w:rPr>
          <w:rFonts w:asciiTheme="minorHAnsi" w:hAnsiTheme="minorHAnsi"/>
        </w:rPr>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Pr>
          <w:rFonts w:asciiTheme="minorHAnsi" w:hAnsiTheme="minorHAnsi"/>
        </w:rPr>
        <w:t xml:space="preserve">) to </w:t>
      </w:r>
      <w:proofErr w:type="spellStart"/>
      <w:r w:rsidRPr="005924D0">
        <w:rPr>
          <w:rFonts w:asciiTheme="minorHAnsi" w:hAnsiTheme="minorHAnsi"/>
          <w:i/>
          <w:iCs/>
        </w:rPr>
        <w:t>low_priority</w:t>
      </w:r>
      <w:r>
        <w:rPr>
          <w:rFonts w:asciiTheme="minorHAnsi" w:hAnsiTheme="minorHAnsi"/>
        </w:rPr>
        <w:t>_</w:t>
      </w:r>
      <w:r w:rsidRPr="005924D0">
        <w:rPr>
          <w:rFonts w:asciiTheme="minorHAnsi" w:hAnsiTheme="minorHAnsi"/>
          <w:i/>
          <w:iCs/>
        </w:rPr>
        <w:t>neighbor</w:t>
      </w:r>
      <w:r>
        <w:rPr>
          <w:rFonts w:asciiTheme="minorHAnsi" w:hAnsiTheme="minorHAnsi"/>
        </w:rPr>
        <w:t>s</w:t>
      </w:r>
      <w:proofErr w:type="spellEnd"/>
      <w:r>
        <w:rPr>
          <w:rFonts w:asciiTheme="minorHAnsi" w:hAnsiTheme="minorHAnsi"/>
        </w:rPr>
        <w:t xml:space="preserve"> </w:t>
      </w:r>
      <w:r w:rsidRPr="008A37FC">
        <w:rPr>
          <w:rFonts w:asciiTheme="minorHAnsi" w:hAnsiTheme="minorHAnsi"/>
        </w:rPr>
        <w:t xml:space="preserve">; </w:t>
      </w:r>
      <w:r w:rsidRPr="00B52400">
        <w:rPr>
          <w:rFonts w:asciiTheme="minorHAnsi" w:hAnsiTheme="minorHAnsi"/>
          <w:b/>
          <w:bCs/>
        </w:rPr>
        <w:t>end_ if</w:t>
      </w:r>
      <w:r w:rsidRPr="008A37FC">
        <w:rPr>
          <w:rFonts w:asciiTheme="minorHAnsi" w:hAnsiTheme="minorHAnsi"/>
        </w:rPr>
        <w:t xml:space="preserve"> ; </w:t>
      </w:r>
      <w:r w:rsidRPr="00B52400">
        <w:rPr>
          <w:rFonts w:asciiTheme="minorHAnsi" w:hAnsiTheme="minorHAnsi"/>
          <w:b/>
          <w:bCs/>
        </w:rPr>
        <w:t>end_ do</w:t>
      </w:r>
      <w:r w:rsidRPr="008A37FC">
        <w:rPr>
          <w:rFonts w:asciiTheme="minorHAnsi" w:hAnsiTheme="minorHAnsi"/>
        </w:rPr>
        <w:t>;</w:t>
      </w:r>
    </w:p>
    <w:p w:rsidR="00106D3A" w:rsidRDefault="00106D3A" w:rsidP="00106D3A">
      <w:pPr>
        <w:jc w:val="left"/>
        <w:rPr>
          <w:rFonts w:asciiTheme="minorHAnsi" w:hAnsiTheme="minorHAnsi"/>
        </w:rPr>
      </w:pPr>
    </w:p>
    <w:p w:rsidR="00106D3A" w:rsidRPr="008A37FC" w:rsidRDefault="00106D3A" w:rsidP="00106D3A">
      <w:pPr>
        <w:jc w:val="left"/>
        <w:rPr>
          <w:rFonts w:asciiTheme="minorHAnsi" w:hAnsiTheme="minorHAnsi"/>
        </w:rPr>
      </w:pPr>
      <w:proofErr w:type="gramStart"/>
      <w:r w:rsidRPr="008A37FC">
        <w:rPr>
          <w:rFonts w:asciiTheme="minorHAnsi" w:hAnsiTheme="minorHAnsi"/>
        </w:rPr>
        <w:t>procedure</w:t>
      </w:r>
      <w:proofErr w:type="gramEnd"/>
      <w:r w:rsidRPr="008A37FC">
        <w:rPr>
          <w:rFonts w:asciiTheme="minorHAnsi" w:hAnsiTheme="minorHAnsi"/>
        </w:rPr>
        <w:t xml:space="preserve"> </w:t>
      </w:r>
      <w:r w:rsidRPr="005128D2">
        <w:rPr>
          <w:rFonts w:asciiTheme="minorHAnsi" w:hAnsiTheme="minorHAnsi"/>
          <w:b/>
          <w:bCs/>
        </w:rPr>
        <w:t>backtrack</w:t>
      </w:r>
    </w:p>
    <w:p w:rsidR="00106D3A" w:rsidRPr="008A37FC" w:rsidRDefault="00106D3A" w:rsidP="00106D3A">
      <w:pPr>
        <w:jc w:val="left"/>
        <w:rPr>
          <w:rFonts w:asciiTheme="minorHAnsi" w:hAnsiTheme="minorHAnsi"/>
        </w:rPr>
      </w:pPr>
      <w:r w:rsidRPr="008A37FC">
        <w:rPr>
          <w:rFonts w:asciiTheme="minorHAnsi" w:hAnsiTheme="minorHAnsi"/>
        </w:rPr>
        <w:t xml:space="preserve">1. </w:t>
      </w:r>
      <w:proofErr w:type="spellStart"/>
      <w:proofErr w:type="gramStart"/>
      <w:r w:rsidRPr="00BE7F9B">
        <w:rPr>
          <w:rFonts w:asciiTheme="minorHAnsi" w:hAnsiTheme="minorHAnsi"/>
          <w:i/>
          <w:iCs/>
        </w:rPr>
        <w:t>nogood</w:t>
      </w:r>
      <w:proofErr w:type="spellEnd"/>
      <w:proofErr w:type="gramEnd"/>
      <w:r w:rsidRPr="008A37FC">
        <w:rPr>
          <w:rFonts w:asciiTheme="minorHAnsi" w:hAnsiTheme="minorHAnsi"/>
        </w:rPr>
        <w:t xml:space="preserve"> </w:t>
      </w:r>
      <w:r>
        <w:t>←</w:t>
      </w:r>
      <w:r>
        <w:rPr>
          <w:rFonts w:asciiTheme="minorHAnsi" w:hAnsiTheme="minorHAnsi"/>
        </w:rPr>
        <w:t xml:space="preserve"> </w:t>
      </w:r>
      <w:proofErr w:type="spellStart"/>
      <w:r w:rsidRPr="00FB52BC">
        <w:rPr>
          <w:rFonts w:asciiTheme="minorHAnsi" w:hAnsiTheme="minorHAnsi"/>
          <w:i/>
          <w:iCs/>
        </w:rPr>
        <w:t>inconsistent_subset</w:t>
      </w:r>
      <w:proofErr w:type="spellEnd"/>
      <w:r w:rsidRPr="008A37FC">
        <w:rPr>
          <w:rFonts w:asciiTheme="minorHAnsi" w:hAnsiTheme="minorHAnsi"/>
        </w:rPr>
        <w:t>;</w:t>
      </w:r>
      <w:ins w:id="2417" w:author="Zabet" w:date="2012-03-28T22:07:00Z">
        <w:r w:rsidR="003E7159">
          <w:rPr>
            <w:rFonts w:asciiTheme="minorHAnsi" w:hAnsiTheme="minorHAnsi"/>
          </w:rPr>
          <w:tab/>
        </w:r>
        <w:r w:rsidR="003E7159">
          <w:rPr>
            <w:rFonts w:asciiTheme="minorHAnsi" w:hAnsiTheme="minorHAnsi"/>
          </w:rPr>
          <w:tab/>
        </w:r>
        <w:r w:rsidR="003E7159" w:rsidRPr="001246A3">
          <w:rPr>
            <w:rFonts w:asciiTheme="minorHAnsi" w:hAnsiTheme="minorHAnsi"/>
            <w:sz w:val="18"/>
            <w:szCs w:val="18"/>
          </w:rPr>
          <w:t>//using hyper-resolution rule for checking inconsistency</w:t>
        </w:r>
      </w:ins>
    </w:p>
    <w:p w:rsidR="00106D3A" w:rsidRPr="008A37FC" w:rsidRDefault="00106D3A" w:rsidP="00106D3A">
      <w:pPr>
        <w:jc w:val="left"/>
        <w:rPr>
          <w:rFonts w:asciiTheme="minorHAnsi" w:hAnsiTheme="minorHAnsi"/>
        </w:rPr>
      </w:pPr>
      <w:r>
        <w:rPr>
          <w:rFonts w:asciiTheme="minorHAnsi" w:hAnsiTheme="minorHAnsi"/>
        </w:rPr>
        <w:t xml:space="preserve">2. </w:t>
      </w:r>
      <w:proofErr w:type="gramStart"/>
      <w:r w:rsidRPr="00927BB4">
        <w:rPr>
          <w:rFonts w:asciiTheme="minorHAnsi" w:hAnsiTheme="minorHAnsi"/>
          <w:b/>
          <w:bCs/>
        </w:rPr>
        <w:t>when</w:t>
      </w:r>
      <w:proofErr w:type="gramEnd"/>
      <w:r>
        <w:rPr>
          <w:rFonts w:asciiTheme="minorHAnsi" w:hAnsiTheme="minorHAnsi"/>
        </w:rPr>
        <w:t xml:space="preserve"> </w:t>
      </w:r>
      <w:proofErr w:type="spellStart"/>
      <w:r w:rsidRPr="00BE7F9B">
        <w:rPr>
          <w:rFonts w:asciiTheme="minorHAnsi" w:hAnsiTheme="minorHAnsi"/>
          <w:i/>
          <w:iCs/>
        </w:rPr>
        <w:t>nogood</w:t>
      </w:r>
      <w:proofErr w:type="spellEnd"/>
      <w:r w:rsidRPr="008A37FC">
        <w:rPr>
          <w:rFonts w:asciiTheme="minorHAnsi" w:hAnsiTheme="minorHAnsi"/>
        </w:rPr>
        <w:t xml:space="preserve"> is an empty set </w:t>
      </w:r>
      <w:r w:rsidRPr="00927BB4">
        <w:rPr>
          <w:rFonts w:asciiTheme="minorHAnsi" w:hAnsiTheme="minorHAnsi"/>
          <w:b/>
          <w:bCs/>
        </w:rPr>
        <w:t>do</w:t>
      </w:r>
    </w:p>
    <w:p w:rsidR="00106D3A" w:rsidRPr="008A37FC" w:rsidRDefault="00106D3A" w:rsidP="00106D3A">
      <w:pPr>
        <w:jc w:val="left"/>
        <w:rPr>
          <w:rFonts w:asciiTheme="minorHAnsi" w:hAnsiTheme="minorHAnsi"/>
        </w:rPr>
      </w:pPr>
      <w:r w:rsidRPr="008A37FC">
        <w:rPr>
          <w:rFonts w:asciiTheme="minorHAnsi" w:hAnsiTheme="minorHAnsi"/>
        </w:rPr>
        <w:t xml:space="preserve">3. </w:t>
      </w:r>
      <w:r>
        <w:rPr>
          <w:rFonts w:asciiTheme="minorHAnsi" w:hAnsiTheme="minorHAnsi"/>
        </w:rPr>
        <w:t xml:space="preserve">  </w:t>
      </w:r>
      <w:r w:rsidRPr="008A37FC">
        <w:rPr>
          <w:rFonts w:asciiTheme="minorHAnsi" w:hAnsiTheme="minorHAnsi"/>
        </w:rPr>
        <w:t>broadca</w:t>
      </w:r>
      <w:r>
        <w:rPr>
          <w:rFonts w:asciiTheme="minorHAnsi" w:hAnsiTheme="minorHAnsi"/>
        </w:rPr>
        <w:t>st to other agents that there i</w:t>
      </w:r>
      <w:r w:rsidRPr="008A37FC">
        <w:rPr>
          <w:rFonts w:asciiTheme="minorHAnsi" w:hAnsiTheme="minorHAnsi"/>
        </w:rPr>
        <w:t>s no solution;</w:t>
      </w:r>
    </w:p>
    <w:p w:rsidR="00106D3A" w:rsidRPr="008A37FC" w:rsidRDefault="00106D3A" w:rsidP="00106D3A">
      <w:pPr>
        <w:jc w:val="left"/>
        <w:rPr>
          <w:rFonts w:asciiTheme="minorHAnsi" w:hAnsiTheme="minorHAnsi"/>
        </w:rPr>
      </w:pPr>
      <w:r>
        <w:rPr>
          <w:rFonts w:asciiTheme="minorHAnsi" w:hAnsiTheme="minorHAnsi"/>
        </w:rPr>
        <w:t xml:space="preserve">4.      </w:t>
      </w:r>
      <w:proofErr w:type="gramStart"/>
      <w:r>
        <w:rPr>
          <w:rFonts w:asciiTheme="minorHAnsi" w:hAnsiTheme="minorHAnsi"/>
        </w:rPr>
        <w:t>terminate</w:t>
      </w:r>
      <w:proofErr w:type="gramEnd"/>
      <w:r>
        <w:rPr>
          <w:rFonts w:asciiTheme="minorHAnsi" w:hAnsiTheme="minorHAnsi"/>
        </w:rPr>
        <w:t xml:space="preserve"> this al</w:t>
      </w:r>
      <w:r w:rsidRPr="008A37FC">
        <w:rPr>
          <w:rFonts w:asciiTheme="minorHAnsi" w:hAnsiTheme="minorHAnsi"/>
        </w:rPr>
        <w:t xml:space="preserve">gorithm; </w:t>
      </w:r>
      <w:r w:rsidRPr="00E233A4">
        <w:rPr>
          <w:rFonts w:asciiTheme="minorHAnsi" w:hAnsiTheme="minorHAnsi"/>
          <w:b/>
          <w:bCs/>
        </w:rPr>
        <w:t>end_ do</w:t>
      </w:r>
      <w:r w:rsidRPr="008A37FC">
        <w:rPr>
          <w:rFonts w:asciiTheme="minorHAnsi" w:hAnsiTheme="minorHAnsi"/>
        </w:rPr>
        <w:t>;</w:t>
      </w:r>
    </w:p>
    <w:p w:rsidR="00106D3A" w:rsidRPr="008A37FC" w:rsidRDefault="00106D3A" w:rsidP="00106D3A">
      <w:pPr>
        <w:jc w:val="left"/>
        <w:rPr>
          <w:rFonts w:asciiTheme="minorHAnsi" w:hAnsiTheme="minorHAnsi"/>
        </w:rPr>
      </w:pPr>
      <w:r>
        <w:rPr>
          <w:rFonts w:asciiTheme="minorHAnsi" w:hAnsiTheme="minorHAnsi"/>
        </w:rPr>
        <w:t xml:space="preserve">5.   </w:t>
      </w:r>
      <w:proofErr w:type="gramStart"/>
      <w:r>
        <w:rPr>
          <w:rFonts w:asciiTheme="minorHAnsi" w:hAnsiTheme="minorHAnsi"/>
        </w:rPr>
        <w:t>s</w:t>
      </w:r>
      <w:r w:rsidRPr="008A37FC">
        <w:rPr>
          <w:rFonts w:asciiTheme="minorHAnsi" w:hAnsiTheme="minorHAnsi"/>
        </w:rPr>
        <w:t>elect</w:t>
      </w:r>
      <w:proofErr w:type="gramEnd"/>
      <w:r w:rsidRPr="008A37FC">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oMath>
      <w:r>
        <w:rPr>
          <w:rFonts w:asciiTheme="minorHAnsi" w:hAnsiTheme="minorHAnsi"/>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asciiTheme="minorHAnsi" w:hAnsiTheme="minorHAnsi"/>
        </w:rPr>
        <w:t xml:space="preserve"> has the lowest priority in Nogoo</w:t>
      </w:r>
      <w:r w:rsidRPr="008A37FC">
        <w:rPr>
          <w:rFonts w:asciiTheme="minorHAnsi" w:hAnsiTheme="minorHAnsi"/>
        </w:rPr>
        <w:t>d;</w:t>
      </w:r>
    </w:p>
    <w:p w:rsidR="00106D3A" w:rsidRPr="008A37FC" w:rsidRDefault="00106D3A" w:rsidP="00531A3C">
      <w:pPr>
        <w:jc w:val="left"/>
        <w:rPr>
          <w:rFonts w:asciiTheme="minorHAnsi" w:hAnsiTheme="minorHAnsi"/>
        </w:rPr>
      </w:pPr>
      <w:r>
        <w:rPr>
          <w:rFonts w:asciiTheme="minorHAnsi" w:hAnsiTheme="minorHAnsi"/>
        </w:rPr>
        <w:t xml:space="preserve">6.   </w:t>
      </w:r>
      <w:proofErr w:type="gramStart"/>
      <w:r>
        <w:rPr>
          <w:rFonts w:asciiTheme="minorHAnsi" w:hAnsiTheme="minorHAnsi"/>
        </w:rPr>
        <w:t>send</w:t>
      </w:r>
      <w:proofErr w:type="gramEnd"/>
      <w:r>
        <w:rPr>
          <w:rFonts w:asciiTheme="minorHAnsi" w:hAnsiTheme="minorHAnsi"/>
        </w:rPr>
        <w:t xml:space="preserve"> (</w:t>
      </w:r>
      <w:proofErr w:type="spellStart"/>
      <w:r w:rsidRPr="00E07AF0">
        <w:rPr>
          <w:rFonts w:asciiTheme="minorHAnsi" w:hAnsiTheme="minorHAnsi"/>
          <w:b/>
          <w:bCs/>
        </w:rPr>
        <w:t>Nogood</w:t>
      </w:r>
      <w:proofErr w:type="spellEnd"/>
      <w:r>
        <w:rPr>
          <w:rFonts w:asciiTheme="minorHAnsi" w:hAnsiTheme="minorHAnsi"/>
        </w:rPr>
        <w:t xml:space="preserve"> ,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asciiTheme="minorHAnsi" w:hAnsiTheme="minorHAnsi"/>
        </w:rPr>
        <w:t xml:space="preserve">, </w:t>
      </w:r>
      <w:proofErr w:type="spellStart"/>
      <w:r w:rsidRPr="00BE7F9B">
        <w:rPr>
          <w:rFonts w:asciiTheme="minorHAnsi" w:hAnsiTheme="minorHAnsi"/>
          <w:i/>
          <w:iCs/>
        </w:rPr>
        <w:t>nogood</w:t>
      </w:r>
      <w:proofErr w:type="spellEnd"/>
      <w:r w:rsidRPr="008A37FC">
        <w:rPr>
          <w:rFonts w:asciiTheme="minorHAnsi" w:hAnsiTheme="minorHAnsi"/>
        </w:rPr>
        <w:t xml:space="preserve">) 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8A37FC">
        <w:rPr>
          <w:rFonts w:asciiTheme="minorHAnsi" w:hAnsiTheme="minorHAnsi"/>
        </w:rPr>
        <w:t xml:space="preserve"> ;</w:t>
      </w:r>
    </w:p>
    <w:p w:rsidR="00106D3A" w:rsidRPr="008A37FC" w:rsidRDefault="00106D3A" w:rsidP="00531A3C">
      <w:pPr>
        <w:jc w:val="left"/>
        <w:rPr>
          <w:rFonts w:asciiTheme="minorHAnsi" w:hAnsiTheme="minorHAnsi"/>
        </w:rPr>
      </w:pPr>
      <w:r w:rsidRPr="008A37FC">
        <w:rPr>
          <w:rFonts w:asciiTheme="minorHAnsi" w:hAnsiTheme="minorHAnsi"/>
        </w:rPr>
        <w:t xml:space="preserve">7. </w:t>
      </w:r>
      <w:proofErr w:type="gramStart"/>
      <w:r w:rsidRPr="008A37FC">
        <w:rPr>
          <w:rFonts w:asciiTheme="minorHAnsi" w:hAnsiTheme="minorHAnsi"/>
        </w:rPr>
        <w:t>remove</w:t>
      </w:r>
      <w:proofErr w:type="gramEnd"/>
      <w:r w:rsidRPr="008A37FC">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oMath>
      <w:r w:rsidRPr="008A37FC">
        <w:rPr>
          <w:rFonts w:asciiTheme="minorHAnsi" w:hAnsiTheme="minorHAnsi"/>
        </w:rPr>
        <w:t xml:space="preserve">) from Ag </w:t>
      </w:r>
      <w:proofErr w:type="spellStart"/>
      <w:r w:rsidRPr="008A37FC">
        <w:rPr>
          <w:rFonts w:asciiTheme="minorHAnsi" w:hAnsiTheme="minorHAnsi"/>
        </w:rPr>
        <w:t>ent</w:t>
      </w:r>
      <w:proofErr w:type="spellEnd"/>
      <w:r w:rsidRPr="008A37FC">
        <w:rPr>
          <w:rFonts w:asciiTheme="minorHAnsi" w:hAnsiTheme="minorHAnsi"/>
        </w:rPr>
        <w:t xml:space="preserve">_ V </w:t>
      </w:r>
      <w:proofErr w:type="spellStart"/>
      <w:r w:rsidRPr="008A37FC">
        <w:rPr>
          <w:rFonts w:asciiTheme="minorHAnsi" w:hAnsiTheme="minorHAnsi"/>
        </w:rPr>
        <w:t>iew</w:t>
      </w:r>
      <w:proofErr w:type="spellEnd"/>
      <w:r w:rsidRPr="008A37FC">
        <w:rPr>
          <w:rFonts w:asciiTheme="minorHAnsi" w:hAnsiTheme="minorHAnsi"/>
        </w:rPr>
        <w:t xml:space="preserve"> ; </w:t>
      </w:r>
      <w:r w:rsidRPr="001A5281">
        <w:rPr>
          <w:rFonts w:asciiTheme="minorHAnsi" w:hAnsiTheme="minorHAnsi"/>
          <w:b/>
          <w:bCs/>
        </w:rPr>
        <w:t>end_ do</w:t>
      </w:r>
      <w:r w:rsidRPr="008A37FC">
        <w:rPr>
          <w:rFonts w:asciiTheme="minorHAnsi" w:hAnsiTheme="minorHAnsi"/>
        </w:rPr>
        <w:t>;</w:t>
      </w:r>
    </w:p>
    <w:p w:rsidR="00106D3A" w:rsidRDefault="00106D3A" w:rsidP="00531A3C">
      <w:pPr>
        <w:jc w:val="left"/>
      </w:pPr>
      <w:r w:rsidRPr="008A37FC">
        <w:rPr>
          <w:rFonts w:asciiTheme="minorHAnsi" w:hAnsiTheme="minorHAnsi"/>
        </w:rPr>
        <w:t xml:space="preserve">8. </w:t>
      </w:r>
      <w:proofErr w:type="spellStart"/>
      <w:proofErr w:type="gramStart"/>
      <w:r w:rsidRPr="00F75EB5">
        <w:rPr>
          <w:rFonts w:asciiTheme="minorHAnsi" w:hAnsiTheme="minorHAnsi"/>
          <w:i/>
          <w:iCs/>
        </w:rPr>
        <w:t>check_agent_view</w:t>
      </w:r>
      <w:proofErr w:type="spellEnd"/>
      <w:proofErr w:type="gramEnd"/>
    </w:p>
    <w:p w:rsidR="00106D3A" w:rsidRPr="008A37FC" w:rsidRDefault="00106D3A" w:rsidP="00106D3A">
      <w:pPr>
        <w:jc w:val="left"/>
        <w:rPr>
          <w:rFonts w:asciiTheme="minorHAnsi" w:hAnsiTheme="minorHAnsi"/>
        </w:rPr>
      </w:pPr>
      <w:r w:rsidRPr="008A37FC">
        <w:rPr>
          <w:rFonts w:asciiTheme="minorHAnsi" w:hAnsiTheme="minorHAnsi"/>
        </w:rPr>
        <w:t>•</w:t>
      </w:r>
      <w:r>
        <w:rPr>
          <w:rFonts w:asciiTheme="minorHAnsi" w:hAnsiTheme="minorHAnsi"/>
          <w:b/>
          <w:bCs/>
        </w:rPr>
        <w:t xml:space="preserve"> </w:t>
      </w:r>
      <w:proofErr w:type="gramStart"/>
      <w:r w:rsidRPr="008A37FC">
        <w:rPr>
          <w:rFonts w:asciiTheme="minorHAnsi" w:hAnsiTheme="minorHAnsi"/>
          <w:b/>
          <w:bCs/>
        </w:rPr>
        <w:t>when</w:t>
      </w:r>
      <w:proofErr w:type="gramEnd"/>
      <w:r w:rsidRPr="008A37FC">
        <w:rPr>
          <w:rFonts w:asciiTheme="minorHAnsi" w:hAnsiTheme="minorHAnsi"/>
          <w:b/>
          <w:bCs/>
        </w:rPr>
        <w:t xml:space="preserve"> received</w:t>
      </w:r>
      <w:r w:rsidRPr="008A37FC">
        <w:rPr>
          <w:rFonts w:asciiTheme="minorHAnsi" w:hAnsiTheme="minorHAnsi"/>
        </w:rPr>
        <w:t xml:space="preserve"> </w:t>
      </w:r>
      <w:r>
        <w:rPr>
          <w:rFonts w:asciiTheme="minorHAnsi" w:hAnsiTheme="minorHAnsi"/>
        </w:rPr>
        <w:t>(</w:t>
      </w:r>
      <w:r w:rsidRPr="00824A66">
        <w:rPr>
          <w:rFonts w:asciiTheme="minorHAnsi" w:hAnsiTheme="minorHAnsi"/>
          <w:b/>
          <w:bCs/>
        </w:rPr>
        <w:t>ok?</w:t>
      </w:r>
      <w:r>
        <w:rPr>
          <w:rFonts w:asciiTheme="minorHAnsi" w:hAnsiTheme="minorHAnsi"/>
        </w:rPr>
        <w: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oMath>
      <w:r>
        <w:rPr>
          <w:rFonts w:asciiTheme="minorHAnsi" w:hAnsiTheme="minorHAnsi"/>
        </w:rPr>
        <w:t>))</w:t>
      </w:r>
      <w:r w:rsidRPr="008A37FC">
        <w:rPr>
          <w:rFonts w:asciiTheme="minorHAnsi" w:hAnsiTheme="minorHAnsi"/>
        </w:rPr>
        <w:t xml:space="preserve"> </w:t>
      </w:r>
      <w:r w:rsidRPr="008A37FC">
        <w:rPr>
          <w:rFonts w:asciiTheme="minorHAnsi" w:hAnsiTheme="minorHAnsi"/>
          <w:b/>
          <w:bCs/>
        </w:rPr>
        <w:t>do</w:t>
      </w:r>
    </w:p>
    <w:p w:rsidR="00106D3A" w:rsidRPr="008A37FC" w:rsidRDefault="00106D3A" w:rsidP="00106D3A">
      <w:pPr>
        <w:jc w:val="left"/>
        <w:rPr>
          <w:rFonts w:asciiTheme="minorHAnsi" w:hAnsiTheme="minorHAnsi"/>
        </w:rPr>
      </w:pPr>
      <w:r w:rsidRPr="008A37FC">
        <w:rPr>
          <w:rFonts w:asciiTheme="minorHAnsi" w:hAnsiTheme="minorHAnsi"/>
        </w:rPr>
        <w:t xml:space="preserve">1. </w:t>
      </w:r>
      <w:proofErr w:type="gramStart"/>
      <w:r w:rsidRPr="008A37FC">
        <w:rPr>
          <w:rFonts w:asciiTheme="minorHAnsi" w:hAnsiTheme="minorHAnsi"/>
        </w:rPr>
        <w:t>add</w:t>
      </w:r>
      <w:proofErr w:type="gramEnd"/>
      <w:r>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oMath>
      <w:r>
        <w:rPr>
          <w:rFonts w:asciiTheme="minorHAnsi" w:hAnsiTheme="minorHAnsi"/>
        </w:rPr>
        <w:t>)</w:t>
      </w:r>
      <w:r w:rsidRPr="008A37FC">
        <w:rPr>
          <w:rFonts w:asciiTheme="minorHAnsi" w:hAnsiTheme="minorHAnsi"/>
        </w:rPr>
        <w:t xml:space="preserve"> to </w:t>
      </w:r>
      <w:proofErr w:type="spellStart"/>
      <w:r w:rsidRPr="00760A36">
        <w:rPr>
          <w:rFonts w:asciiTheme="minorHAnsi" w:hAnsiTheme="minorHAnsi"/>
          <w:i/>
          <w:iCs/>
        </w:rPr>
        <w:t>Ag</w:t>
      </w:r>
      <w:r>
        <w:rPr>
          <w:rFonts w:asciiTheme="minorHAnsi" w:hAnsiTheme="minorHAnsi"/>
          <w:i/>
          <w:iCs/>
        </w:rPr>
        <w:t>ent_</w:t>
      </w:r>
      <w:r w:rsidRPr="00760A36">
        <w:rPr>
          <w:rFonts w:asciiTheme="minorHAnsi" w:hAnsiTheme="minorHAnsi"/>
          <w:i/>
          <w:iCs/>
        </w:rPr>
        <w:t>View</w:t>
      </w:r>
      <w:proofErr w:type="spellEnd"/>
      <w:r w:rsidRPr="008A37FC">
        <w:rPr>
          <w:rFonts w:asciiTheme="minorHAnsi" w:hAnsiTheme="minorHAnsi"/>
        </w:rPr>
        <w:t>;</w:t>
      </w:r>
    </w:p>
    <w:p w:rsidR="00106D3A" w:rsidRPr="008A37FC" w:rsidRDefault="00106D3A" w:rsidP="00106D3A">
      <w:pPr>
        <w:jc w:val="left"/>
        <w:rPr>
          <w:rFonts w:asciiTheme="minorHAnsi" w:hAnsiTheme="minorHAnsi"/>
        </w:rPr>
      </w:pPr>
      <w:r w:rsidRPr="008A37FC">
        <w:rPr>
          <w:rFonts w:asciiTheme="minorHAnsi" w:hAnsiTheme="minorHAnsi"/>
        </w:rPr>
        <w:t xml:space="preserve">2. </w:t>
      </w:r>
      <w:proofErr w:type="spellStart"/>
      <w:r w:rsidRPr="00DA4093">
        <w:rPr>
          <w:rFonts w:asciiTheme="minorHAnsi" w:hAnsiTheme="minorHAnsi"/>
          <w:b/>
          <w:bCs/>
        </w:rPr>
        <w:t>check_agent_</w:t>
      </w:r>
      <w:proofErr w:type="gramStart"/>
      <w:r w:rsidRPr="00DA4093">
        <w:rPr>
          <w:rFonts w:asciiTheme="minorHAnsi" w:hAnsiTheme="minorHAnsi"/>
          <w:b/>
          <w:bCs/>
        </w:rPr>
        <w:t>view</w:t>
      </w:r>
      <w:proofErr w:type="spellEnd"/>
      <w:r w:rsidRPr="008A37FC">
        <w:rPr>
          <w:rFonts w:asciiTheme="minorHAnsi" w:hAnsiTheme="minorHAnsi"/>
        </w:rPr>
        <w:t xml:space="preserve"> ;</w:t>
      </w:r>
      <w:proofErr w:type="gramEnd"/>
      <w:r w:rsidRPr="008A37FC">
        <w:rPr>
          <w:rFonts w:asciiTheme="minorHAnsi" w:hAnsiTheme="minorHAnsi"/>
        </w:rPr>
        <w:t xml:space="preserve"> </w:t>
      </w:r>
      <w:r w:rsidRPr="00DA4093">
        <w:rPr>
          <w:rFonts w:asciiTheme="minorHAnsi" w:hAnsiTheme="minorHAnsi"/>
          <w:b/>
          <w:bCs/>
        </w:rPr>
        <w:t>end_ do</w:t>
      </w:r>
      <w:r w:rsidRPr="008A37FC">
        <w:rPr>
          <w:rFonts w:asciiTheme="minorHAnsi" w:hAnsiTheme="minorHAnsi"/>
        </w:rPr>
        <w:t>;</w:t>
      </w:r>
    </w:p>
    <w:p w:rsidR="00106D3A" w:rsidRDefault="00106D3A" w:rsidP="00106D3A">
      <w:pPr>
        <w:jc w:val="left"/>
        <w:rPr>
          <w:rFonts w:asciiTheme="minorHAnsi" w:hAnsiTheme="minorHAnsi"/>
        </w:rPr>
      </w:pPr>
    </w:p>
    <w:p w:rsidR="00106D3A" w:rsidRPr="008A37FC" w:rsidRDefault="00106D3A" w:rsidP="00106D3A">
      <w:pPr>
        <w:jc w:val="left"/>
        <w:rPr>
          <w:rFonts w:asciiTheme="minorHAnsi" w:hAnsiTheme="minorHAnsi"/>
        </w:rPr>
      </w:pPr>
      <w:r w:rsidRPr="008A37FC">
        <w:rPr>
          <w:rFonts w:asciiTheme="minorHAnsi" w:hAnsiTheme="minorHAnsi"/>
        </w:rPr>
        <w:t xml:space="preserve">• </w:t>
      </w:r>
      <w:proofErr w:type="gramStart"/>
      <w:r w:rsidRPr="00D0492D">
        <w:rPr>
          <w:rFonts w:asciiTheme="minorHAnsi" w:hAnsiTheme="minorHAnsi"/>
          <w:b/>
          <w:bCs/>
        </w:rPr>
        <w:t>when</w:t>
      </w:r>
      <w:proofErr w:type="gramEnd"/>
      <w:r w:rsidRPr="00D0492D">
        <w:rPr>
          <w:rFonts w:asciiTheme="minorHAnsi" w:hAnsiTheme="minorHAnsi"/>
          <w:b/>
          <w:bCs/>
        </w:rPr>
        <w:t xml:space="preserve"> received</w:t>
      </w:r>
      <w:r w:rsidRPr="008A37FC">
        <w:rPr>
          <w:rFonts w:asciiTheme="minorHAnsi" w:hAnsiTheme="minorHAnsi"/>
        </w:rPr>
        <w:t xml:space="preserve"> (</w:t>
      </w:r>
      <w:proofErr w:type="spellStart"/>
      <w:r w:rsidRPr="00D0492D">
        <w:rPr>
          <w:rFonts w:asciiTheme="minorHAnsi" w:hAnsiTheme="minorHAnsi"/>
          <w:b/>
          <w:bCs/>
        </w:rPr>
        <w:t>Nogood</w:t>
      </w:r>
      <w:proofErr w:type="spellEnd"/>
      <w:r w:rsidRPr="008A37FC">
        <w:rPr>
          <w:rFonts w:asciiTheme="minorHAnsi" w:hAnsiTheme="minorHAnsi"/>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oMath>
      <w:r w:rsidRPr="008A37FC">
        <w:rPr>
          <w:rFonts w:asciiTheme="minorHAnsi" w:hAnsiTheme="minorHAnsi"/>
        </w:rPr>
        <w:t xml:space="preserve">, nogood) </w:t>
      </w:r>
      <w:r w:rsidRPr="00907BC8">
        <w:rPr>
          <w:rFonts w:asciiTheme="minorHAnsi" w:hAnsiTheme="minorHAnsi"/>
          <w:b/>
          <w:bCs/>
        </w:rPr>
        <w:t>do</w:t>
      </w:r>
    </w:p>
    <w:p w:rsidR="00106D3A" w:rsidRPr="008A37FC" w:rsidRDefault="00106D3A" w:rsidP="00106D3A">
      <w:pPr>
        <w:jc w:val="left"/>
        <w:rPr>
          <w:rFonts w:asciiTheme="minorHAnsi" w:hAnsiTheme="minorHAnsi"/>
        </w:rPr>
      </w:pPr>
      <w:r w:rsidRPr="008A37FC">
        <w:rPr>
          <w:rFonts w:asciiTheme="minorHAnsi" w:hAnsiTheme="minorHAnsi"/>
        </w:rPr>
        <w:t xml:space="preserve">1. </w:t>
      </w:r>
      <w:proofErr w:type="gramStart"/>
      <w:r w:rsidRPr="008A37FC">
        <w:rPr>
          <w:rFonts w:asciiTheme="minorHAnsi" w:hAnsiTheme="minorHAnsi"/>
        </w:rPr>
        <w:t>add</w:t>
      </w:r>
      <w:proofErr w:type="gramEnd"/>
      <w:r w:rsidRPr="008A37FC">
        <w:rPr>
          <w:rFonts w:asciiTheme="minorHAnsi" w:hAnsiTheme="minorHAnsi"/>
        </w:rPr>
        <w:t xml:space="preserve"> </w:t>
      </w:r>
      <w:proofErr w:type="spellStart"/>
      <w:r w:rsidRPr="008A37FC">
        <w:rPr>
          <w:rFonts w:asciiTheme="minorHAnsi" w:hAnsiTheme="minorHAnsi"/>
        </w:rPr>
        <w:t>Nogoo</w:t>
      </w:r>
      <w:r>
        <w:rPr>
          <w:rFonts w:asciiTheme="minorHAnsi" w:hAnsiTheme="minorHAnsi"/>
        </w:rPr>
        <w:t>d</w:t>
      </w:r>
      <w:proofErr w:type="spellEnd"/>
      <w:r>
        <w:rPr>
          <w:rFonts w:asciiTheme="minorHAnsi" w:hAnsiTheme="minorHAnsi"/>
        </w:rPr>
        <w:t xml:space="preserve"> to </w:t>
      </w:r>
      <w:proofErr w:type="spellStart"/>
      <w:r>
        <w:rPr>
          <w:rFonts w:asciiTheme="minorHAnsi" w:hAnsiTheme="minorHAnsi"/>
        </w:rPr>
        <w:t>Nogoo</w:t>
      </w:r>
      <w:r w:rsidRPr="008A37FC">
        <w:rPr>
          <w:rFonts w:asciiTheme="minorHAnsi" w:hAnsiTheme="minorHAnsi"/>
        </w:rPr>
        <w:t>d</w:t>
      </w:r>
      <w:proofErr w:type="spellEnd"/>
      <w:r w:rsidRPr="008A37FC">
        <w:rPr>
          <w:rFonts w:asciiTheme="minorHAnsi" w:hAnsiTheme="minorHAnsi"/>
        </w:rPr>
        <w:t xml:space="preserve"> list;</w:t>
      </w:r>
    </w:p>
    <w:p w:rsidR="00106D3A" w:rsidRPr="008A37FC" w:rsidRDefault="00106D3A" w:rsidP="00106D3A">
      <w:pPr>
        <w:jc w:val="left"/>
        <w:rPr>
          <w:rFonts w:asciiTheme="minorHAnsi" w:hAnsiTheme="minorHAnsi"/>
        </w:rPr>
      </w:pPr>
      <w:r>
        <w:rPr>
          <w:rFonts w:asciiTheme="minorHAnsi" w:hAnsiTheme="minorHAnsi"/>
        </w:rPr>
        <w:t xml:space="preserve">2. </w:t>
      </w:r>
      <w:proofErr w:type="gramStart"/>
      <w:r w:rsidRPr="008C4CA3">
        <w:rPr>
          <w:rFonts w:asciiTheme="minorHAnsi" w:hAnsiTheme="minorHAnsi"/>
          <w:b/>
          <w:bCs/>
        </w:rPr>
        <w:t>when</w:t>
      </w:r>
      <w:proofErr w:type="gramEnd"/>
      <w:r w:rsidRPr="008A37FC">
        <w:rPr>
          <w:rFonts w:asciiTheme="minorHAnsi" w:hAnsiTheme="minorHAnsi"/>
        </w:rPr>
        <w:t xml:space="preserve"> </w:t>
      </w:r>
      <w:proofErr w:type="spellStart"/>
      <w:r w:rsidRPr="000109AA">
        <w:rPr>
          <w:rFonts w:asciiTheme="minorHAnsi" w:hAnsiTheme="minorHAnsi"/>
          <w:i/>
          <w:iCs/>
        </w:rPr>
        <w:t>Nogood</w:t>
      </w:r>
      <w:proofErr w:type="spellEnd"/>
      <w:r>
        <w:rPr>
          <w:rFonts w:asciiTheme="minorHAnsi" w:hAnsiTheme="minorHAnsi"/>
        </w:rPr>
        <w:t xml:space="preserve"> contai</w:t>
      </w:r>
      <w:r w:rsidRPr="008A37FC">
        <w:rPr>
          <w:rFonts w:asciiTheme="minorHAnsi" w:hAnsiTheme="minorHAnsi"/>
        </w:rPr>
        <w:t>ns</w:t>
      </w:r>
      <w:r>
        <w:rPr>
          <w:rFonts w:asciiTheme="minorHAnsi" w:hAnsiTheme="minorHAnsi"/>
        </w:rPr>
        <w:t xml:space="preserve"> </w:t>
      </w:r>
      <w:r w:rsidRPr="008A37FC">
        <w:rPr>
          <w:rFonts w:asciiTheme="minorHAnsi" w:hAnsiTheme="minorHAnsi"/>
        </w:rPr>
        <w:t xml:space="preserve">an agent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8A37FC">
        <w:rPr>
          <w:rFonts w:asciiTheme="minorHAnsi" w:hAnsiTheme="minorHAnsi"/>
        </w:rPr>
        <w:t xml:space="preserve"> that is not its </w:t>
      </w:r>
      <w:r>
        <w:rPr>
          <w:rFonts w:asciiTheme="minorHAnsi" w:hAnsiTheme="minorHAnsi"/>
        </w:rPr>
        <w:t xml:space="preserve">         </w:t>
      </w:r>
      <w:r w:rsidRPr="008A37FC">
        <w:rPr>
          <w:rFonts w:asciiTheme="minorHAnsi" w:hAnsiTheme="minorHAnsi"/>
        </w:rPr>
        <w:t>nei</w:t>
      </w:r>
      <w:r>
        <w:rPr>
          <w:rFonts w:asciiTheme="minorHAnsi" w:hAnsiTheme="minorHAnsi"/>
        </w:rPr>
        <w:t>ghb</w:t>
      </w:r>
      <w:r w:rsidRPr="008A37FC">
        <w:rPr>
          <w:rFonts w:asciiTheme="minorHAnsi" w:hAnsiTheme="minorHAnsi"/>
        </w:rPr>
        <w:t xml:space="preserve">or </w:t>
      </w:r>
      <w:r w:rsidRPr="00F72699">
        <w:rPr>
          <w:rFonts w:asciiTheme="minorHAnsi" w:hAnsiTheme="minorHAnsi"/>
          <w:b/>
          <w:bCs/>
        </w:rPr>
        <w:t>do</w:t>
      </w:r>
    </w:p>
    <w:p w:rsidR="00106D3A" w:rsidRPr="008A37FC" w:rsidRDefault="00106D3A" w:rsidP="00106D3A">
      <w:pPr>
        <w:jc w:val="left"/>
        <w:rPr>
          <w:rFonts w:asciiTheme="minorHAnsi" w:hAnsiTheme="minorHAnsi"/>
        </w:rPr>
      </w:pPr>
      <w:r>
        <w:rPr>
          <w:rFonts w:asciiTheme="minorHAnsi" w:hAnsiTheme="minorHAnsi"/>
        </w:rPr>
        <w:t xml:space="preserve">3.    </w:t>
      </w:r>
      <w:proofErr w:type="gramStart"/>
      <w:r w:rsidRPr="008A37FC">
        <w:rPr>
          <w:rFonts w:asciiTheme="minorHAnsi" w:hAnsiTheme="minorHAnsi"/>
        </w:rPr>
        <w:t>request</w:t>
      </w:r>
      <w:proofErr w:type="gramEnd"/>
      <w:r w:rsidRPr="008A37FC">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8A37FC">
        <w:rPr>
          <w:rFonts w:asciiTheme="minorHAnsi" w:hAnsiTheme="minorHAnsi"/>
        </w:rPr>
        <w:t xml:space="preserve"> to add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8A37FC">
        <w:rPr>
          <w:rFonts w:asciiTheme="minorHAnsi" w:hAnsiTheme="minorHAnsi"/>
        </w:rPr>
        <w:t xml:space="preserve"> as a neighbor,</w:t>
      </w:r>
    </w:p>
    <w:p w:rsidR="00106D3A" w:rsidRPr="008A37FC" w:rsidRDefault="00106D3A" w:rsidP="00106D3A">
      <w:pPr>
        <w:jc w:val="left"/>
        <w:rPr>
          <w:rFonts w:asciiTheme="minorHAnsi" w:hAnsiTheme="minorHAnsi"/>
        </w:rPr>
      </w:pPr>
      <w:r w:rsidRPr="008A37FC">
        <w:rPr>
          <w:rFonts w:asciiTheme="minorHAnsi" w:hAnsiTheme="minorHAnsi"/>
        </w:rPr>
        <w:lastRenderedPageBreak/>
        <w:t xml:space="preserve">4. </w:t>
      </w:r>
      <w:r>
        <w:rPr>
          <w:rFonts w:asciiTheme="minorHAnsi" w:hAnsiTheme="minorHAnsi"/>
        </w:rPr>
        <w:t xml:space="preserve">      </w:t>
      </w:r>
      <w:proofErr w:type="gramStart"/>
      <w:r w:rsidRPr="008A37FC">
        <w:rPr>
          <w:rFonts w:asciiTheme="minorHAnsi" w:hAnsiTheme="minorHAnsi"/>
        </w:rPr>
        <w:t>and</w:t>
      </w:r>
      <w:proofErr w:type="gramEnd"/>
      <w:r w:rsidRPr="008A37FC">
        <w:rPr>
          <w:rFonts w:asciiTheme="minorHAnsi" w:hAnsiTheme="minorHAnsi"/>
        </w:rPr>
        <w:t xml:space="preserve"> add</w:t>
      </w:r>
      <w:r>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m:t>
            </m:r>
          </m:sub>
        </m:sSub>
      </m:oMath>
      <w:r>
        <w:rPr>
          <w:rFonts w:asciiTheme="minorHAnsi" w:hAnsiTheme="minorHAnsi"/>
        </w:rPr>
        <w:t>)</w:t>
      </w:r>
      <w:r w:rsidRPr="008A37FC">
        <w:rPr>
          <w:rFonts w:asciiTheme="minorHAnsi" w:hAnsiTheme="minorHAnsi"/>
        </w:rPr>
        <w:t xml:space="preserve"> to </w:t>
      </w:r>
      <w:r w:rsidRPr="00B66B62">
        <w:rPr>
          <w:rFonts w:asciiTheme="minorHAnsi" w:hAnsiTheme="minorHAnsi"/>
          <w:i/>
          <w:iCs/>
        </w:rPr>
        <w:t>Agent_ View</w:t>
      </w:r>
      <w:r w:rsidRPr="008A37FC">
        <w:rPr>
          <w:rFonts w:asciiTheme="minorHAnsi" w:hAnsiTheme="minorHAnsi"/>
        </w:rPr>
        <w:t xml:space="preserve"> ; </w:t>
      </w:r>
      <w:r w:rsidRPr="00B66B62">
        <w:rPr>
          <w:rFonts w:asciiTheme="minorHAnsi" w:hAnsiTheme="minorHAnsi"/>
          <w:b/>
          <w:bCs/>
        </w:rPr>
        <w:t>end_ do</w:t>
      </w:r>
      <w:r w:rsidRPr="008A37FC">
        <w:rPr>
          <w:rFonts w:asciiTheme="minorHAnsi" w:hAnsiTheme="minorHAnsi"/>
        </w:rPr>
        <w:t>;</w:t>
      </w:r>
    </w:p>
    <w:p w:rsidR="00106D3A" w:rsidRPr="008A37FC" w:rsidRDefault="00106D3A" w:rsidP="00106D3A">
      <w:pPr>
        <w:jc w:val="left"/>
        <w:rPr>
          <w:rFonts w:asciiTheme="minorHAnsi" w:hAnsiTheme="minorHAnsi"/>
        </w:rPr>
      </w:pPr>
      <w:r w:rsidRPr="008A37FC">
        <w:rPr>
          <w:rFonts w:asciiTheme="minorHAnsi" w:hAnsiTheme="minorHAnsi"/>
        </w:rPr>
        <w:t xml:space="preserve">5. </w:t>
      </w:r>
      <w:r>
        <w:rPr>
          <w:rFonts w:asciiTheme="minorHAnsi" w:hAnsiTheme="minorHAnsi"/>
        </w:rPr>
        <w:t xml:space="preserve">      </w:t>
      </w:r>
      <w:proofErr w:type="gramStart"/>
      <w:r w:rsidRPr="00B805BE">
        <w:rPr>
          <w:rFonts w:asciiTheme="minorHAnsi" w:hAnsiTheme="minorHAnsi"/>
          <w:i/>
          <w:iCs/>
        </w:rPr>
        <w:t>old</w:t>
      </w:r>
      <w:proofErr w:type="gramEnd"/>
      <w:r w:rsidRPr="00B805BE">
        <w:rPr>
          <w:rFonts w:asciiTheme="minorHAnsi" w:hAnsiTheme="minorHAnsi"/>
          <w:i/>
          <w:iCs/>
        </w:rPr>
        <w:t>_ value</w:t>
      </w:r>
      <w:r w:rsidRPr="008A37FC">
        <w:rPr>
          <w:rFonts w:asciiTheme="minorHAnsi" w:hAnsiTheme="minorHAnsi"/>
        </w:rPr>
        <w:t xml:space="preserve"> </w:t>
      </w:r>
      <w:r>
        <w:t>←</w:t>
      </w:r>
      <w:r>
        <w:rPr>
          <w:rFonts w:asciiTheme="minorHAnsi" w:hAnsiTheme="minorHAnsi"/>
        </w:rPr>
        <w:t xml:space="preserve"> </w:t>
      </w:r>
      <w:proofErr w:type="spellStart"/>
      <w:r w:rsidRPr="001D1F8F">
        <w:rPr>
          <w:rFonts w:asciiTheme="minorHAnsi" w:hAnsiTheme="minorHAnsi"/>
          <w:i/>
          <w:iCs/>
        </w:rPr>
        <w:t>current_value</w:t>
      </w:r>
      <w:proofErr w:type="spellEnd"/>
      <w:r w:rsidRPr="008A37FC">
        <w:rPr>
          <w:rFonts w:asciiTheme="minorHAnsi" w:hAnsiTheme="minorHAnsi"/>
        </w:rPr>
        <w:t xml:space="preserve">; </w:t>
      </w:r>
      <w:r w:rsidRPr="00D34D6D">
        <w:rPr>
          <w:rFonts w:asciiTheme="minorHAnsi" w:hAnsiTheme="minorHAnsi"/>
          <w:b/>
          <w:bCs/>
        </w:rPr>
        <w:t xml:space="preserve">check_ </w:t>
      </w:r>
      <w:proofErr w:type="spellStart"/>
      <w:r w:rsidRPr="00D34D6D">
        <w:rPr>
          <w:rFonts w:asciiTheme="minorHAnsi" w:hAnsiTheme="minorHAnsi"/>
          <w:b/>
          <w:bCs/>
        </w:rPr>
        <w:t>agent_view</w:t>
      </w:r>
      <w:proofErr w:type="spellEnd"/>
      <w:r w:rsidRPr="008A37FC">
        <w:rPr>
          <w:rFonts w:asciiTheme="minorHAnsi" w:hAnsiTheme="minorHAnsi"/>
        </w:rPr>
        <w:t>;</w:t>
      </w:r>
    </w:p>
    <w:p w:rsidR="00106D3A" w:rsidRPr="008A37FC" w:rsidRDefault="00106D3A" w:rsidP="00106D3A">
      <w:pPr>
        <w:jc w:val="left"/>
        <w:rPr>
          <w:rFonts w:asciiTheme="minorHAnsi" w:hAnsiTheme="minorHAnsi"/>
        </w:rPr>
      </w:pPr>
      <w:r w:rsidRPr="008A37FC">
        <w:rPr>
          <w:rFonts w:asciiTheme="minorHAnsi" w:hAnsiTheme="minorHAnsi"/>
        </w:rPr>
        <w:t xml:space="preserve">6. </w:t>
      </w:r>
      <w:r>
        <w:rPr>
          <w:rFonts w:asciiTheme="minorHAnsi" w:hAnsiTheme="minorHAnsi"/>
          <w:b/>
          <w:bCs/>
        </w:rPr>
        <w:t xml:space="preserve">      </w:t>
      </w:r>
      <w:proofErr w:type="gramStart"/>
      <w:r w:rsidRPr="00C264F2">
        <w:rPr>
          <w:rFonts w:asciiTheme="minorHAnsi" w:hAnsiTheme="minorHAnsi"/>
          <w:b/>
          <w:bCs/>
        </w:rPr>
        <w:t>when</w:t>
      </w:r>
      <w:proofErr w:type="gramEnd"/>
      <w:r>
        <w:rPr>
          <w:rFonts w:asciiTheme="minorHAnsi" w:hAnsiTheme="minorHAnsi"/>
        </w:rPr>
        <w:t xml:space="preserve"> </w:t>
      </w:r>
      <w:proofErr w:type="spellStart"/>
      <w:r w:rsidRPr="00C264F2">
        <w:rPr>
          <w:rFonts w:asciiTheme="minorHAnsi" w:hAnsiTheme="minorHAnsi"/>
          <w:i/>
          <w:iCs/>
        </w:rPr>
        <w:t>old_value</w:t>
      </w:r>
      <w:proofErr w:type="spellEnd"/>
      <w:r w:rsidRPr="008A37FC">
        <w:rPr>
          <w:rFonts w:asciiTheme="minorHAnsi" w:hAnsiTheme="minorHAnsi"/>
        </w:rPr>
        <w:t xml:space="preserve"> = </w:t>
      </w:r>
      <w:proofErr w:type="spellStart"/>
      <w:r w:rsidRPr="00AC01BC">
        <w:rPr>
          <w:rFonts w:asciiTheme="minorHAnsi" w:hAnsiTheme="minorHAnsi"/>
          <w:i/>
          <w:iCs/>
        </w:rPr>
        <w:t>current_value</w:t>
      </w:r>
      <w:proofErr w:type="spellEnd"/>
      <w:r w:rsidRPr="008A37FC">
        <w:rPr>
          <w:rFonts w:asciiTheme="minorHAnsi" w:hAnsiTheme="minorHAnsi"/>
        </w:rPr>
        <w:t xml:space="preserve"> </w:t>
      </w:r>
      <w:r w:rsidRPr="00AC01BC">
        <w:rPr>
          <w:rFonts w:asciiTheme="minorHAnsi" w:hAnsiTheme="minorHAnsi"/>
          <w:b/>
          <w:bCs/>
        </w:rPr>
        <w:t>do</w:t>
      </w:r>
    </w:p>
    <w:p w:rsidR="00106D3A" w:rsidRDefault="00106D3A" w:rsidP="00106D3A">
      <w:pPr>
        <w:jc w:val="left"/>
        <w:rPr>
          <w:rFonts w:asciiTheme="minorHAnsi" w:hAnsiTheme="minorHAnsi"/>
        </w:rPr>
      </w:pPr>
      <w:r w:rsidRPr="008A37FC">
        <w:rPr>
          <w:rFonts w:asciiTheme="minorHAnsi" w:hAnsiTheme="minorHAnsi"/>
        </w:rPr>
        <w:t>7.</w:t>
      </w:r>
      <w:r>
        <w:rPr>
          <w:rFonts w:asciiTheme="minorHAnsi" w:hAnsiTheme="minorHAnsi"/>
        </w:rPr>
        <w:t xml:space="preserve">         </w:t>
      </w:r>
      <w:proofErr w:type="gramStart"/>
      <w:r w:rsidRPr="008A37FC">
        <w:rPr>
          <w:rFonts w:asciiTheme="minorHAnsi" w:hAnsiTheme="minorHAnsi"/>
        </w:rPr>
        <w:t>send</w:t>
      </w:r>
      <w:proofErr w:type="gramEnd"/>
      <w:r w:rsidRPr="008A37FC">
        <w:rPr>
          <w:rFonts w:asciiTheme="minorHAnsi" w:hAnsiTheme="minorHAnsi"/>
        </w:rPr>
        <w:t xml:space="preserve"> </w:t>
      </w:r>
      <w:r>
        <w:rPr>
          <w:rFonts w:asciiTheme="minorHAnsi" w:hAnsiTheme="minorHAnsi"/>
        </w:rPr>
        <w:t>(</w:t>
      </w:r>
      <w:r w:rsidRPr="006E607F">
        <w:rPr>
          <w:rFonts w:asciiTheme="minorHAnsi" w:hAnsiTheme="minorHAnsi"/>
          <w:b/>
          <w:bCs/>
        </w:rPr>
        <w:t>ok?</w:t>
      </w:r>
      <w:r>
        <w:rPr>
          <w:rFonts w:asciiTheme="minorHAnsi" w:hAnsiTheme="minorHAnsi"/>
          <w:b/>
          <w:bCs/>
        </w:rPr>
        <w:t xml:space="preserve">, </w:t>
      </w:r>
      <w:r>
        <w:rPr>
          <w:rFonts w:asciiTheme="minorHAnsi" w:hAnsiTheme="minorHAnsi"/>
        </w:rPr>
        <w:t>(</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asciiTheme="minorHAnsi" w:hAnsiTheme="minorHAnsi"/>
        </w:rPr>
        <w:t xml:space="preserve">, </w:t>
      </w:r>
      <w:proofErr w:type="spellStart"/>
      <w:r w:rsidRPr="001D1F8F">
        <w:rPr>
          <w:rFonts w:asciiTheme="minorHAnsi" w:hAnsiTheme="minorHAnsi"/>
          <w:i/>
          <w:iCs/>
        </w:rPr>
        <w:t>current_value</w:t>
      </w:r>
      <w:proofErr w:type="spellEnd"/>
      <w:r>
        <w:rPr>
          <w:rFonts w:asciiTheme="minorHAnsi" w:hAnsiTheme="minorHAnsi"/>
        </w:rPr>
        <w:t xml:space="preserve">)) 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asciiTheme="minorHAnsi" w:hAnsiTheme="minorHAnsi"/>
        </w:rPr>
        <w:t xml:space="preserve">; </w:t>
      </w:r>
      <w:r w:rsidRPr="00B66B62">
        <w:rPr>
          <w:rFonts w:asciiTheme="minorHAnsi" w:hAnsiTheme="minorHAnsi"/>
          <w:b/>
          <w:bCs/>
        </w:rPr>
        <w:t>end_ do</w:t>
      </w:r>
      <w:r w:rsidRPr="008A37FC">
        <w:rPr>
          <w:rFonts w:asciiTheme="minorHAnsi" w:hAnsiTheme="minorHAnsi"/>
        </w:rPr>
        <w:t>;</w:t>
      </w:r>
      <w:r w:rsidRPr="00267E6C">
        <w:rPr>
          <w:rFonts w:asciiTheme="minorHAnsi" w:hAnsiTheme="minorHAnsi"/>
          <w:b/>
          <w:bCs/>
        </w:rPr>
        <w:t xml:space="preserve"> </w:t>
      </w:r>
      <w:r w:rsidRPr="00B66B62">
        <w:rPr>
          <w:rFonts w:asciiTheme="minorHAnsi" w:hAnsiTheme="minorHAnsi"/>
          <w:b/>
          <w:bCs/>
        </w:rPr>
        <w:t>end_ do</w:t>
      </w:r>
      <w:r w:rsidRPr="008A37FC">
        <w:rPr>
          <w:rFonts w:asciiTheme="minorHAnsi" w:hAnsiTheme="minorHAnsi"/>
        </w:rPr>
        <w:t>;</w:t>
      </w:r>
    </w:p>
    <w:p w:rsidR="00106D3A" w:rsidRPr="008A37FC" w:rsidRDefault="00106D3A" w:rsidP="00106D3A">
      <w:pPr>
        <w:jc w:val="left"/>
        <w:rPr>
          <w:rFonts w:asciiTheme="minorHAnsi" w:hAnsiTheme="minorHAnsi"/>
        </w:rPr>
      </w:pPr>
    </w:p>
    <w:p w:rsidR="00106D3A" w:rsidRDefault="00106D3A" w:rsidP="00106D3A">
      <w:pPr>
        <w:jc w:val="left"/>
        <w:rPr>
          <w:rFonts w:asciiTheme="minorHAnsi" w:hAnsiTheme="minorHAnsi"/>
        </w:rPr>
      </w:pPr>
    </w:p>
    <w:p w:rsidR="00106D3A" w:rsidRPr="008A37FC" w:rsidRDefault="00106D3A" w:rsidP="00106D3A">
      <w:pPr>
        <w:jc w:val="left"/>
        <w:rPr>
          <w:rFonts w:asciiTheme="minorHAnsi" w:hAnsiTheme="minorHAnsi"/>
        </w:rPr>
      </w:pPr>
      <w:proofErr w:type="gramStart"/>
      <w:r w:rsidRPr="008A37FC">
        <w:rPr>
          <w:rFonts w:asciiTheme="minorHAnsi" w:hAnsiTheme="minorHAnsi"/>
        </w:rPr>
        <w:t>procedure</w:t>
      </w:r>
      <w:proofErr w:type="gramEnd"/>
      <w:r w:rsidRPr="008A37FC">
        <w:rPr>
          <w:rFonts w:asciiTheme="minorHAnsi" w:hAnsiTheme="minorHAnsi"/>
        </w:rPr>
        <w:t xml:space="preserve"> </w:t>
      </w:r>
      <w:proofErr w:type="spellStart"/>
      <w:r w:rsidRPr="006C3979">
        <w:rPr>
          <w:rFonts w:asciiTheme="minorHAnsi" w:hAnsiTheme="minorHAnsi"/>
          <w:b/>
          <w:bCs/>
        </w:rPr>
        <w:t>check_agent_view</w:t>
      </w:r>
      <w:proofErr w:type="spellEnd"/>
    </w:p>
    <w:p w:rsidR="00106D3A" w:rsidRPr="008A37FC" w:rsidRDefault="00106D3A" w:rsidP="00106D3A">
      <w:pPr>
        <w:jc w:val="left"/>
        <w:rPr>
          <w:rFonts w:asciiTheme="minorHAnsi" w:hAnsiTheme="minorHAnsi"/>
        </w:rPr>
      </w:pPr>
      <w:r w:rsidRPr="008A37FC">
        <w:rPr>
          <w:rFonts w:asciiTheme="minorHAnsi" w:hAnsiTheme="minorHAnsi"/>
        </w:rPr>
        <w:t xml:space="preserve">1. </w:t>
      </w:r>
      <w:proofErr w:type="gramStart"/>
      <w:r w:rsidRPr="00B6542B">
        <w:rPr>
          <w:rFonts w:asciiTheme="minorHAnsi" w:hAnsiTheme="minorHAnsi"/>
          <w:b/>
          <w:bCs/>
        </w:rPr>
        <w:t>when</w:t>
      </w:r>
      <w:proofErr w:type="gramEnd"/>
      <w:r w:rsidRPr="008A37FC">
        <w:rPr>
          <w:rFonts w:asciiTheme="minorHAnsi" w:hAnsiTheme="minorHAnsi"/>
        </w:rPr>
        <w:t xml:space="preserve"> </w:t>
      </w:r>
      <w:proofErr w:type="spellStart"/>
      <w:r w:rsidRPr="00466B5B">
        <w:rPr>
          <w:rFonts w:asciiTheme="minorHAnsi" w:hAnsiTheme="minorHAnsi"/>
          <w:i/>
          <w:iCs/>
        </w:rPr>
        <w:t>Agent</w:t>
      </w:r>
      <w:r>
        <w:rPr>
          <w:rFonts w:asciiTheme="minorHAnsi" w:hAnsiTheme="minorHAnsi"/>
          <w:i/>
          <w:iCs/>
        </w:rPr>
        <w:t>_</w:t>
      </w:r>
      <w:r w:rsidRPr="00466B5B">
        <w:rPr>
          <w:rFonts w:asciiTheme="minorHAnsi" w:hAnsiTheme="minorHAnsi"/>
          <w:i/>
          <w:iCs/>
        </w:rPr>
        <w:t>View</w:t>
      </w:r>
      <w:proofErr w:type="spellEnd"/>
      <w:r w:rsidRPr="008A37FC">
        <w:rPr>
          <w:rFonts w:asciiTheme="minorHAnsi" w:hAnsiTheme="minorHAnsi"/>
        </w:rPr>
        <w:t xml:space="preserve"> and </w:t>
      </w:r>
      <w:proofErr w:type="spellStart"/>
      <w:r w:rsidRPr="00466B5B">
        <w:rPr>
          <w:rFonts w:asciiTheme="minorHAnsi" w:hAnsiTheme="minorHAnsi"/>
          <w:i/>
          <w:iCs/>
        </w:rPr>
        <w:t>current_value</w:t>
      </w:r>
      <w:proofErr w:type="spellEnd"/>
      <w:r w:rsidRPr="008A37FC">
        <w:rPr>
          <w:rFonts w:asciiTheme="minorHAnsi" w:hAnsiTheme="minorHAnsi"/>
        </w:rPr>
        <w:t xml:space="preserve"> are not consistent </w:t>
      </w:r>
      <w:r w:rsidRPr="00974AC4">
        <w:rPr>
          <w:rFonts w:asciiTheme="minorHAnsi" w:hAnsiTheme="minorHAnsi"/>
          <w:b/>
          <w:bCs/>
        </w:rPr>
        <w:t>do</w:t>
      </w:r>
    </w:p>
    <w:p w:rsidR="00106D3A" w:rsidRPr="008A37FC" w:rsidRDefault="00106D3A" w:rsidP="00106D3A">
      <w:pPr>
        <w:jc w:val="left"/>
        <w:rPr>
          <w:rFonts w:asciiTheme="minorHAnsi" w:hAnsiTheme="minorHAnsi"/>
        </w:rPr>
      </w:pPr>
      <w:r w:rsidRPr="008A37FC">
        <w:rPr>
          <w:rFonts w:asciiTheme="minorHAnsi" w:hAnsiTheme="minorHAnsi"/>
        </w:rPr>
        <w:t xml:space="preserve">2. </w:t>
      </w:r>
      <w:r>
        <w:rPr>
          <w:rFonts w:asciiTheme="minorHAnsi" w:hAnsiTheme="minorHAnsi"/>
        </w:rPr>
        <w:t xml:space="preserve">   </w:t>
      </w:r>
      <w:proofErr w:type="gramStart"/>
      <w:r w:rsidRPr="00B6542B">
        <w:rPr>
          <w:rFonts w:asciiTheme="minorHAnsi" w:hAnsiTheme="minorHAnsi"/>
          <w:b/>
          <w:bCs/>
        </w:rPr>
        <w:t>if</w:t>
      </w:r>
      <w:proofErr w:type="gramEnd"/>
      <w:r>
        <w:rPr>
          <w:rFonts w:asciiTheme="minorHAnsi" w:hAnsiTheme="minorHAnsi"/>
        </w:rPr>
        <w:t xml:space="preserve"> no val</w:t>
      </w:r>
      <w:r w:rsidRPr="008A37FC">
        <w:rPr>
          <w:rFonts w:asciiTheme="minorHAnsi" w:hAnsiTheme="minorHAnsi"/>
        </w:rPr>
        <w:t xml:space="preserve">ue in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asciiTheme="minorHAnsi" w:hAnsiTheme="minorHAnsi"/>
        </w:rPr>
        <w:t xml:space="preserve"> is</w:t>
      </w:r>
      <w:r w:rsidRPr="008A37FC">
        <w:rPr>
          <w:rFonts w:asciiTheme="minorHAnsi" w:hAnsiTheme="minorHAnsi"/>
        </w:rPr>
        <w:t xml:space="preserve"> consistent with </w:t>
      </w:r>
      <w:proofErr w:type="spellStart"/>
      <w:r w:rsidRPr="00061240">
        <w:rPr>
          <w:rFonts w:asciiTheme="minorHAnsi" w:hAnsiTheme="minorHAnsi"/>
          <w:i/>
          <w:iCs/>
        </w:rPr>
        <w:t>Agent_View</w:t>
      </w:r>
      <w:proofErr w:type="spellEnd"/>
    </w:p>
    <w:p w:rsidR="00106D3A" w:rsidRPr="008A37FC" w:rsidRDefault="00106D3A" w:rsidP="00106D3A">
      <w:pPr>
        <w:jc w:val="left"/>
        <w:rPr>
          <w:rFonts w:asciiTheme="minorHAnsi" w:hAnsiTheme="minorHAnsi"/>
        </w:rPr>
      </w:pPr>
      <w:r w:rsidRPr="008A37FC">
        <w:rPr>
          <w:rFonts w:asciiTheme="minorHAnsi" w:hAnsiTheme="minorHAnsi"/>
        </w:rPr>
        <w:t xml:space="preserve">3. </w:t>
      </w:r>
      <w:r>
        <w:rPr>
          <w:rFonts w:asciiTheme="minorHAnsi" w:hAnsiTheme="minorHAnsi"/>
          <w:b/>
          <w:bCs/>
        </w:rPr>
        <w:t xml:space="preserve">      </w:t>
      </w:r>
      <w:proofErr w:type="gramStart"/>
      <w:r w:rsidRPr="00B6542B">
        <w:rPr>
          <w:rFonts w:asciiTheme="minorHAnsi" w:hAnsiTheme="minorHAnsi"/>
          <w:b/>
          <w:bCs/>
        </w:rPr>
        <w:t>then</w:t>
      </w:r>
      <w:proofErr w:type="gramEnd"/>
      <w:r w:rsidRPr="008A37FC">
        <w:rPr>
          <w:rFonts w:asciiTheme="minorHAnsi" w:hAnsiTheme="minorHAnsi"/>
        </w:rPr>
        <w:t xml:space="preserve"> </w:t>
      </w:r>
      <w:r w:rsidRPr="00B6542B">
        <w:rPr>
          <w:rFonts w:asciiTheme="minorHAnsi" w:hAnsiTheme="minorHAnsi"/>
          <w:b/>
          <w:bCs/>
        </w:rPr>
        <w:t>backtrack</w:t>
      </w:r>
      <w:r w:rsidRPr="008A37FC">
        <w:rPr>
          <w:rFonts w:asciiTheme="minorHAnsi" w:hAnsiTheme="minorHAnsi"/>
        </w:rPr>
        <w:t xml:space="preserve"> ;</w:t>
      </w:r>
    </w:p>
    <w:p w:rsidR="00106D3A" w:rsidRPr="008A37FC" w:rsidRDefault="00106D3A" w:rsidP="00106D3A">
      <w:pPr>
        <w:jc w:val="left"/>
        <w:rPr>
          <w:rFonts w:asciiTheme="minorHAnsi" w:hAnsiTheme="minorHAnsi"/>
        </w:rPr>
      </w:pPr>
      <w:r>
        <w:rPr>
          <w:rFonts w:asciiTheme="minorHAnsi" w:hAnsiTheme="minorHAnsi"/>
        </w:rPr>
        <w:t xml:space="preserve">4.    </w:t>
      </w:r>
      <w:proofErr w:type="gramStart"/>
      <w:r w:rsidRPr="004063F5">
        <w:rPr>
          <w:rFonts w:asciiTheme="minorHAnsi" w:hAnsiTheme="minorHAnsi"/>
          <w:b/>
          <w:bCs/>
        </w:rPr>
        <w:t>else</w:t>
      </w:r>
      <w:proofErr w:type="gramEnd"/>
      <w:r w:rsidRPr="008A37FC">
        <w:rPr>
          <w:rFonts w:asciiTheme="minorHAnsi" w:hAnsiTheme="minorHAnsi"/>
        </w:rPr>
        <w:t xml:space="preserve"> select</w:t>
      </w:r>
      <w:r>
        <w:rPr>
          <w:rFonts w:asciiTheme="minorHAnsi" w:hAnsiTheme="minorHAnsi"/>
        </w:rPr>
        <w:t xml:space="preserve">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8A37FC">
        <w:rPr>
          <w:rFonts w:asciiTheme="minorHAnsi" w:hAnsiTheme="minorHAnsi"/>
        </w:rPr>
        <w:t xml:space="preserve"> where </w:t>
      </w:r>
      <w:proofErr w:type="spellStart"/>
      <w:r w:rsidRPr="006D3762">
        <w:rPr>
          <w:rFonts w:asciiTheme="minorHAnsi" w:hAnsiTheme="minorHAnsi"/>
          <w:i/>
          <w:iCs/>
        </w:rPr>
        <w:t>Agent_View</w:t>
      </w:r>
      <w:proofErr w:type="spellEnd"/>
      <w:r w:rsidRPr="008A37FC">
        <w:rPr>
          <w:rFonts w:asciiTheme="minorHAnsi" w:hAnsiTheme="minorHAnsi"/>
        </w:rPr>
        <w:t xml:space="preserve"> and </w:t>
      </w:r>
      <m:oMath>
        <m:r>
          <w:rPr>
            <w:rFonts w:ascii="Cambria Math" w:hAnsi="Cambria Math"/>
          </w:rPr>
          <m:t>d</m:t>
        </m:r>
      </m:oMath>
      <w:r w:rsidRPr="008A37FC">
        <w:rPr>
          <w:rFonts w:asciiTheme="minorHAnsi" w:hAnsiTheme="minorHAnsi"/>
        </w:rPr>
        <w:t xml:space="preserve"> are consistent;</w:t>
      </w:r>
    </w:p>
    <w:p w:rsidR="00106D3A" w:rsidRPr="008A37FC" w:rsidRDefault="00106D3A" w:rsidP="00106D3A">
      <w:pPr>
        <w:jc w:val="left"/>
        <w:rPr>
          <w:rFonts w:asciiTheme="minorHAnsi" w:hAnsiTheme="minorHAnsi"/>
        </w:rPr>
      </w:pPr>
      <w:r w:rsidRPr="008A37FC">
        <w:rPr>
          <w:rFonts w:asciiTheme="minorHAnsi" w:hAnsiTheme="minorHAnsi"/>
        </w:rPr>
        <w:t xml:space="preserve">5. </w:t>
      </w:r>
      <w:r>
        <w:rPr>
          <w:rFonts w:asciiTheme="minorHAnsi" w:hAnsiTheme="minorHAnsi"/>
        </w:rPr>
        <w:t xml:space="preserve">      </w:t>
      </w:r>
      <w:proofErr w:type="gramStart"/>
      <w:r w:rsidRPr="00EA33BA">
        <w:rPr>
          <w:rFonts w:asciiTheme="minorHAnsi" w:hAnsiTheme="minorHAnsi"/>
          <w:i/>
          <w:iCs/>
        </w:rPr>
        <w:t>current</w:t>
      </w:r>
      <w:proofErr w:type="gramEnd"/>
      <w:r w:rsidRPr="00EA33BA">
        <w:rPr>
          <w:rFonts w:asciiTheme="minorHAnsi" w:hAnsiTheme="minorHAnsi"/>
          <w:i/>
          <w:iCs/>
        </w:rPr>
        <w:t xml:space="preserve"> _value</w:t>
      </w:r>
      <w:r w:rsidRPr="008A37FC">
        <w:rPr>
          <w:rFonts w:asciiTheme="minorHAnsi" w:hAnsiTheme="minorHAnsi"/>
        </w:rPr>
        <w:t xml:space="preserve"> </w:t>
      </w:r>
      <w:r>
        <w:t>←</w:t>
      </w:r>
      <w:r>
        <w:rPr>
          <w:rFonts w:asciiTheme="minorHAnsi" w:hAnsiTheme="minorHAnsi"/>
        </w:rPr>
        <w:t xml:space="preserve"> </w:t>
      </w:r>
      <m:oMath>
        <m:r>
          <w:rPr>
            <w:rFonts w:ascii="Cambria Math" w:hAnsi="Cambria Math"/>
          </w:rPr>
          <m:t>d</m:t>
        </m:r>
      </m:oMath>
      <w:r>
        <w:rPr>
          <w:rFonts w:asciiTheme="minorHAnsi" w:hAnsiTheme="minorHAnsi"/>
        </w:rPr>
        <w:t>;</w:t>
      </w:r>
    </w:p>
    <w:p w:rsidR="00106D3A" w:rsidRPr="008A37FC" w:rsidRDefault="00106D3A" w:rsidP="00106D3A">
      <w:pPr>
        <w:jc w:val="left"/>
        <w:rPr>
          <w:rFonts w:asciiTheme="minorHAnsi" w:hAnsiTheme="minorHAnsi"/>
        </w:rPr>
      </w:pPr>
      <w:r w:rsidRPr="008A37FC">
        <w:rPr>
          <w:rFonts w:asciiTheme="minorHAnsi" w:hAnsiTheme="minorHAnsi"/>
        </w:rPr>
        <w:t xml:space="preserve">6. </w:t>
      </w:r>
      <w:r>
        <w:rPr>
          <w:rFonts w:asciiTheme="minorHAnsi" w:hAnsiTheme="minorHAnsi"/>
        </w:rPr>
        <w:t xml:space="preserve">      </w:t>
      </w:r>
      <w:proofErr w:type="gramStart"/>
      <w:r w:rsidRPr="008A37FC">
        <w:rPr>
          <w:rFonts w:asciiTheme="minorHAnsi" w:hAnsiTheme="minorHAnsi"/>
        </w:rPr>
        <w:t>send</w:t>
      </w:r>
      <w:proofErr w:type="gramEnd"/>
      <w:r w:rsidRPr="008A37FC">
        <w:rPr>
          <w:rFonts w:asciiTheme="minorHAnsi" w:hAnsiTheme="minorHAnsi"/>
        </w:rPr>
        <w:t xml:space="preserve"> (</w:t>
      </w:r>
      <w:r w:rsidRPr="00393732">
        <w:rPr>
          <w:rFonts w:asciiTheme="minorHAnsi" w:hAnsiTheme="minorHAnsi"/>
          <w:b/>
          <w:bCs/>
        </w:rPr>
        <w:t>ok?</w:t>
      </w:r>
      <w:r w:rsidRPr="008A37FC">
        <w:rPr>
          <w:rFonts w:asciiTheme="minorHAnsi" w:hAnsiTheme="minorHAnsi"/>
        </w:rPr>
        <w:t xml:space="preserve">, </w:t>
      </w:r>
      <w:r>
        <w:rPr>
          <w:rFonts w:asciiTheme="minorHAnsi" w:hAnsiTheme="minorHAnsi"/>
        </w:rPr>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m:t>
        </m:r>
      </m:oMath>
      <w:r>
        <w:rPr>
          <w:rFonts w:asciiTheme="minorHAnsi" w:hAnsiTheme="minorHAnsi"/>
        </w:rPr>
        <w:t xml:space="preserve">) to </w:t>
      </w:r>
      <w:proofErr w:type="spellStart"/>
      <w:r w:rsidRPr="005924D0">
        <w:rPr>
          <w:rFonts w:asciiTheme="minorHAnsi" w:hAnsiTheme="minorHAnsi"/>
          <w:i/>
          <w:iCs/>
        </w:rPr>
        <w:t>low_priority</w:t>
      </w:r>
      <w:r>
        <w:rPr>
          <w:rFonts w:asciiTheme="minorHAnsi" w:hAnsiTheme="minorHAnsi"/>
        </w:rPr>
        <w:t>_</w:t>
      </w:r>
      <w:r w:rsidRPr="005924D0">
        <w:rPr>
          <w:rFonts w:asciiTheme="minorHAnsi" w:hAnsiTheme="minorHAnsi"/>
          <w:i/>
          <w:iCs/>
        </w:rPr>
        <w:t>neighbor</w:t>
      </w:r>
      <w:r>
        <w:rPr>
          <w:rFonts w:asciiTheme="minorHAnsi" w:hAnsiTheme="minorHAnsi"/>
        </w:rPr>
        <w:t>s</w:t>
      </w:r>
      <w:proofErr w:type="spellEnd"/>
      <w:r>
        <w:rPr>
          <w:rFonts w:asciiTheme="minorHAnsi" w:hAnsiTheme="minorHAnsi"/>
        </w:rPr>
        <w:t xml:space="preserve"> </w:t>
      </w:r>
      <w:r w:rsidRPr="008A37FC">
        <w:rPr>
          <w:rFonts w:asciiTheme="minorHAnsi" w:hAnsiTheme="minorHAnsi"/>
        </w:rPr>
        <w:t xml:space="preserve">; </w:t>
      </w:r>
      <w:r w:rsidRPr="00B52400">
        <w:rPr>
          <w:rFonts w:asciiTheme="minorHAnsi" w:hAnsiTheme="minorHAnsi"/>
          <w:b/>
          <w:bCs/>
        </w:rPr>
        <w:t>end_ if</w:t>
      </w:r>
      <w:r w:rsidRPr="008A37FC">
        <w:rPr>
          <w:rFonts w:asciiTheme="minorHAnsi" w:hAnsiTheme="minorHAnsi"/>
        </w:rPr>
        <w:t xml:space="preserve"> ; </w:t>
      </w:r>
      <w:r w:rsidRPr="00B52400">
        <w:rPr>
          <w:rFonts w:asciiTheme="minorHAnsi" w:hAnsiTheme="minorHAnsi"/>
          <w:b/>
          <w:bCs/>
        </w:rPr>
        <w:t>end_ do</w:t>
      </w:r>
      <w:r w:rsidRPr="008A37FC">
        <w:rPr>
          <w:rFonts w:asciiTheme="minorHAnsi" w:hAnsiTheme="minorHAnsi"/>
        </w:rPr>
        <w:t>;</w:t>
      </w:r>
    </w:p>
    <w:p w:rsidR="00106D3A" w:rsidRDefault="00106D3A" w:rsidP="00106D3A">
      <w:pPr>
        <w:jc w:val="left"/>
        <w:rPr>
          <w:rFonts w:asciiTheme="minorHAnsi" w:hAnsiTheme="minorHAnsi"/>
        </w:rPr>
      </w:pPr>
    </w:p>
    <w:p w:rsidR="00106D3A" w:rsidRPr="008A37FC" w:rsidRDefault="00106D3A" w:rsidP="00106D3A">
      <w:pPr>
        <w:jc w:val="left"/>
        <w:rPr>
          <w:rFonts w:asciiTheme="minorHAnsi" w:hAnsiTheme="minorHAnsi"/>
        </w:rPr>
      </w:pPr>
      <w:proofErr w:type="gramStart"/>
      <w:r w:rsidRPr="008A37FC">
        <w:rPr>
          <w:rFonts w:asciiTheme="minorHAnsi" w:hAnsiTheme="minorHAnsi"/>
        </w:rPr>
        <w:t>procedure</w:t>
      </w:r>
      <w:proofErr w:type="gramEnd"/>
      <w:r w:rsidRPr="008A37FC">
        <w:rPr>
          <w:rFonts w:asciiTheme="minorHAnsi" w:hAnsiTheme="minorHAnsi"/>
        </w:rPr>
        <w:t xml:space="preserve"> </w:t>
      </w:r>
      <w:r w:rsidRPr="005128D2">
        <w:rPr>
          <w:rFonts w:asciiTheme="minorHAnsi" w:hAnsiTheme="minorHAnsi"/>
          <w:b/>
          <w:bCs/>
        </w:rPr>
        <w:t>backtrack</w:t>
      </w:r>
    </w:p>
    <w:p w:rsidR="00106D3A" w:rsidRPr="008A37FC" w:rsidRDefault="00106D3A" w:rsidP="00106D3A">
      <w:pPr>
        <w:jc w:val="left"/>
        <w:rPr>
          <w:rFonts w:asciiTheme="minorHAnsi" w:hAnsiTheme="minorHAnsi"/>
        </w:rPr>
      </w:pPr>
      <w:r w:rsidRPr="008A37FC">
        <w:rPr>
          <w:rFonts w:asciiTheme="minorHAnsi" w:hAnsiTheme="minorHAnsi"/>
        </w:rPr>
        <w:t xml:space="preserve">1. </w:t>
      </w:r>
      <w:proofErr w:type="spellStart"/>
      <w:proofErr w:type="gramStart"/>
      <w:r w:rsidRPr="00BE7F9B">
        <w:rPr>
          <w:rFonts w:asciiTheme="minorHAnsi" w:hAnsiTheme="minorHAnsi"/>
          <w:i/>
          <w:iCs/>
        </w:rPr>
        <w:t>nogood</w:t>
      </w:r>
      <w:proofErr w:type="spellEnd"/>
      <w:proofErr w:type="gramEnd"/>
      <w:r w:rsidRPr="008A37FC">
        <w:rPr>
          <w:rFonts w:asciiTheme="minorHAnsi" w:hAnsiTheme="minorHAnsi"/>
        </w:rPr>
        <w:t xml:space="preserve"> </w:t>
      </w:r>
      <w:r>
        <w:t>←</w:t>
      </w:r>
      <w:r>
        <w:rPr>
          <w:rFonts w:asciiTheme="minorHAnsi" w:hAnsiTheme="minorHAnsi"/>
        </w:rPr>
        <w:t xml:space="preserve"> </w:t>
      </w:r>
      <w:proofErr w:type="spellStart"/>
      <w:r w:rsidRPr="00FB52BC">
        <w:rPr>
          <w:rFonts w:asciiTheme="minorHAnsi" w:hAnsiTheme="minorHAnsi"/>
          <w:i/>
          <w:iCs/>
        </w:rPr>
        <w:t>inconsistent_subset</w:t>
      </w:r>
      <w:proofErr w:type="spellEnd"/>
      <w:r w:rsidRPr="008A37FC">
        <w:rPr>
          <w:rFonts w:asciiTheme="minorHAnsi" w:hAnsiTheme="minorHAnsi"/>
        </w:rPr>
        <w:t>;</w:t>
      </w:r>
    </w:p>
    <w:p w:rsidR="00106D3A" w:rsidRPr="008A37FC" w:rsidRDefault="00106D3A" w:rsidP="00106D3A">
      <w:pPr>
        <w:jc w:val="left"/>
        <w:rPr>
          <w:rFonts w:asciiTheme="minorHAnsi" w:hAnsiTheme="minorHAnsi"/>
        </w:rPr>
      </w:pPr>
      <w:r>
        <w:rPr>
          <w:rFonts w:asciiTheme="minorHAnsi" w:hAnsiTheme="minorHAnsi"/>
        </w:rPr>
        <w:t xml:space="preserve">2. </w:t>
      </w:r>
      <w:proofErr w:type="gramStart"/>
      <w:r w:rsidRPr="00927BB4">
        <w:rPr>
          <w:rFonts w:asciiTheme="minorHAnsi" w:hAnsiTheme="minorHAnsi"/>
          <w:b/>
          <w:bCs/>
        </w:rPr>
        <w:t>when</w:t>
      </w:r>
      <w:proofErr w:type="gramEnd"/>
      <w:r>
        <w:rPr>
          <w:rFonts w:asciiTheme="minorHAnsi" w:hAnsiTheme="minorHAnsi"/>
        </w:rPr>
        <w:t xml:space="preserve"> </w:t>
      </w:r>
      <w:proofErr w:type="spellStart"/>
      <w:r w:rsidRPr="00BE7F9B">
        <w:rPr>
          <w:rFonts w:asciiTheme="minorHAnsi" w:hAnsiTheme="minorHAnsi"/>
          <w:i/>
          <w:iCs/>
        </w:rPr>
        <w:t>nogood</w:t>
      </w:r>
      <w:proofErr w:type="spellEnd"/>
      <w:r w:rsidRPr="008A37FC">
        <w:rPr>
          <w:rFonts w:asciiTheme="minorHAnsi" w:hAnsiTheme="minorHAnsi"/>
        </w:rPr>
        <w:t xml:space="preserve"> is an empty set </w:t>
      </w:r>
      <w:r w:rsidRPr="00927BB4">
        <w:rPr>
          <w:rFonts w:asciiTheme="minorHAnsi" w:hAnsiTheme="minorHAnsi"/>
          <w:b/>
          <w:bCs/>
        </w:rPr>
        <w:t>do</w:t>
      </w:r>
    </w:p>
    <w:p w:rsidR="00106D3A" w:rsidRPr="008A37FC" w:rsidRDefault="00106D3A" w:rsidP="00106D3A">
      <w:pPr>
        <w:jc w:val="left"/>
        <w:rPr>
          <w:rFonts w:asciiTheme="minorHAnsi" w:hAnsiTheme="minorHAnsi"/>
        </w:rPr>
      </w:pPr>
      <w:r w:rsidRPr="008A37FC">
        <w:rPr>
          <w:rFonts w:asciiTheme="minorHAnsi" w:hAnsiTheme="minorHAnsi"/>
        </w:rPr>
        <w:t xml:space="preserve">3. </w:t>
      </w:r>
      <w:r>
        <w:rPr>
          <w:rFonts w:asciiTheme="minorHAnsi" w:hAnsiTheme="minorHAnsi"/>
        </w:rPr>
        <w:t xml:space="preserve">  </w:t>
      </w:r>
      <w:r w:rsidRPr="008A37FC">
        <w:rPr>
          <w:rFonts w:asciiTheme="minorHAnsi" w:hAnsiTheme="minorHAnsi"/>
        </w:rPr>
        <w:t>broadca</w:t>
      </w:r>
      <w:r>
        <w:rPr>
          <w:rFonts w:asciiTheme="minorHAnsi" w:hAnsiTheme="minorHAnsi"/>
        </w:rPr>
        <w:t>st to other agents that there i</w:t>
      </w:r>
      <w:r w:rsidRPr="008A37FC">
        <w:rPr>
          <w:rFonts w:asciiTheme="minorHAnsi" w:hAnsiTheme="minorHAnsi"/>
        </w:rPr>
        <w:t>s no solution;</w:t>
      </w:r>
    </w:p>
    <w:p w:rsidR="00106D3A" w:rsidRPr="008A37FC" w:rsidRDefault="00106D3A" w:rsidP="00106D3A">
      <w:pPr>
        <w:jc w:val="left"/>
        <w:rPr>
          <w:rFonts w:asciiTheme="minorHAnsi" w:hAnsiTheme="minorHAnsi"/>
        </w:rPr>
      </w:pPr>
      <w:r>
        <w:rPr>
          <w:rFonts w:asciiTheme="minorHAnsi" w:hAnsiTheme="minorHAnsi"/>
        </w:rPr>
        <w:t xml:space="preserve">4.      </w:t>
      </w:r>
      <w:proofErr w:type="gramStart"/>
      <w:r>
        <w:rPr>
          <w:rFonts w:asciiTheme="minorHAnsi" w:hAnsiTheme="minorHAnsi"/>
        </w:rPr>
        <w:t>terminate</w:t>
      </w:r>
      <w:proofErr w:type="gramEnd"/>
      <w:r>
        <w:rPr>
          <w:rFonts w:asciiTheme="minorHAnsi" w:hAnsiTheme="minorHAnsi"/>
        </w:rPr>
        <w:t xml:space="preserve"> this al</w:t>
      </w:r>
      <w:r w:rsidRPr="008A37FC">
        <w:rPr>
          <w:rFonts w:asciiTheme="minorHAnsi" w:hAnsiTheme="minorHAnsi"/>
        </w:rPr>
        <w:t xml:space="preserve">gorithm; </w:t>
      </w:r>
      <w:r w:rsidRPr="00E233A4">
        <w:rPr>
          <w:rFonts w:asciiTheme="minorHAnsi" w:hAnsiTheme="minorHAnsi"/>
          <w:b/>
          <w:bCs/>
        </w:rPr>
        <w:t>end_ do</w:t>
      </w:r>
      <w:r w:rsidRPr="008A37FC">
        <w:rPr>
          <w:rFonts w:asciiTheme="minorHAnsi" w:hAnsiTheme="minorHAnsi"/>
        </w:rPr>
        <w:t>;</w:t>
      </w:r>
    </w:p>
    <w:p w:rsidR="00106D3A" w:rsidRPr="008A37FC" w:rsidRDefault="00106D3A" w:rsidP="00106D3A">
      <w:pPr>
        <w:jc w:val="left"/>
        <w:rPr>
          <w:rFonts w:asciiTheme="minorHAnsi" w:hAnsiTheme="minorHAnsi"/>
        </w:rPr>
      </w:pPr>
      <w:r>
        <w:rPr>
          <w:rFonts w:asciiTheme="minorHAnsi" w:hAnsiTheme="minorHAnsi"/>
        </w:rPr>
        <w:t xml:space="preserve">5.   </w:t>
      </w:r>
      <w:proofErr w:type="gramStart"/>
      <w:r>
        <w:rPr>
          <w:rFonts w:asciiTheme="minorHAnsi" w:hAnsiTheme="minorHAnsi"/>
        </w:rPr>
        <w:t>s</w:t>
      </w:r>
      <w:r w:rsidRPr="008A37FC">
        <w:rPr>
          <w:rFonts w:asciiTheme="minorHAnsi" w:hAnsiTheme="minorHAnsi"/>
        </w:rPr>
        <w:t>elect</w:t>
      </w:r>
      <w:proofErr w:type="gramEnd"/>
      <w:r w:rsidRPr="008A37FC">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oMath>
      <w:r>
        <w:rPr>
          <w:rFonts w:asciiTheme="minorHAnsi" w:hAnsiTheme="minorHAnsi"/>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asciiTheme="minorHAnsi" w:hAnsiTheme="minorHAnsi"/>
        </w:rPr>
        <w:t xml:space="preserve"> has the lowest priority in Nogoo</w:t>
      </w:r>
      <w:r w:rsidRPr="008A37FC">
        <w:rPr>
          <w:rFonts w:asciiTheme="minorHAnsi" w:hAnsiTheme="minorHAnsi"/>
        </w:rPr>
        <w:t>d;</w:t>
      </w:r>
    </w:p>
    <w:p w:rsidR="00106D3A" w:rsidRPr="008A37FC" w:rsidRDefault="00106D3A" w:rsidP="00C3583C">
      <w:pPr>
        <w:jc w:val="left"/>
        <w:rPr>
          <w:rFonts w:asciiTheme="minorHAnsi" w:hAnsiTheme="minorHAnsi"/>
        </w:rPr>
      </w:pPr>
      <w:r>
        <w:rPr>
          <w:rFonts w:asciiTheme="minorHAnsi" w:hAnsiTheme="minorHAnsi"/>
        </w:rPr>
        <w:t xml:space="preserve">6.   </w:t>
      </w:r>
      <w:proofErr w:type="gramStart"/>
      <w:r>
        <w:rPr>
          <w:rFonts w:asciiTheme="minorHAnsi" w:hAnsiTheme="minorHAnsi"/>
        </w:rPr>
        <w:t>send</w:t>
      </w:r>
      <w:proofErr w:type="gramEnd"/>
      <w:r>
        <w:rPr>
          <w:rFonts w:asciiTheme="minorHAnsi" w:hAnsiTheme="minorHAnsi"/>
        </w:rPr>
        <w:t xml:space="preserve"> (</w:t>
      </w:r>
      <w:proofErr w:type="spellStart"/>
      <w:r w:rsidRPr="00E07AF0">
        <w:rPr>
          <w:rFonts w:asciiTheme="minorHAnsi" w:hAnsiTheme="minorHAnsi"/>
          <w:b/>
          <w:bCs/>
        </w:rPr>
        <w:t>Nogood</w:t>
      </w:r>
      <w:proofErr w:type="spellEnd"/>
      <w:r>
        <w:rPr>
          <w:rFonts w:asciiTheme="minorHAnsi" w:hAnsiTheme="minorHAnsi"/>
        </w:rPr>
        <w:t xml:space="preserve"> ,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asciiTheme="minorHAnsi" w:hAnsiTheme="minorHAnsi"/>
        </w:rPr>
        <w:t xml:space="preserve">, </w:t>
      </w:r>
      <w:proofErr w:type="spellStart"/>
      <w:r w:rsidRPr="00BE7F9B">
        <w:rPr>
          <w:rFonts w:asciiTheme="minorHAnsi" w:hAnsiTheme="minorHAnsi"/>
          <w:i/>
          <w:iCs/>
        </w:rPr>
        <w:t>nogood</w:t>
      </w:r>
      <w:proofErr w:type="spellEnd"/>
      <w:r w:rsidRPr="008A37FC">
        <w:rPr>
          <w:rFonts w:asciiTheme="minorHAnsi" w:hAnsiTheme="minorHAnsi"/>
        </w:rPr>
        <w:t xml:space="preserve">) to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8A37FC">
        <w:rPr>
          <w:rFonts w:asciiTheme="minorHAnsi" w:hAnsiTheme="minorHAnsi"/>
        </w:rPr>
        <w:t xml:space="preserve"> ;</w:t>
      </w:r>
    </w:p>
    <w:p w:rsidR="00106D3A" w:rsidRPr="008A37FC" w:rsidRDefault="00106D3A" w:rsidP="00C3583C">
      <w:pPr>
        <w:jc w:val="left"/>
        <w:rPr>
          <w:rFonts w:asciiTheme="minorHAnsi" w:hAnsiTheme="minorHAnsi"/>
        </w:rPr>
      </w:pPr>
      <w:r w:rsidRPr="008A37FC">
        <w:rPr>
          <w:rFonts w:asciiTheme="minorHAnsi" w:hAnsiTheme="minorHAnsi"/>
        </w:rPr>
        <w:t xml:space="preserve">7. </w:t>
      </w:r>
      <w:proofErr w:type="gramStart"/>
      <w:r w:rsidRPr="008A37FC">
        <w:rPr>
          <w:rFonts w:asciiTheme="minorHAnsi" w:hAnsiTheme="minorHAnsi"/>
        </w:rPr>
        <w:t>remove</w:t>
      </w:r>
      <w:proofErr w:type="gramEnd"/>
      <w:r w:rsidRPr="008A37FC">
        <w:rPr>
          <w:rFonts w:asciiTheme="minorHAnsi"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oMath>
      <w:r w:rsidRPr="008A37FC">
        <w:rPr>
          <w:rFonts w:asciiTheme="minorHAnsi" w:hAnsiTheme="minorHAnsi"/>
        </w:rPr>
        <w:t xml:space="preserve">) from Ag ent_ V iew ; </w:t>
      </w:r>
      <w:r w:rsidRPr="001A5281">
        <w:rPr>
          <w:rFonts w:asciiTheme="minorHAnsi" w:hAnsiTheme="minorHAnsi"/>
          <w:b/>
          <w:bCs/>
        </w:rPr>
        <w:t>end_ do</w:t>
      </w:r>
      <w:r w:rsidRPr="008A37FC">
        <w:rPr>
          <w:rFonts w:asciiTheme="minorHAnsi" w:hAnsiTheme="minorHAnsi"/>
        </w:rPr>
        <w:t>;</w:t>
      </w:r>
    </w:p>
    <w:p w:rsidR="00106D3A" w:rsidRDefault="00106D3A" w:rsidP="00C3583C">
      <w:pPr>
        <w:jc w:val="left"/>
        <w:rPr>
          <w:rFonts w:asciiTheme="minorHAnsi" w:hAnsiTheme="minorHAnsi"/>
          <w:i/>
          <w:iCs/>
        </w:rPr>
      </w:pPr>
      <w:r w:rsidRPr="008A37FC">
        <w:rPr>
          <w:rFonts w:asciiTheme="minorHAnsi" w:hAnsiTheme="minorHAnsi"/>
        </w:rPr>
        <w:t xml:space="preserve">8. </w:t>
      </w:r>
      <w:proofErr w:type="spellStart"/>
      <w:proofErr w:type="gramStart"/>
      <w:r w:rsidRPr="00F75EB5">
        <w:rPr>
          <w:rFonts w:asciiTheme="minorHAnsi" w:hAnsiTheme="minorHAnsi"/>
          <w:i/>
          <w:iCs/>
        </w:rPr>
        <w:t>check_agent_view</w:t>
      </w:r>
      <w:proofErr w:type="spellEnd"/>
      <w:proofErr w:type="gramEnd"/>
    </w:p>
    <w:p w:rsidR="00106D3A" w:rsidRDefault="00106D3A" w:rsidP="00106D3A">
      <w:pPr>
        <w:jc w:val="left"/>
      </w:pPr>
    </w:p>
    <w:p w:rsidR="00106D3A" w:rsidRDefault="00106D3A" w:rsidP="0097689D">
      <w:pPr>
        <w:pStyle w:val="Caption"/>
      </w:pPr>
      <w:proofErr w:type="gramStart"/>
      <w:r w:rsidRPr="005553A5">
        <w:t>Fig.</w:t>
      </w:r>
      <w:proofErr w:type="gramEnd"/>
      <w:r w:rsidRPr="005553A5">
        <w:t xml:space="preserve"> </w:t>
      </w:r>
      <w:fldSimple w:instr=" SEQ Fig. \* ARABIC ">
        <w:r w:rsidR="00981F58">
          <w:rPr>
            <w:noProof/>
          </w:rPr>
          <w:t>20</w:t>
        </w:r>
      </w:fldSimple>
      <w:r w:rsidRPr="005553A5">
        <w:t xml:space="preserve"> – ABT algorithm</w:t>
      </w:r>
    </w:p>
    <w:p w:rsidR="00590C26" w:rsidRDefault="000F3F48" w:rsidP="000F3F48">
      <w:pPr>
        <w:pStyle w:val="Heading2"/>
        <w:rPr>
          <w:lang w:bidi="fa-IR"/>
        </w:rPr>
      </w:pPr>
      <w:r>
        <w:rPr>
          <w:lang w:bidi="fa-IR"/>
        </w:rPr>
        <w:t>Extended ABT</w:t>
      </w:r>
      <w:r w:rsidR="00645A89">
        <w:rPr>
          <w:lang w:bidi="fa-IR"/>
        </w:rPr>
        <w:t xml:space="preserve"> Algorithm</w:t>
      </w:r>
    </w:p>
    <w:p w:rsidR="004D0A57" w:rsidRDefault="004D0A57" w:rsidP="004D0A57">
      <w:pPr>
        <w:rPr>
          <w:lang w:bidi="fa-IR"/>
        </w:rPr>
      </w:pPr>
      <w:r>
        <w:rPr>
          <w:lang w:bidi="fa-IR"/>
        </w:rPr>
        <w:t xml:space="preserve">In this paper, we present a cooperative based DCOP protocol, called Extended Asynchronous BackTracking (Extended ABT) that allows the agents to make their local decisions for their overlapping tasks as the distributed problem solving. The </w:t>
      </w:r>
      <w:commentRangeStart w:id="2418"/>
      <w:r>
        <w:rPr>
          <w:lang w:bidi="fa-IR"/>
        </w:rPr>
        <w:t>formal ABT algorithm</w:t>
      </w:r>
      <w:commentRangeEnd w:id="2418"/>
      <w:r>
        <w:rPr>
          <w:rStyle w:val="CommentReference"/>
          <w:rFonts w:ascii="Tahoma" w:hAnsi="Tahoma"/>
        </w:rPr>
        <w:commentReference w:id="2418"/>
      </w:r>
      <w:r>
        <w:rPr>
          <w:lang w:bidi="fa-IR"/>
        </w:rPr>
        <w:t xml:space="preserve"> was proposed to allocate just one value </w:t>
      </w:r>
      <w:commentRangeStart w:id="2419"/>
      <w:r>
        <w:rPr>
          <w:lang w:bidi="fa-IR"/>
        </w:rPr>
        <w:t>to each variable</w:t>
      </w:r>
      <w:commentRangeEnd w:id="2419"/>
      <w:r>
        <w:rPr>
          <w:rStyle w:val="CommentReference"/>
          <w:rFonts w:ascii="Tahoma" w:hAnsi="Tahoma"/>
        </w:rPr>
        <w:commentReference w:id="2419"/>
      </w:r>
      <w:r>
        <w:rPr>
          <w:lang w:bidi="fa-IR"/>
        </w:rPr>
        <w:t xml:space="preserve"> according to the problem constraints. The Extended ABT is introduced to allocate </w:t>
      </w:r>
      <w:commentRangeStart w:id="2420"/>
      <w:r>
        <w:rPr>
          <w:lang w:bidi="fa-IR"/>
        </w:rPr>
        <w:t>several values to each variable</w:t>
      </w:r>
      <w:commentRangeEnd w:id="2420"/>
      <w:r>
        <w:rPr>
          <w:rStyle w:val="CommentReference"/>
          <w:rFonts w:ascii="Tahoma" w:hAnsi="Tahoma"/>
        </w:rPr>
        <w:commentReference w:id="2420"/>
      </w:r>
      <w:r>
        <w:rPr>
          <w:lang w:bidi="fa-IR"/>
        </w:rPr>
        <w:t xml:space="preserve"> with as less communication as possible that can </w:t>
      </w:r>
      <w:commentRangeStart w:id="2421"/>
      <w:r>
        <w:rPr>
          <w:lang w:bidi="fa-IR"/>
        </w:rPr>
        <w:t>guarantee the whole constraints</w:t>
      </w:r>
      <w:commentRangeEnd w:id="2421"/>
      <w:r>
        <w:rPr>
          <w:rStyle w:val="CommentReference"/>
          <w:rFonts w:ascii="Tahoma" w:hAnsi="Tahoma"/>
        </w:rPr>
        <w:commentReference w:id="2421"/>
      </w:r>
      <w:r>
        <w:rPr>
          <w:lang w:bidi="fa-IR"/>
        </w:rPr>
        <w:t>. This algorithm is an incomplete algorithm, so it can reduce the time of search as efficient as possible by identifying the problem substructures at its first step (initializing step).</w:t>
      </w:r>
    </w:p>
    <w:p w:rsidR="005E7353" w:rsidRDefault="005E7353" w:rsidP="006F551F">
      <w:pPr>
        <w:rPr>
          <w:lang w:bidi="fa-IR"/>
        </w:rPr>
      </w:pPr>
      <w:commentRangeStart w:id="2422"/>
      <w:r>
        <w:rPr>
          <w:lang w:bidi="fa-IR"/>
        </w:rPr>
        <w:t xml:space="preserve">If we want to explain about similarities and differences between single-agent (centralized) QCSP and multi-agent (distributed) QCSP; as in </w:t>
      </w:r>
      <w:r>
        <w:rPr>
          <w:lang w:bidi="fa-IR"/>
        </w:rPr>
        <w:fldChar w:fldCharType="begin"/>
      </w:r>
      <w:r>
        <w:rPr>
          <w:lang w:bidi="fa-IR"/>
        </w:rPr>
        <w:instrText xml:space="preserve"> REF _Ref321129053 \h </w:instrText>
      </w:r>
      <w:r>
        <w:rPr>
          <w:lang w:bidi="fa-IR"/>
        </w:rPr>
      </w:r>
      <w:r>
        <w:rPr>
          <w:lang w:bidi="fa-IR"/>
        </w:rPr>
        <w:fldChar w:fldCharType="separate"/>
      </w:r>
      <w:r w:rsidR="00981F58">
        <w:t>(</w:t>
      </w:r>
      <w:r w:rsidR="00981F58">
        <w:rPr>
          <w:noProof/>
        </w:rPr>
        <w:t>1</w:t>
      </w:r>
      <w:r>
        <w:rPr>
          <w:lang w:bidi="fa-IR"/>
        </w:rPr>
        <w:fldChar w:fldCharType="end"/>
      </w:r>
      <w:r>
        <w:rPr>
          <w:lang w:bidi="fa-IR"/>
        </w:rPr>
        <w:t xml:space="preserve"> the objective of centralized QCSP was described, in D-QCSP we have the same objective introduced </w:t>
      </w:r>
      <w:proofErr w:type="gramStart"/>
      <w:r>
        <w:rPr>
          <w:lang w:bidi="fa-IR"/>
        </w:rPr>
        <w:t>in</w:t>
      </w:r>
      <w:r w:rsidR="001A5D2F">
        <w:rPr>
          <w:lang w:bidi="fa-IR"/>
        </w:rPr>
        <w:t xml:space="preserve"> </w:t>
      </w:r>
      <w:r>
        <w:rPr>
          <w:lang w:bidi="fa-IR"/>
        </w:rPr>
        <w:t xml:space="preserve"> </w:t>
      </w:r>
      <w:proofErr w:type="gramEnd"/>
      <w:r>
        <w:rPr>
          <w:lang w:bidi="fa-IR"/>
        </w:rPr>
        <w:fldChar w:fldCharType="begin"/>
      </w:r>
      <w:r>
        <w:rPr>
          <w:lang w:bidi="fa-IR"/>
        </w:rPr>
        <w:instrText xml:space="preserve"> REF _Ref321225981 \h </w:instrText>
      </w:r>
      <w:r>
        <w:rPr>
          <w:lang w:bidi="fa-IR"/>
        </w:rPr>
        <w:fldChar w:fldCharType="separate"/>
      </w:r>
      <w:r w:rsidR="00981F58">
        <w:rPr>
          <w:b/>
          <w:bCs/>
          <w:lang w:bidi="fa-IR"/>
        </w:rPr>
        <w:t>Error! Reference source not found.</w:t>
      </w:r>
      <w:r>
        <w:rPr>
          <w:lang w:bidi="fa-IR"/>
        </w:rPr>
        <w:fldChar w:fldCharType="end"/>
      </w:r>
      <w:r w:rsidR="00E14A54">
        <w:rPr>
          <w:lang w:bidi="fa-IR"/>
        </w:rPr>
        <w:t>)</w:t>
      </w:r>
      <w:r>
        <w:rPr>
          <w:lang w:bidi="fa-IR"/>
        </w:rPr>
        <w:t xml:space="preserve">. The objective of D-QCSP clearly minimized the completion time all and each of the quay cranes as in </w:t>
      </w:r>
      <w:r>
        <w:rPr>
          <w:lang w:bidi="fa-IR"/>
        </w:rPr>
        <w:fldChar w:fldCharType="begin"/>
      </w:r>
      <w:r>
        <w:rPr>
          <w:lang w:bidi="fa-IR"/>
        </w:rPr>
        <w:instrText xml:space="preserve"> REF _Ref321131970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2</w:t>
      </w:r>
      <w:r>
        <w:rPr>
          <w:lang w:bidi="fa-IR"/>
        </w:rPr>
        <w:fldChar w:fldCharType="end"/>
      </w:r>
      <w:r w:rsidR="00E14A54">
        <w:rPr>
          <w:lang w:bidi="fa-IR"/>
        </w:rPr>
        <w:t>)</w:t>
      </w:r>
      <w:r>
        <w:rPr>
          <w:lang w:bidi="fa-IR"/>
        </w:rPr>
        <w:t xml:space="preserve">. In this way, after assigning the non-overlapping tasks by supervisory, in each iterations quay cranes try to allocate overlapping tasks cooperatively. We say cooperatively, which means that, each quay crane agent (QCA) tries to allocate overlapping tasks and check its completion time in each iteration until its neighbor QCAs  have no less completion time than a predefined (threshold) time. We will discuss more about it later. Like as constraints </w:t>
      </w:r>
      <w:r>
        <w:rPr>
          <w:lang w:bidi="fa-IR"/>
        </w:rPr>
        <w:fldChar w:fldCharType="begin"/>
      </w:r>
      <w:r>
        <w:rPr>
          <w:lang w:bidi="fa-IR"/>
        </w:rPr>
        <w:instrText xml:space="preserve"> REF _Ref321216517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3</w:t>
      </w:r>
      <w:r>
        <w:rPr>
          <w:lang w:bidi="fa-IR"/>
        </w:rPr>
        <w:fldChar w:fldCharType="end"/>
      </w:r>
      <w:r w:rsidR="00E14A54">
        <w:rPr>
          <w:lang w:bidi="fa-IR"/>
        </w:rPr>
        <w:t>)</w:t>
      </w:r>
      <w:r>
        <w:rPr>
          <w:lang w:bidi="fa-IR"/>
        </w:rPr>
        <w:t xml:space="preserve">, </w:t>
      </w:r>
      <w:r>
        <w:rPr>
          <w:lang w:bidi="fa-IR"/>
        </w:rPr>
        <w:fldChar w:fldCharType="begin"/>
      </w:r>
      <w:r>
        <w:rPr>
          <w:lang w:bidi="fa-IR"/>
        </w:rPr>
        <w:instrText xml:space="preserve"> REF _Ref321216520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4</w:t>
      </w:r>
      <w:r>
        <w:rPr>
          <w:lang w:bidi="fa-IR"/>
        </w:rPr>
        <w:fldChar w:fldCharType="end"/>
      </w:r>
      <w:r w:rsidR="00E14A54">
        <w:rPr>
          <w:lang w:bidi="fa-IR"/>
        </w:rPr>
        <w:t>)</w:t>
      </w:r>
      <w:r>
        <w:rPr>
          <w:lang w:bidi="fa-IR"/>
        </w:rPr>
        <w:t xml:space="preserve">, and </w:t>
      </w:r>
      <w:r>
        <w:rPr>
          <w:lang w:bidi="fa-IR"/>
        </w:rPr>
        <w:fldChar w:fldCharType="begin"/>
      </w:r>
      <w:r>
        <w:rPr>
          <w:lang w:bidi="fa-IR"/>
        </w:rPr>
        <w:instrText xml:space="preserve"> REF _Ref321216521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6</w:t>
      </w:r>
      <w:r>
        <w:rPr>
          <w:lang w:bidi="fa-IR"/>
        </w:rPr>
        <w:fldChar w:fldCharType="end"/>
      </w:r>
      <w:r>
        <w:rPr>
          <w:lang w:bidi="fa-IR"/>
        </w:rPr>
        <w:t xml:space="preserve"> our proposed algorithm ensures all the tasks are sequenced before performing by a crane, also like as constraints </w:t>
      </w:r>
      <w:r>
        <w:rPr>
          <w:lang w:bidi="fa-IR"/>
        </w:rPr>
        <w:fldChar w:fldCharType="begin"/>
      </w:r>
      <w:r>
        <w:rPr>
          <w:lang w:bidi="fa-IR"/>
        </w:rPr>
        <w:instrText xml:space="preserve"> REF _Ref321216523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5</w:t>
      </w:r>
      <w:r>
        <w:rPr>
          <w:lang w:bidi="fa-IR"/>
        </w:rPr>
        <w:fldChar w:fldCharType="end"/>
      </w:r>
      <w:r w:rsidR="00E14A54">
        <w:rPr>
          <w:lang w:bidi="fa-IR"/>
        </w:rPr>
        <w:t>)</w:t>
      </w:r>
      <w:r>
        <w:rPr>
          <w:lang w:bidi="fa-IR"/>
        </w:rPr>
        <w:t xml:space="preserve">, Extended ABT algorithm indicates that quay crane scheduling is a non-preemptive (i.e. each task is performed by one and only one quay crane). The proposed algorithm computes completion times of each crane as soon as assigning new task and/or backtracking existing task </w:t>
      </w:r>
      <w:proofErr w:type="gramStart"/>
      <w:r>
        <w:rPr>
          <w:lang w:bidi="fa-IR"/>
        </w:rPr>
        <w:t>at each iteration</w:t>
      </w:r>
      <w:proofErr w:type="gramEnd"/>
      <w:r>
        <w:rPr>
          <w:lang w:bidi="fa-IR"/>
        </w:rPr>
        <w:t xml:space="preserve"> somehow different from constraints </w:t>
      </w:r>
      <w:r>
        <w:rPr>
          <w:lang w:bidi="fa-IR"/>
        </w:rPr>
        <w:fldChar w:fldCharType="begin"/>
      </w:r>
      <w:r>
        <w:rPr>
          <w:lang w:bidi="fa-IR"/>
        </w:rPr>
        <w:instrText xml:space="preserve"> REF _Ref321217072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7</w:t>
      </w:r>
      <w:r>
        <w:rPr>
          <w:lang w:bidi="fa-IR"/>
        </w:rPr>
        <w:fldChar w:fldCharType="end"/>
      </w:r>
      <w:r w:rsidR="00E14A54">
        <w:rPr>
          <w:lang w:bidi="fa-IR"/>
        </w:rPr>
        <w:t>)</w:t>
      </w:r>
      <w:r>
        <w:rPr>
          <w:lang w:bidi="fa-IR"/>
        </w:rPr>
        <w:t xml:space="preserve">, </w:t>
      </w:r>
      <w:r>
        <w:rPr>
          <w:lang w:bidi="fa-IR"/>
        </w:rPr>
        <w:fldChar w:fldCharType="begin"/>
      </w:r>
      <w:r>
        <w:rPr>
          <w:lang w:bidi="fa-IR"/>
        </w:rPr>
        <w:instrText xml:space="preserve"> REF _Ref321217075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9</w:t>
      </w:r>
      <w:r>
        <w:rPr>
          <w:lang w:bidi="fa-IR"/>
        </w:rPr>
        <w:fldChar w:fldCharType="end"/>
      </w:r>
      <w:r w:rsidR="006F551F">
        <w:rPr>
          <w:lang w:bidi="fa-IR"/>
        </w:rPr>
        <w:t>)</w:t>
      </w:r>
      <w:r>
        <w:rPr>
          <w:lang w:bidi="fa-IR"/>
        </w:rPr>
        <w:t xml:space="preserve">, </w:t>
      </w:r>
      <w:r>
        <w:rPr>
          <w:lang w:bidi="fa-IR"/>
        </w:rPr>
        <w:fldChar w:fldCharType="begin"/>
      </w:r>
      <w:r>
        <w:rPr>
          <w:lang w:bidi="fa-IR"/>
        </w:rPr>
        <w:instrText xml:space="preserve"> REF _Ref321217338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10</w:t>
      </w:r>
      <w:r>
        <w:rPr>
          <w:lang w:bidi="fa-IR"/>
        </w:rPr>
        <w:fldChar w:fldCharType="end"/>
      </w:r>
      <w:r w:rsidR="00E14A54">
        <w:rPr>
          <w:lang w:bidi="fa-IR"/>
        </w:rPr>
        <w:t>)</w:t>
      </w:r>
      <w:r>
        <w:rPr>
          <w:lang w:bidi="fa-IR"/>
        </w:rPr>
        <w:t xml:space="preserve">, </w:t>
      </w:r>
      <w:r>
        <w:rPr>
          <w:lang w:bidi="fa-IR"/>
        </w:rPr>
        <w:fldChar w:fldCharType="begin"/>
      </w:r>
      <w:r>
        <w:rPr>
          <w:lang w:bidi="fa-IR"/>
        </w:rPr>
        <w:instrText xml:space="preserve"> REF _Ref321217077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12</w:t>
      </w:r>
      <w:r>
        <w:rPr>
          <w:lang w:bidi="fa-IR"/>
        </w:rPr>
        <w:fldChar w:fldCharType="end"/>
      </w:r>
      <w:r w:rsidR="00E14A54">
        <w:rPr>
          <w:lang w:bidi="fa-IR"/>
        </w:rPr>
        <w:t>)</w:t>
      </w:r>
      <w:r>
        <w:rPr>
          <w:lang w:bidi="fa-IR"/>
        </w:rPr>
        <w:t xml:space="preserve">, and </w:t>
      </w:r>
      <w:r>
        <w:rPr>
          <w:lang w:bidi="fa-IR"/>
        </w:rPr>
        <w:fldChar w:fldCharType="begin"/>
      </w:r>
      <w:r>
        <w:rPr>
          <w:lang w:bidi="fa-IR"/>
        </w:rPr>
        <w:instrText xml:space="preserve"> REF _Ref321217080 \h </w:instrText>
      </w:r>
      <w:r>
        <w:rPr>
          <w:lang w:bidi="fa-IR"/>
        </w:rPr>
      </w:r>
      <w:r>
        <w:rPr>
          <w:lang w:bidi="fa-IR"/>
        </w:rPr>
        <w:fldChar w:fldCharType="separate"/>
      </w:r>
      <w:r w:rsidR="00981F58">
        <w:rPr>
          <w:rFonts w:cstheme="majorBidi"/>
        </w:rPr>
        <w:t>(</w:t>
      </w:r>
      <w:r w:rsidR="00981F58">
        <w:rPr>
          <w:rFonts w:cstheme="majorBidi"/>
          <w:noProof/>
        </w:rPr>
        <w:t>13</w:t>
      </w:r>
      <w:r>
        <w:rPr>
          <w:lang w:bidi="fa-IR"/>
        </w:rPr>
        <w:fldChar w:fldCharType="end"/>
      </w:r>
      <w:r w:rsidR="00E14A54">
        <w:rPr>
          <w:lang w:bidi="fa-IR"/>
        </w:rPr>
        <w:t>)</w:t>
      </w:r>
      <w:r>
        <w:rPr>
          <w:lang w:bidi="fa-IR"/>
        </w:rPr>
        <w:t xml:space="preserve">. More explanations regarding to calculating completion time is described in the algorithm description section. In addition, the proposed algorithm and the used OPL model guarantee the scheduling will prevent interference. The non-interference </w:t>
      </w:r>
      <w:proofErr w:type="gramStart"/>
      <w:r>
        <w:rPr>
          <w:lang w:bidi="fa-IR"/>
        </w:rPr>
        <w:t>constraints for the centralized QCSP is</w:t>
      </w:r>
      <w:proofErr w:type="gramEnd"/>
      <w:r>
        <w:rPr>
          <w:lang w:bidi="fa-IR"/>
        </w:rPr>
        <w:t xml:space="preserve"> introduced in </w:t>
      </w:r>
      <w:r>
        <w:rPr>
          <w:lang w:bidi="fa-IR"/>
        </w:rPr>
        <w:fldChar w:fldCharType="begin"/>
      </w:r>
      <w:r>
        <w:rPr>
          <w:lang w:bidi="fa-IR"/>
        </w:rPr>
        <w:instrText xml:space="preserve"> REF _Ref321220751 \h </w:instrText>
      </w:r>
      <w:r>
        <w:rPr>
          <w:lang w:bidi="fa-IR"/>
        </w:rPr>
      </w:r>
      <w:r>
        <w:rPr>
          <w:lang w:bidi="fa-IR"/>
        </w:rPr>
        <w:fldChar w:fldCharType="separate"/>
      </w:r>
      <w:r w:rsidR="00981F58">
        <w:rPr>
          <w:rFonts w:asciiTheme="majorBidi" w:hAnsiTheme="majorBidi" w:cstheme="majorBidi"/>
        </w:rPr>
        <w:t>(</w:t>
      </w:r>
      <w:r w:rsidR="00981F58">
        <w:rPr>
          <w:rFonts w:asciiTheme="majorBidi" w:hAnsiTheme="majorBidi" w:cstheme="majorBidi"/>
          <w:noProof/>
        </w:rPr>
        <w:t>11</w:t>
      </w:r>
      <w:r>
        <w:rPr>
          <w:lang w:bidi="fa-IR"/>
        </w:rPr>
        <w:fldChar w:fldCharType="end"/>
      </w:r>
      <w:r w:rsidR="00E14A54">
        <w:rPr>
          <w:lang w:bidi="fa-IR"/>
        </w:rPr>
        <w:t>)</w:t>
      </w:r>
      <w:r>
        <w:rPr>
          <w:lang w:bidi="fa-IR"/>
        </w:rPr>
        <w:t>.</w:t>
      </w:r>
      <w:commentRangeEnd w:id="2422"/>
      <w:r>
        <w:rPr>
          <w:rStyle w:val="CommentReference"/>
          <w:rFonts w:ascii="Tahoma" w:hAnsi="Tahoma"/>
        </w:rPr>
        <w:commentReference w:id="2422"/>
      </w:r>
    </w:p>
    <w:p w:rsidR="00732B2F" w:rsidRDefault="00037242" w:rsidP="004739EA">
      <w:r>
        <w:t xml:space="preserve">The Extended </w:t>
      </w:r>
      <w:proofErr w:type="gramStart"/>
      <w:r>
        <w:t>ABT,</w:t>
      </w:r>
      <w:proofErr w:type="gramEnd"/>
      <w:r>
        <w:t xml:space="preserve"> has some similarities and some differences in comparison with the original ABT algorithm. For example, although </w:t>
      </w:r>
      <w:commentRangeStart w:id="2423"/>
      <w:r>
        <w:t xml:space="preserve">the main features of both algorithms i.e. selecting value, backtracking value, and check agent view and </w:t>
      </w:r>
      <w:r>
        <w:lastRenderedPageBreak/>
        <w:t>consistency</w:t>
      </w:r>
      <w:commentRangeEnd w:id="2423"/>
      <w:r>
        <w:rPr>
          <w:rStyle w:val="CommentReference"/>
          <w:rFonts w:ascii="Tahoma" w:hAnsi="Tahoma"/>
        </w:rPr>
        <w:commentReference w:id="2423"/>
      </w:r>
      <w:r>
        <w:t xml:space="preserve"> are the same,</w:t>
      </w:r>
      <w:ins w:id="2424" w:author="Zabet" w:date="2012-04-04T17:02:00Z">
        <w:r w:rsidR="004739EA">
          <w:t xml:space="preserve"> there ar</w:t>
        </w:r>
      </w:ins>
      <w:ins w:id="2425" w:author="Zabet" w:date="2012-04-04T17:03:00Z">
        <w:r w:rsidR="004739EA">
          <w:t>e</w:t>
        </w:r>
      </w:ins>
      <w:ins w:id="2426" w:author="Zabet" w:date="2012-04-04T17:02:00Z">
        <w:r w:rsidR="004739EA">
          <w:t xml:space="preserve"> differences </w:t>
        </w:r>
      </w:ins>
      <w:ins w:id="2427" w:author="Zabet" w:date="2012-04-04T17:03:00Z">
        <w:r w:rsidR="004739EA">
          <w:t>between them on how those feature can be run. I</w:t>
        </w:r>
      </w:ins>
      <w:r>
        <w:t xml:space="preserve">n the </w:t>
      </w:r>
      <w:commentRangeStart w:id="2428"/>
      <w:r>
        <w:t>original ABT</w:t>
      </w:r>
      <w:commentRangeEnd w:id="2428"/>
      <w:r>
        <w:rPr>
          <w:rStyle w:val="CommentReference"/>
          <w:rFonts w:ascii="Tahoma" w:hAnsi="Tahoma"/>
        </w:rPr>
        <w:commentReference w:id="2428"/>
      </w:r>
      <w:r>
        <w:t>, agents try to find appropriate value according to the problem constraint(s) with the mixture of selecting value</w:t>
      </w:r>
      <w:ins w:id="2429" w:author="Zabet" w:date="2012-04-04T17:04:00Z">
        <w:r w:rsidR="00812059">
          <w:t xml:space="preserve"> with hyper-resolution rule</w:t>
        </w:r>
      </w:ins>
      <w:r>
        <w:t xml:space="preserve"> and backtracking. On the other hand, in Extended ABT, thanks to the initializing step, agents try to select values in the first phase, then they try to backtrack values in the second phase if there is any inconsistency</w:t>
      </w:r>
      <w:ins w:id="2430" w:author="Zabet" w:date="2012-04-04T16:59:00Z">
        <w:r w:rsidR="004F7F3C">
          <w:t xml:space="preserve">, so since, all the values </w:t>
        </w:r>
      </w:ins>
      <w:ins w:id="2431" w:author="Zabet" w:date="2012-04-04T17:00:00Z">
        <w:r w:rsidR="004F7F3C">
          <w:t xml:space="preserve">related to maximum two variables (agents), there is no need to run hyper-resolution </w:t>
        </w:r>
      </w:ins>
      <w:ins w:id="2432" w:author="Zabet" w:date="2012-04-04T17:01:00Z">
        <w:r w:rsidR="004F7F3C">
          <w:t>algorithm</w:t>
        </w:r>
      </w:ins>
      <w:ins w:id="2433" w:author="Zabet" w:date="2012-04-04T17:00:00Z">
        <w:r w:rsidR="004F7F3C">
          <w:t xml:space="preserve"> and </w:t>
        </w:r>
      </w:ins>
      <w:ins w:id="2434" w:author="Zabet" w:date="2012-04-04T17:01:00Z">
        <w:r w:rsidR="004F7F3C">
          <w:t>the filtering algorithm is enough for our purpose</w:t>
        </w:r>
      </w:ins>
      <w:r>
        <w:t>. In extended ABT, we first prioritize the overlapping tasks for their both neighbor QCAs by supervisor according to its position regarding to its agent neighbors. This can help agents to decide more fast which value is better to be assigned in each step and prevent QCA from selecting irrelevant tasks. So, this algorithm is distinguished as an incomplete algorithm</w:t>
      </w:r>
      <w:r w:rsidR="007E3B15">
        <w:t xml:space="preserve">. </w:t>
      </w:r>
      <w:commentRangeStart w:id="2435"/>
      <w:r w:rsidR="00732B2F">
        <w:t>In this paper, we present a distributed algorithm to solve a DCOP near optimally with incomplete search.</w:t>
      </w:r>
      <w:commentRangeEnd w:id="2435"/>
      <w:r w:rsidR="00732B2F">
        <w:rPr>
          <w:rStyle w:val="CommentReference"/>
        </w:rPr>
        <w:commentReference w:id="2435"/>
      </w:r>
      <w:r w:rsidR="00732B2F">
        <w:t xml:space="preserve"> </w:t>
      </w:r>
    </w:p>
    <w:p w:rsidR="00AD7D6E" w:rsidRDefault="00732B2F" w:rsidP="00086B34">
      <w:r>
        <w:t xml:space="preserve">The near optimality can be guaranteed by sequencing the tasks between adjacent agents at the first step and before start the algorithm. Sequencing the tasks can be done by each non-overlapping task position regarding to its neighbor QCAs, also each overlapping task is enumerated regarding to its position and </w:t>
      </w:r>
      <w:r w:rsidR="004970BA">
        <w:t>the entire</w:t>
      </w:r>
      <w:r>
        <w:t xml:space="preserve"> overlapping task</w:t>
      </w:r>
      <w:ins w:id="2436" w:author="Zabet" w:date="2012-03-27T23:29:00Z">
        <w:r w:rsidR="004970BA">
          <w:t>s</w:t>
        </w:r>
      </w:ins>
      <w:r>
        <w:t xml:space="preserve"> will be formed as </w:t>
      </w:r>
      <w:ins w:id="2437" w:author="Zabet" w:date="2012-03-17T14:43:00Z">
        <w:r>
          <w:t>string</w:t>
        </w:r>
      </w:ins>
      <w:r>
        <w:t xml:space="preserve">. </w:t>
      </w:r>
      <w:commentRangeStart w:id="2438"/>
      <w:ins w:id="2439" w:author="Zabet" w:date="2012-03-27T23:30:00Z">
        <w:r w:rsidR="004970BA">
          <w:t xml:space="preserve">This can be done by </w:t>
        </w:r>
      </w:ins>
      <w:ins w:id="2440" w:author="Zabet" w:date="2012-04-04T16:56:00Z">
        <w:r w:rsidR="00DB5EC2">
          <w:t xml:space="preserve">supervisory layer where all the overlapping tasks have distances from the </w:t>
        </w:r>
      </w:ins>
      <w:ins w:id="2441" w:author="Zabet" w:date="2012-04-04T16:57:00Z">
        <w:r w:rsidR="00DB5EC2">
          <w:t xml:space="preserve">default positions of cranes who can handle </w:t>
        </w:r>
        <w:proofErr w:type="gramStart"/>
        <w:r w:rsidR="00DB5EC2">
          <w:t>them</w:t>
        </w:r>
      </w:ins>
      <w:ins w:id="2442" w:author="Zabet" w:date="2012-04-04T17:06:00Z">
        <w:r w:rsidR="00812059">
          <w:t>,</w:t>
        </w:r>
        <w:proofErr w:type="gramEnd"/>
        <w:r w:rsidR="00812059">
          <w:t xml:space="preserve"> all this is done in the initializing step of algorithm which is introduced later</w:t>
        </w:r>
      </w:ins>
      <w:ins w:id="2443" w:author="Zabet" w:date="2012-03-27T23:30:00Z">
        <w:r w:rsidR="004970BA">
          <w:t>.</w:t>
        </w:r>
      </w:ins>
      <w:commentRangeEnd w:id="2438"/>
      <w:ins w:id="2444" w:author="Zabet" w:date="2012-04-04T17:14:00Z">
        <w:r w:rsidR="001E65A3">
          <w:rPr>
            <w:rStyle w:val="CommentReference"/>
            <w:rFonts w:ascii="Tahoma" w:hAnsi="Tahoma"/>
          </w:rPr>
          <w:commentReference w:id="2438"/>
        </w:r>
      </w:ins>
      <w:ins w:id="2445" w:author="Zabet" w:date="2012-03-27T23:30:00Z">
        <w:r w:rsidR="004970BA">
          <w:t xml:space="preserve"> </w:t>
        </w:r>
      </w:ins>
      <w:r>
        <w:t xml:space="preserve">Then each agent try to allocate the tasks from the near point of the constructed </w:t>
      </w:r>
      <w:ins w:id="2446" w:author="Zabet" w:date="2012-03-17T14:43:00Z">
        <w:r>
          <w:t xml:space="preserve">string </w:t>
        </w:r>
      </w:ins>
      <w:r>
        <w:t>(like rope competition but the difference is, each agent can have two rope</w:t>
      </w:r>
      <w:ins w:id="2447" w:author="Zabet" w:date="2012-03-17T14:43:00Z">
        <w:r>
          <w:t>s</w:t>
        </w:r>
      </w:ins>
      <w:r>
        <w:t xml:space="preserve"> from two direction and also the agents try to pull the rope cooperatively not competitively i.e. they try to pull ropes by looking to the opponent agents tasks and time). </w:t>
      </w:r>
    </w:p>
    <w:p w:rsidR="00AD7D6E" w:rsidRDefault="00AD7D6E" w:rsidP="00AD7D6E">
      <w:commentRangeStart w:id="2448"/>
      <w:r w:rsidRPr="00860D5E">
        <w:t xml:space="preserve">We assume that overlapping tasks (bold squares) in </w:t>
      </w:r>
      <w:r w:rsidRPr="00860D5E">
        <w:fldChar w:fldCharType="begin"/>
      </w:r>
      <w:r w:rsidRPr="00860D5E">
        <w:instrText xml:space="preserve"> REF _Ref316044324 \h  \* MERGEFORMAT </w:instrText>
      </w:r>
      <w:r w:rsidRPr="00860D5E">
        <w:fldChar w:fldCharType="separate"/>
      </w:r>
      <w:r w:rsidR="00981F58">
        <w:t xml:space="preserve">Fig. </w:t>
      </w:r>
      <w:r w:rsidR="00981F58">
        <w:rPr>
          <w:noProof/>
        </w:rPr>
        <w:t>5</w:t>
      </w:r>
      <w:r w:rsidRPr="00860D5E">
        <w:fldChar w:fldCharType="end"/>
      </w:r>
      <w:r w:rsidRPr="00860D5E">
        <w:t xml:space="preserve"> according to its distance from center area (non-overlapping tasks) has a </w:t>
      </w:r>
      <w:r>
        <w:t>sequential/arbitrary</w:t>
      </w:r>
      <w:r w:rsidRPr="00860D5E">
        <w:t xml:space="preserve"> number called </w:t>
      </w:r>
      <w:r>
        <w:t>“</w:t>
      </w:r>
      <w:r w:rsidRPr="00860D5E">
        <w:t>cost</w:t>
      </w:r>
      <w:r>
        <w:t>”</w:t>
      </w:r>
      <w:ins w:id="2449" w:author="Zabet" w:date="2012-05-18T03:26:00Z">
        <w:r w:rsidR="00E97CC6">
          <w:t xml:space="preserve"> which is referred to the task ship bay </w:t>
        </w:r>
        <w:proofErr w:type="spellStart"/>
        <w:r w:rsidR="00E97CC6">
          <w:t>nunber</w:t>
        </w:r>
      </w:ins>
      <w:proofErr w:type="spellEnd"/>
      <w:r w:rsidRPr="00860D5E">
        <w:t>. It means that, the cost of handling tasks near center area is less than handling task</w:t>
      </w:r>
      <w:r>
        <w:t>s far away. The string is formed</w:t>
      </w:r>
      <w:r w:rsidRPr="00860D5E">
        <w:t xml:space="preserve"> like as</w:t>
      </w:r>
      <w:r>
        <w:t xml:space="preserve"> </w:t>
      </w:r>
      <w:r>
        <w:fldChar w:fldCharType="begin"/>
      </w:r>
      <w:r>
        <w:instrText xml:space="preserve"> REF _Ref321386633 \h </w:instrText>
      </w:r>
      <w:r>
        <w:fldChar w:fldCharType="separate"/>
      </w:r>
      <w:r w:rsidR="00981F58">
        <w:t xml:space="preserve">Fig. </w:t>
      </w:r>
      <w:r w:rsidR="00981F58">
        <w:rPr>
          <w:noProof/>
        </w:rPr>
        <w:t>21</w:t>
      </w:r>
      <w:r>
        <w:fldChar w:fldCharType="end"/>
      </w:r>
      <w:r>
        <w:t xml:space="preserve">. In </w:t>
      </w:r>
      <w:r>
        <w:fldChar w:fldCharType="begin"/>
      </w:r>
      <w:r>
        <w:instrText xml:space="preserve"> REF _Ref321386633 \h </w:instrText>
      </w:r>
      <w:r>
        <w:fldChar w:fldCharType="separate"/>
      </w:r>
      <w:r w:rsidR="00981F58">
        <w:t xml:space="preserve">Fig. </w:t>
      </w:r>
      <w:r w:rsidR="00981F58">
        <w:rPr>
          <w:noProof/>
        </w:rPr>
        <w:t>21</w:t>
      </w:r>
      <w:r>
        <w:fldChar w:fldCharType="end"/>
      </w:r>
      <w:r>
        <w:t xml:space="preserve"> – Left, we assume there is a string starts from QCA1, get along through the overlapping tasks between two agents and then finishes at QCA2. In </w:t>
      </w:r>
      <w:r>
        <w:fldChar w:fldCharType="begin"/>
      </w:r>
      <w:r>
        <w:instrText xml:space="preserve"> REF _Ref321386633 \h </w:instrText>
      </w:r>
      <w:r>
        <w:fldChar w:fldCharType="separate"/>
      </w:r>
      <w:r w:rsidR="00981F58">
        <w:t xml:space="preserve">Fig. </w:t>
      </w:r>
      <w:r w:rsidR="00981F58">
        <w:rPr>
          <w:noProof/>
        </w:rPr>
        <w:t>21</w:t>
      </w:r>
      <w:r>
        <w:fldChar w:fldCharType="end"/>
      </w:r>
      <w:r>
        <w:t xml:space="preserve"> – Right, we assume that the left figure is opened and straightened. Then we can give to each task a unique sequential number from low to high which is the “cost” of each item from its related agent point of view. Note that, the lowest cost item from QCA1 point of view is the highest cost item from QCA2 point of view and vice versa.</w:t>
      </w:r>
    </w:p>
    <w:p w:rsidR="00AD7D6E" w:rsidRDefault="00AD7D6E" w:rsidP="00AD7D6E">
      <w:pPr>
        <w:rPr>
          <w:noProof/>
        </w:rPr>
      </w:pPr>
      <w:r>
        <w:t xml:space="preserve">There are two different ways to allocate the tasks by their two quay cranes; we can optionally define “hard constraint” or “soft constraint” on these costs as our problem constraints. If we force our problem to assign each task from lower cost to upper cost only sequentially, we can call it hard constraint. In other word, if an agent can assign a task if and only if the previous lower cost task was assigned before, we call it hard constraint. Otherwise, if there is not force on assigning tasks in a sequential manner, we can call it soft constraint. </w:t>
      </w:r>
    </w:p>
    <w:p w:rsidR="00AD7D6E" w:rsidRDefault="00AD7D6E" w:rsidP="00AD7D6E">
      <w:pPr>
        <w:pStyle w:val="CommentText"/>
        <w:keepNext/>
      </w:pPr>
      <w:r>
        <w:rPr>
          <w:noProof/>
        </w:rPr>
        <w:drawing>
          <wp:inline distT="0" distB="0" distL="0" distR="0" wp14:anchorId="68EAFABA" wp14:editId="19A1B226">
            <wp:extent cx="1003286" cy="2190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 eabt.wmf"/>
                    <pic:cNvPicPr/>
                  </pic:nvPicPr>
                  <pic:blipFill>
                    <a:blip r:embed="rId28">
                      <a:extLst>
                        <a:ext uri="{28A0092B-C50C-407E-A947-70E740481C1C}">
                          <a14:useLocalDpi xmlns:a14="http://schemas.microsoft.com/office/drawing/2010/main" val="0"/>
                        </a:ext>
                      </a:extLst>
                    </a:blip>
                    <a:stretch>
                      <a:fillRect/>
                    </a:stretch>
                  </pic:blipFill>
                  <pic:spPr>
                    <a:xfrm>
                      <a:off x="0" y="0"/>
                      <a:ext cx="1005845" cy="2196337"/>
                    </a:xfrm>
                    <a:prstGeom prst="rect">
                      <a:avLst/>
                    </a:prstGeom>
                  </pic:spPr>
                </pic:pic>
              </a:graphicData>
            </a:graphic>
          </wp:inline>
        </w:drawing>
      </w:r>
      <w:r>
        <w:rPr>
          <w:noProof/>
        </w:rPr>
        <w:drawing>
          <wp:inline distT="0" distB="0" distL="0" distR="0" wp14:anchorId="6B3C29F4" wp14:editId="7E2260C9">
            <wp:extent cx="5286375" cy="536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 eabt.wmf"/>
                    <pic:cNvPicPr/>
                  </pic:nvPicPr>
                  <pic:blipFill>
                    <a:blip r:embed="rId29">
                      <a:extLst>
                        <a:ext uri="{28A0092B-C50C-407E-A947-70E740481C1C}">
                          <a14:useLocalDpi xmlns:a14="http://schemas.microsoft.com/office/drawing/2010/main" val="0"/>
                        </a:ext>
                      </a:extLst>
                    </a:blip>
                    <a:stretch>
                      <a:fillRect/>
                    </a:stretch>
                  </pic:blipFill>
                  <pic:spPr>
                    <a:xfrm>
                      <a:off x="0" y="0"/>
                      <a:ext cx="5322654" cy="540101"/>
                    </a:xfrm>
                    <a:prstGeom prst="rect">
                      <a:avLst/>
                    </a:prstGeom>
                  </pic:spPr>
                </pic:pic>
              </a:graphicData>
            </a:graphic>
          </wp:inline>
        </w:drawing>
      </w:r>
    </w:p>
    <w:p w:rsidR="00AD7D6E" w:rsidRDefault="00AD7D6E" w:rsidP="00AD7D6E">
      <w:pPr>
        <w:pStyle w:val="Caption"/>
      </w:pPr>
      <w:bookmarkStart w:id="2450" w:name="_Ref321386633"/>
      <w:proofErr w:type="gramStart"/>
      <w:r>
        <w:t>Fig.</w:t>
      </w:r>
      <w:proofErr w:type="gramEnd"/>
      <w:r>
        <w:t xml:space="preserve"> </w:t>
      </w:r>
      <w:fldSimple w:instr=" SEQ Fig. \* ARABIC ">
        <w:r w:rsidR="00981F58">
          <w:rPr>
            <w:noProof/>
          </w:rPr>
          <w:t>21</w:t>
        </w:r>
      </w:fldSimple>
      <w:bookmarkEnd w:id="2450"/>
      <w:commentRangeEnd w:id="2448"/>
      <w:r>
        <w:rPr>
          <w:rStyle w:val="CommentReference"/>
          <w:rFonts w:ascii="Tahoma" w:hAnsi="Tahoma"/>
          <w:bCs w:val="0"/>
          <w:lang w:bidi="ar-SA"/>
        </w:rPr>
        <w:commentReference w:id="2448"/>
      </w:r>
    </w:p>
    <w:p w:rsidR="00732B2F" w:rsidRDefault="00732B2F" w:rsidP="00086B34">
      <w:r w:rsidRPr="002214BC">
        <w:fldChar w:fldCharType="begin"/>
      </w:r>
      <w:r w:rsidRPr="002214BC">
        <w:instrText xml:space="preserve"> REF _Ref315993251 \h </w:instrText>
      </w:r>
      <w:r>
        <w:instrText xml:space="preserve"> \* MERGEFORMAT </w:instrText>
      </w:r>
      <w:r w:rsidRPr="002214BC">
        <w:fldChar w:fldCharType="separate"/>
      </w:r>
      <w:r w:rsidR="00981F58" w:rsidRPr="00BF2D56">
        <w:t xml:space="preserve">Fig. </w:t>
      </w:r>
      <w:r w:rsidR="00981F58">
        <w:rPr>
          <w:noProof/>
        </w:rPr>
        <w:t>22</w:t>
      </w:r>
      <w:r w:rsidRPr="002214BC">
        <w:fldChar w:fldCharType="end"/>
      </w:r>
      <w:r>
        <w:t xml:space="preserve"> shows the above procedure and conversion of the problem. In </w:t>
      </w:r>
      <w:r w:rsidRPr="002214BC">
        <w:fldChar w:fldCharType="begin"/>
      </w:r>
      <w:r w:rsidRPr="002214BC">
        <w:instrText xml:space="preserve"> REF _Ref315993251 \h </w:instrText>
      </w:r>
      <w:r>
        <w:instrText xml:space="preserve"> \* MERGEFORMAT </w:instrText>
      </w:r>
      <w:r w:rsidRPr="002214BC">
        <w:fldChar w:fldCharType="separate"/>
      </w:r>
      <w:r w:rsidR="00981F58" w:rsidRPr="00BF2D56">
        <w:t xml:space="preserve">Fig. </w:t>
      </w:r>
      <w:r w:rsidR="00981F58">
        <w:rPr>
          <w:noProof/>
        </w:rPr>
        <w:t>22</w:t>
      </w:r>
      <w:r w:rsidRPr="002214BC">
        <w:fldChar w:fldCharType="end"/>
      </w:r>
      <w:r>
        <w:t xml:space="preserve"> – a, there are two agents (QCAs)</w:t>
      </w:r>
      <w:proofErr w:type="gramStart"/>
      <w:r>
        <w:t>,</w:t>
      </w:r>
      <w:proofErr w:type="gramEnd"/>
      <w:r>
        <w:t xml:space="preserve"> they have some non-overlapping (black circles) and five overlapping (white circles) tasks. In </w:t>
      </w:r>
      <w:r w:rsidRPr="002214BC">
        <w:fldChar w:fldCharType="begin"/>
      </w:r>
      <w:r w:rsidRPr="002214BC">
        <w:instrText xml:space="preserve"> REF _Ref315993251 \h </w:instrText>
      </w:r>
      <w:r>
        <w:instrText xml:space="preserve"> \* MERGEFORMAT </w:instrText>
      </w:r>
      <w:r w:rsidRPr="002214BC">
        <w:fldChar w:fldCharType="separate"/>
      </w:r>
      <w:r w:rsidR="00981F58" w:rsidRPr="00BF2D56">
        <w:t xml:space="preserve">Fig. </w:t>
      </w:r>
      <w:r w:rsidR="00981F58">
        <w:rPr>
          <w:noProof/>
        </w:rPr>
        <w:t>22</w:t>
      </w:r>
      <w:r w:rsidRPr="002214BC">
        <w:fldChar w:fldCharType="end"/>
      </w:r>
      <w:r>
        <w:t xml:space="preserve"> – b, we try to depict the previous figure (</w:t>
      </w:r>
      <w:r w:rsidRPr="002214BC">
        <w:fldChar w:fldCharType="begin"/>
      </w:r>
      <w:r w:rsidRPr="002214BC">
        <w:instrText xml:space="preserve"> REF _Ref315993251 \h </w:instrText>
      </w:r>
      <w:r>
        <w:instrText xml:space="preserve"> \* MERGEFORMAT </w:instrText>
      </w:r>
      <w:r w:rsidRPr="002214BC">
        <w:fldChar w:fldCharType="separate"/>
      </w:r>
      <w:r w:rsidR="00981F58" w:rsidRPr="00BF2D56">
        <w:t xml:space="preserve">Fig. </w:t>
      </w:r>
      <w:r w:rsidR="00981F58">
        <w:rPr>
          <w:noProof/>
        </w:rPr>
        <w:t>22</w:t>
      </w:r>
      <w:r w:rsidRPr="002214BC">
        <w:fldChar w:fldCharType="end"/>
      </w:r>
      <w:r>
        <w:t xml:space="preserve"> – a) and its tasks like as boxes that should put on top of each other. In addition, a </w:t>
      </w:r>
      <w:ins w:id="2451" w:author="Zabet" w:date="2012-03-17T14:42:00Z">
        <w:r>
          <w:t xml:space="preserve">string </w:t>
        </w:r>
      </w:ins>
      <w:r>
        <w:t xml:space="preserve">of overlapping tasks is formed and sequenced by some tag numbers. QCA1 try to allocate overlapping tasks from the left point of the </w:t>
      </w:r>
      <w:ins w:id="2452" w:author="Zabet" w:date="2012-03-17T14:42:00Z">
        <w:r>
          <w:t xml:space="preserve">string </w:t>
        </w:r>
      </w:ins>
      <w:r>
        <w:t>one by one, while, QCA2 try to allocate them vice versa. The completion time of each QCA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shown and we can see obviously that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with 9 tasks is greater than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with 7 tasks.  In </w:t>
      </w:r>
      <w:r w:rsidRPr="002214BC">
        <w:fldChar w:fldCharType="begin"/>
      </w:r>
      <w:r w:rsidRPr="002214BC">
        <w:instrText xml:space="preserve"> REF _Ref315993251 \h </w:instrText>
      </w:r>
      <w:r>
        <w:instrText xml:space="preserve"> \* MERGEFORMAT </w:instrText>
      </w:r>
      <w:r w:rsidRPr="002214BC">
        <w:fldChar w:fldCharType="separate"/>
      </w:r>
      <w:r w:rsidR="00981F58" w:rsidRPr="00BF2D56">
        <w:t xml:space="preserve">Fig. </w:t>
      </w:r>
      <w:r w:rsidR="00981F58">
        <w:rPr>
          <w:noProof/>
        </w:rPr>
        <w:t>22</w:t>
      </w:r>
      <w:r w:rsidRPr="002214BC">
        <w:fldChar w:fldCharType="end"/>
      </w:r>
      <w:r>
        <w:t xml:space="preserve"> – c, each agent try to allocate the overlapping tasks and compare each completion time with another agent, until both agents have an equal (near equal) completion time, i.e. </w:t>
      </w:r>
      <w:commentRangeStart w:id="2453"/>
      <m:oMath>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w:commentRangeEnd w:id="2453"/>
        <m:r>
          <m:rPr>
            <m:sty m:val="p"/>
          </m:rPr>
          <w:rPr>
            <w:rStyle w:val="CommentReference"/>
            <w:rFonts w:ascii="Cambria Math" w:hAnsi="Cambria Math"/>
          </w:rPr>
          <w:commentReference w:id="2453"/>
        </m:r>
      </m:oMath>
      <w:r>
        <w:t xml:space="preserve">. Alternatively, the difference of their completion time no more than a pre-defined constant (threshold time), i.e.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e>
        </m:d>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threshold</m:t>
            </m:r>
          </m:sub>
        </m:sSub>
      </m:oMath>
      <w:r>
        <w:t>.</w:t>
      </w:r>
    </w:p>
    <w:p w:rsidR="00732B2F" w:rsidRDefault="00732B2F" w:rsidP="00732B2F">
      <w:pPr>
        <w:jc w:val="left"/>
        <w:rPr>
          <w:rFonts w:cstheme="minorHAnsi"/>
        </w:rPr>
      </w:pPr>
    </w:p>
    <w:p w:rsidR="00732B2F" w:rsidRDefault="00732B2F" w:rsidP="00732B2F">
      <w:pPr>
        <w:keepNext/>
        <w:jc w:val="left"/>
      </w:pPr>
      <w:r>
        <w:rPr>
          <w:noProof/>
        </w:rPr>
        <w:lastRenderedPageBreak/>
        <w:drawing>
          <wp:inline distT="0" distB="0" distL="0" distR="0" wp14:anchorId="07E7F57C" wp14:editId="68C15044">
            <wp:extent cx="2054577" cy="403891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 eabt.wmf"/>
                    <pic:cNvPicPr/>
                  </pic:nvPicPr>
                  <pic:blipFill>
                    <a:blip r:embed="rId30">
                      <a:extLst>
                        <a:ext uri="{28A0092B-C50C-407E-A947-70E740481C1C}">
                          <a14:useLocalDpi xmlns:a14="http://schemas.microsoft.com/office/drawing/2010/main" val="0"/>
                        </a:ext>
                      </a:extLst>
                    </a:blip>
                    <a:stretch>
                      <a:fillRect/>
                    </a:stretch>
                  </pic:blipFill>
                  <pic:spPr>
                    <a:xfrm>
                      <a:off x="0" y="0"/>
                      <a:ext cx="2068120" cy="4065537"/>
                    </a:xfrm>
                    <a:prstGeom prst="rect">
                      <a:avLst/>
                    </a:prstGeom>
                  </pic:spPr>
                </pic:pic>
              </a:graphicData>
            </a:graphic>
          </wp:inline>
        </w:drawing>
      </w:r>
    </w:p>
    <w:p w:rsidR="00732B2F" w:rsidRPr="00BF2D56" w:rsidRDefault="00732B2F" w:rsidP="0097689D">
      <w:pPr>
        <w:pStyle w:val="Caption"/>
      </w:pPr>
      <w:bookmarkStart w:id="2454" w:name="_Ref315993251"/>
      <w:proofErr w:type="gramStart"/>
      <w:r w:rsidRPr="00BF2D56">
        <w:t>Fig.</w:t>
      </w:r>
      <w:proofErr w:type="gramEnd"/>
      <w:r w:rsidRPr="00BF2D56">
        <w:t xml:space="preserve"> </w:t>
      </w:r>
      <w:fldSimple w:instr=" SEQ Fig. \* ARABIC ">
        <w:r w:rsidR="00981F58">
          <w:rPr>
            <w:noProof/>
          </w:rPr>
          <w:t>22</w:t>
        </w:r>
      </w:fldSimple>
      <w:bookmarkEnd w:id="2454"/>
    </w:p>
    <w:p w:rsidR="00732B2F" w:rsidRDefault="00732B2F" w:rsidP="00732B2F">
      <w:r>
        <w:t xml:space="preserve">In the </w:t>
      </w:r>
      <w:commentRangeStart w:id="2455"/>
      <w:r>
        <w:t>worst case</w:t>
      </w:r>
      <w:commentRangeEnd w:id="2455"/>
      <w:r>
        <w:rPr>
          <w:rStyle w:val="CommentReference"/>
          <w:rFonts w:ascii="Tahoma" w:hAnsi="Tahoma"/>
        </w:rPr>
        <w:commentReference w:id="2455"/>
      </w:r>
      <w:r>
        <w:t xml:space="preserve">, we can consider: </w:t>
      </w:r>
    </w:p>
    <w:p w:rsidR="00732B2F" w:rsidRDefault="00732B2F" w:rsidP="00B3143F">
      <w:pPr>
        <w:pStyle w:val="ListParagraph"/>
        <w:numPr>
          <w:ilvl w:val="0"/>
          <w:numId w:val="14"/>
        </w:numPr>
        <w:spacing w:after="0"/>
      </w:pPr>
      <w:r w:rsidRPr="006A4EB9">
        <w:t>travelling time of a crane from one task to another task</w:t>
      </w:r>
    </w:p>
    <w:p w:rsidR="00732B2F" w:rsidRDefault="00732B2F" w:rsidP="00B3143F">
      <w:pPr>
        <w:pStyle w:val="ListParagraph"/>
        <w:numPr>
          <w:ilvl w:val="0"/>
          <w:numId w:val="14"/>
        </w:numPr>
        <w:spacing w:after="0"/>
      </w:pPr>
      <w:r w:rsidRPr="006A4EB9">
        <w:t>precedence relationship between tasks</w:t>
      </w:r>
    </w:p>
    <w:p w:rsidR="00732B2F" w:rsidRDefault="00732B2F" w:rsidP="00B3143F">
      <w:pPr>
        <w:pStyle w:val="ListParagraph"/>
        <w:numPr>
          <w:ilvl w:val="0"/>
          <w:numId w:val="14"/>
        </w:numPr>
        <w:spacing w:after="0"/>
      </w:pPr>
      <w:proofErr w:type="gramStart"/>
      <w:r w:rsidRPr="006A4EB9">
        <w:t>a</w:t>
      </w:r>
      <w:proofErr w:type="gramEnd"/>
      <w:r w:rsidRPr="006A4EB9">
        <w:t xml:space="preserve"> crane should carry to another position to unload a task as soon as he receive a task (pattern 2 of </w:t>
      </w:r>
      <w:r w:rsidRPr="006A4EB9">
        <w:fldChar w:fldCharType="begin"/>
      </w:r>
      <w:r w:rsidRPr="006A4EB9">
        <w:instrText xml:space="preserve"> REF _Ref315995441 \h  \* MERGEFORMAT </w:instrText>
      </w:r>
      <w:r w:rsidRPr="006A4EB9">
        <w:fldChar w:fldCharType="separate"/>
      </w:r>
      <w:r w:rsidR="00981F58" w:rsidRPr="00BF2D56">
        <w:t xml:space="preserve">Fig. </w:t>
      </w:r>
      <w:r w:rsidR="00981F58">
        <w:rPr>
          <w:noProof/>
        </w:rPr>
        <w:t>23</w:t>
      </w:r>
      <w:r w:rsidRPr="006A4EB9">
        <w:fldChar w:fldCharType="end"/>
      </w:r>
      <w:r w:rsidRPr="006A4EB9">
        <w:t xml:space="preserve">). </w:t>
      </w:r>
    </w:p>
    <w:p w:rsidR="00732B2F" w:rsidRPr="006A4EB9" w:rsidRDefault="00732B2F" w:rsidP="00732B2F">
      <w:r w:rsidRPr="006A4EB9">
        <w:t xml:space="preserve">So, we have to model and then </w:t>
      </w:r>
      <w:commentRangeStart w:id="2456"/>
      <w:r w:rsidRPr="006A4EB9">
        <w:t>optimize</w:t>
      </w:r>
      <w:commentRangeEnd w:id="2456"/>
      <w:r>
        <w:rPr>
          <w:rStyle w:val="CommentReference"/>
          <w:rFonts w:ascii="Tahoma" w:hAnsi="Tahoma"/>
        </w:rPr>
        <w:commentReference w:id="2456"/>
      </w:r>
      <w:r w:rsidRPr="006A4EB9">
        <w:t>/re-schedule the assignment</w:t>
      </w:r>
      <w:r>
        <w:t>s</w:t>
      </w:r>
      <w:r w:rsidRPr="006A4EB9">
        <w:t xml:space="preserve"> of </w:t>
      </w:r>
      <w:r w:rsidRPr="006A4EB9">
        <w:fldChar w:fldCharType="begin"/>
      </w:r>
      <w:r w:rsidRPr="006A4EB9">
        <w:instrText xml:space="preserve"> REF _Ref315993251 \h  \* MERGEFORMAT </w:instrText>
      </w:r>
      <w:r w:rsidRPr="006A4EB9">
        <w:fldChar w:fldCharType="separate"/>
      </w:r>
      <w:r w:rsidR="00981F58" w:rsidRPr="00BF2D56">
        <w:t xml:space="preserve">Fig. </w:t>
      </w:r>
      <w:r w:rsidR="00981F58">
        <w:rPr>
          <w:noProof/>
        </w:rPr>
        <w:t>22</w:t>
      </w:r>
      <w:r w:rsidRPr="006A4EB9">
        <w:fldChar w:fldCharType="end"/>
      </w:r>
      <w:r w:rsidRPr="006A4EB9">
        <w:t xml:space="preserve"> – c by a powerful solver </w:t>
      </w:r>
      <w:r>
        <w:t xml:space="preserve">such as </w:t>
      </w:r>
      <w:r w:rsidRPr="006A4EB9">
        <w:t>CPLEX.</w:t>
      </w:r>
    </w:p>
    <w:p w:rsidR="00732B2F" w:rsidRDefault="00732B2F" w:rsidP="00732B2F">
      <w:pPr>
        <w:keepNext/>
        <w:jc w:val="left"/>
      </w:pPr>
      <w:r>
        <w:rPr>
          <w:rFonts w:cstheme="minorHAnsi"/>
          <w:noProof/>
        </w:rPr>
        <w:drawing>
          <wp:inline distT="0" distB="0" distL="0" distR="0" wp14:anchorId="5B311FB6" wp14:editId="069A6F40">
            <wp:extent cx="3393440" cy="10937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ading pattern.jpg"/>
                    <pic:cNvPicPr/>
                  </pic:nvPicPr>
                  <pic:blipFill rotWithShape="1">
                    <a:blip r:embed="rId31" cstate="print">
                      <a:extLst>
                        <a:ext uri="{28A0092B-C50C-407E-A947-70E740481C1C}">
                          <a14:useLocalDpi xmlns:a14="http://schemas.microsoft.com/office/drawing/2010/main" val="0"/>
                        </a:ext>
                      </a:extLst>
                    </a:blip>
                    <a:srcRect l="856" r="6601" b="16141"/>
                    <a:stretch/>
                  </pic:blipFill>
                  <pic:spPr bwMode="auto">
                    <a:xfrm>
                      <a:off x="0" y="0"/>
                      <a:ext cx="3422138" cy="1103040"/>
                    </a:xfrm>
                    <a:prstGeom prst="rect">
                      <a:avLst/>
                    </a:prstGeom>
                    <a:ln>
                      <a:noFill/>
                    </a:ln>
                    <a:extLst>
                      <a:ext uri="{53640926-AAD7-44D8-BBD7-CCE9431645EC}">
                        <a14:shadowObscured xmlns:a14="http://schemas.microsoft.com/office/drawing/2010/main"/>
                      </a:ext>
                    </a:extLst>
                  </pic:spPr>
                </pic:pic>
              </a:graphicData>
            </a:graphic>
          </wp:inline>
        </w:drawing>
      </w:r>
    </w:p>
    <w:p w:rsidR="00732B2F" w:rsidRPr="00BF2D56" w:rsidRDefault="00732B2F" w:rsidP="0097689D">
      <w:pPr>
        <w:pStyle w:val="Caption"/>
      </w:pPr>
      <w:bookmarkStart w:id="2457" w:name="_Ref315995441"/>
      <w:proofErr w:type="gramStart"/>
      <w:r w:rsidRPr="00BF2D56">
        <w:t>Fig.</w:t>
      </w:r>
      <w:proofErr w:type="gramEnd"/>
      <w:r w:rsidRPr="00BF2D56">
        <w:t xml:space="preserve"> </w:t>
      </w:r>
      <w:fldSimple w:instr=" SEQ Fig. \* ARABIC ">
        <w:r w:rsidR="00981F58">
          <w:rPr>
            <w:noProof/>
          </w:rPr>
          <w:t>23</w:t>
        </w:r>
      </w:fldSimple>
      <w:bookmarkEnd w:id="2457"/>
    </w:p>
    <w:p w:rsidR="00732B2F" w:rsidRDefault="00732B2F" w:rsidP="00F91F33">
      <w:commentRangeStart w:id="2458"/>
      <w:r>
        <w:t>In this way</w:t>
      </w:r>
      <w:commentRangeEnd w:id="2458"/>
      <w:r>
        <w:rPr>
          <w:rStyle w:val="CommentReference"/>
          <w:rFonts w:ascii="Tahoma" w:hAnsi="Tahoma"/>
        </w:rPr>
        <w:commentReference w:id="2458"/>
      </w:r>
      <w:r>
        <w:t>, the optimized assignment will be like a</w:t>
      </w:r>
      <w:r w:rsidRPr="00DB3FE8">
        <w:t xml:space="preserve">s </w:t>
      </w:r>
      <w:r w:rsidRPr="00DB3FE8">
        <w:fldChar w:fldCharType="begin"/>
      </w:r>
      <w:r w:rsidRPr="00DB3FE8">
        <w:instrText xml:space="preserve"> REF _Ref315996816 \h </w:instrText>
      </w:r>
      <w:r>
        <w:instrText xml:space="preserve"> \* MERGEFORMAT </w:instrText>
      </w:r>
      <w:r w:rsidRPr="00DB3FE8">
        <w:fldChar w:fldCharType="separate"/>
      </w:r>
      <w:commentRangeStart w:id="2459"/>
      <w:r w:rsidR="00981F58">
        <w:t xml:space="preserve">Fig. </w:t>
      </w:r>
      <w:r w:rsidR="00981F58">
        <w:rPr>
          <w:noProof/>
        </w:rPr>
        <w:t>24</w:t>
      </w:r>
      <w:commentRangeEnd w:id="2459"/>
      <w:r w:rsidRPr="00DB3FE8">
        <w:fldChar w:fldCharType="end"/>
      </w:r>
      <w:r>
        <w:t xml:space="preserve"> where</w:t>
      </w:r>
      <m:oMath>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r>
          <w:rPr>
            <w:rFonts w:ascii="Cambria Math" w:hAnsi="Cambria Math"/>
            <w:sz w:val="18"/>
            <w:szCs w:val="18"/>
          </w:rPr>
          <m:t>&lt;</m:t>
        </m:r>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oMath>
      <w:r>
        <w:t xml:space="preserve">. </w:t>
      </w:r>
      <w:del w:id="2460" w:author="Zabet" w:date="2012-04-03T16:08:00Z">
        <w:r w:rsidDel="00F91F33">
          <w:delText xml:space="preserve">The </w:delText>
        </w:r>
        <w:commentRangeStart w:id="2461"/>
        <w:r w:rsidDel="00F91F33">
          <w:delText xml:space="preserve">agent </w:delText>
        </w:r>
      </w:del>
      <w:commentRangeEnd w:id="2461"/>
      <w:ins w:id="2462" w:author="Zabet" w:date="2012-04-03T16:08:00Z">
        <w:r w:rsidR="00F91F33">
          <w:t xml:space="preserve">Agent </w:t>
        </w:r>
      </w:ins>
      <w:r>
        <w:rPr>
          <w:rStyle w:val="CommentReference"/>
          <w:rFonts w:ascii="Tahoma" w:hAnsi="Tahoma"/>
        </w:rPr>
        <w:commentReference w:id="2461"/>
      </w:r>
      <w:r>
        <w:t xml:space="preserve">can </w:t>
      </w:r>
      <w:commentRangeStart w:id="2463"/>
      <w:r>
        <w:t xml:space="preserve">decide </w:t>
      </w:r>
      <w:commentRangeEnd w:id="2463"/>
      <w:r>
        <w:rPr>
          <w:rStyle w:val="CommentReference"/>
          <w:rFonts w:ascii="Tahoma" w:hAnsi="Tahoma"/>
        </w:rPr>
        <w:commentReference w:id="2463"/>
      </w:r>
      <w:r>
        <w:t xml:space="preserve">after allocating the tasks whether overlapping tasks </w:t>
      </w:r>
      <w:commentRangeStart w:id="2464"/>
      <w:r>
        <w:t>should be run with non-overlapping tasks or not</w:t>
      </w:r>
      <w:commentRangeEnd w:id="2464"/>
      <w:r>
        <w:rPr>
          <w:rStyle w:val="CommentReference"/>
          <w:rFonts w:ascii="Tahoma" w:hAnsi="Tahoma"/>
        </w:rPr>
        <w:commentReference w:id="2464"/>
      </w:r>
      <w:r>
        <w:t>. It can be re-scheduled and categorized the same tasks (the tasks that are near to each other and can be handled with each other subsequently)</w:t>
      </w:r>
    </w:p>
    <w:p w:rsidR="00732B2F" w:rsidRDefault="00732B2F" w:rsidP="00732B2F">
      <w:pPr>
        <w:keepNext/>
        <w:jc w:val="left"/>
      </w:pPr>
      <w:r>
        <w:rPr>
          <w:rFonts w:cstheme="minorHAnsi"/>
          <w:noProof/>
        </w:rPr>
        <w:drawing>
          <wp:inline distT="0" distB="0" distL="0" distR="0" wp14:anchorId="6DAA8D77" wp14:editId="4301F64E">
            <wp:extent cx="1614312" cy="13156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 eabt.wmf"/>
                    <pic:cNvPicPr/>
                  </pic:nvPicPr>
                  <pic:blipFill rotWithShape="1">
                    <a:blip r:embed="rId32">
                      <a:extLst>
                        <a:ext uri="{28A0092B-C50C-407E-A947-70E740481C1C}">
                          <a14:useLocalDpi xmlns:a14="http://schemas.microsoft.com/office/drawing/2010/main" val="0"/>
                        </a:ext>
                      </a:extLst>
                    </a:blip>
                    <a:srcRect t="21011"/>
                    <a:stretch/>
                  </pic:blipFill>
                  <pic:spPr bwMode="auto">
                    <a:xfrm>
                      <a:off x="0" y="0"/>
                      <a:ext cx="1626461" cy="1325565"/>
                    </a:xfrm>
                    <a:prstGeom prst="rect">
                      <a:avLst/>
                    </a:prstGeom>
                    <a:ln>
                      <a:noFill/>
                    </a:ln>
                    <a:extLst>
                      <a:ext uri="{53640926-AAD7-44D8-BBD7-CCE9431645EC}">
                        <a14:shadowObscured xmlns:a14="http://schemas.microsoft.com/office/drawing/2010/main"/>
                      </a:ext>
                    </a:extLst>
                  </pic:spPr>
                </pic:pic>
              </a:graphicData>
            </a:graphic>
          </wp:inline>
        </w:drawing>
      </w:r>
    </w:p>
    <w:p w:rsidR="00732B2F" w:rsidRPr="0079040B" w:rsidRDefault="00732B2F" w:rsidP="0097689D">
      <w:pPr>
        <w:pStyle w:val="Caption"/>
      </w:pPr>
      <w:bookmarkStart w:id="2465" w:name="_Ref315996816"/>
      <w:commentRangeStart w:id="2466"/>
      <w:proofErr w:type="gramStart"/>
      <w:r>
        <w:t>Fig.</w:t>
      </w:r>
      <w:proofErr w:type="gramEnd"/>
      <w:r>
        <w:t xml:space="preserve"> </w:t>
      </w:r>
      <w:fldSimple w:instr=" SEQ Fig. \* ARABIC ">
        <w:r w:rsidR="00981F58">
          <w:rPr>
            <w:noProof/>
          </w:rPr>
          <w:t>24</w:t>
        </w:r>
      </w:fldSimple>
      <w:bookmarkEnd w:id="2465"/>
      <w:commentRangeEnd w:id="2466"/>
      <w:r>
        <w:rPr>
          <w:rStyle w:val="CommentReference"/>
          <w:rFonts w:ascii="Tahoma" w:hAnsi="Tahoma"/>
          <w:bCs w:val="0"/>
          <w:lang w:bidi="ar-SA"/>
        </w:rPr>
        <w:commentReference w:id="2466"/>
      </w:r>
    </w:p>
    <w:p w:rsidR="00732B2F" w:rsidRDefault="00732B2F" w:rsidP="00AF7B6B">
      <w:pPr>
        <w:pStyle w:val="Heading3"/>
        <w:numPr>
          <w:ilvl w:val="0"/>
          <w:numId w:val="0"/>
        </w:numPr>
        <w:ind w:left="180"/>
      </w:pPr>
      <w:r>
        <w:t>Notes</w:t>
      </w:r>
    </w:p>
    <w:p w:rsidR="00732B2F" w:rsidRDefault="00732B2F" w:rsidP="00260E85">
      <w:pPr>
        <w:pStyle w:val="ListParagraph"/>
        <w:numPr>
          <w:ilvl w:val="0"/>
          <w:numId w:val="15"/>
        </w:numPr>
        <w:spacing w:after="0"/>
      </w:pPr>
      <w:r>
        <w:lastRenderedPageBreak/>
        <w:t xml:space="preserve">In our proposed algorithm, the neighbor </w:t>
      </w:r>
      <w:proofErr w:type="gramStart"/>
      <w:r>
        <w:t>agents just knows</w:t>
      </w:r>
      <w:proofErr w:type="gramEnd"/>
      <w:r>
        <w:t xml:space="preserve"> about each other. For example agent 2 knows about </w:t>
      </w:r>
      <w:commentRangeStart w:id="2467"/>
      <w:r>
        <w:t>states</w:t>
      </w:r>
      <w:r w:rsidR="009142E3">
        <w:t xml:space="preserve"> (the three main states are introduced in the following paragraphs)</w:t>
      </w:r>
      <w:r>
        <w:t xml:space="preserve"> </w:t>
      </w:r>
      <w:commentRangeEnd w:id="2467"/>
      <w:r>
        <w:rPr>
          <w:rStyle w:val="CommentReference"/>
          <w:rFonts w:ascii="Tahoma" w:hAnsi="Tahoma"/>
        </w:rPr>
        <w:commentReference w:id="2467"/>
      </w:r>
      <w:r>
        <w:t xml:space="preserve">of agent 1 and 3, and he doesn’t know about agent 4 or 5. Therefore, this is one of the advantages of this algorithm that can solve the problem distributedly with </w:t>
      </w:r>
      <w:r w:rsidRPr="00BB6AD8">
        <w:rPr>
          <w:u w:val="single"/>
        </w:rPr>
        <w:t>minimum agent knowledge</w:t>
      </w:r>
      <w:r>
        <w:t xml:space="preserve"> of the whole problem.</w:t>
      </w:r>
    </w:p>
    <w:p w:rsidR="00732B2F" w:rsidRDefault="00732B2F" w:rsidP="00260E85">
      <w:pPr>
        <w:pStyle w:val="ListParagraph"/>
        <w:numPr>
          <w:ilvl w:val="0"/>
          <w:numId w:val="15"/>
        </w:numPr>
        <w:spacing w:after="0"/>
      </w:pPr>
      <w:r>
        <w:t>In our proposed algorithm, each agent just communicates with its neighbors. So, it means that we can control the amount of communicational cost efficiently.</w:t>
      </w:r>
    </w:p>
    <w:p w:rsidR="00732B2F" w:rsidRDefault="00732B2F" w:rsidP="00260E85">
      <w:pPr>
        <w:pStyle w:val="ListParagraph"/>
        <w:numPr>
          <w:ilvl w:val="0"/>
          <w:numId w:val="15"/>
        </w:numPr>
        <w:spacing w:after="0"/>
      </w:pPr>
      <w:r>
        <w:t xml:space="preserve">In our algorithm, </w:t>
      </w:r>
      <w:proofErr w:type="gramStart"/>
      <w:r>
        <w:t>agents has</w:t>
      </w:r>
      <w:proofErr w:type="gramEnd"/>
      <w:r>
        <w:t xml:space="preserve"> a sequential identifier that assigned with the supervisory layer in advance.</w:t>
      </w:r>
    </w:p>
    <w:p w:rsidR="00732B2F" w:rsidRDefault="00732B2F" w:rsidP="00260E85">
      <w:pPr>
        <w:pStyle w:val="ListParagraph"/>
        <w:numPr>
          <w:ilvl w:val="0"/>
          <w:numId w:val="15"/>
        </w:numPr>
        <w:spacing w:after="0"/>
      </w:pPr>
      <w:r>
        <w:t xml:space="preserve">In designing this algorithm, three steps are considered. The first one is </w:t>
      </w:r>
      <w:r w:rsidRPr="00BB6AD8">
        <w:rPr>
          <w:u w:val="single"/>
        </w:rPr>
        <w:t>initialization and</w:t>
      </w:r>
      <w:r>
        <w:t xml:space="preserve"> </w:t>
      </w:r>
      <w:r w:rsidRPr="00BB6AD8">
        <w:rPr>
          <w:u w:val="single"/>
        </w:rPr>
        <w:t>sequencing</w:t>
      </w:r>
      <w:r>
        <w:t xml:space="preserve"> the overlapping tasks, the second one is to start negotiating and </w:t>
      </w:r>
      <w:r w:rsidRPr="00BB6AD8">
        <w:rPr>
          <w:u w:val="single"/>
        </w:rPr>
        <w:t>allocating tasks</w:t>
      </w:r>
      <w:r>
        <w:t xml:space="preserve"> by agents, and the third one is </w:t>
      </w:r>
      <w:r w:rsidRPr="00BB6AD8">
        <w:rPr>
          <w:u w:val="single"/>
        </w:rPr>
        <w:t>backtracking</w:t>
      </w:r>
      <w:r>
        <w:t xml:space="preserve"> after allocating all the tasks to agents if necessary (reaching inconsistent solution).</w:t>
      </w:r>
    </w:p>
    <w:p w:rsidR="00732B2F" w:rsidRDefault="00732B2F" w:rsidP="00260E85">
      <w:pPr>
        <w:pStyle w:val="ListParagraph"/>
        <w:numPr>
          <w:ilvl w:val="0"/>
          <w:numId w:val="15"/>
        </w:numPr>
        <w:spacing w:after="0"/>
      </w:pPr>
      <w:r>
        <w:t xml:space="preserve">In our algorithm, there is </w:t>
      </w:r>
      <w:commentRangeStart w:id="2468"/>
      <w:r w:rsidRPr="00BB6AD8">
        <w:rPr>
          <w:u w:val="single"/>
        </w:rPr>
        <w:t>no pre-defined priority among agents (no leader no follower)</w:t>
      </w:r>
      <w:r>
        <w:t>. This means that when the algorithm is started in allocation step (2</w:t>
      </w:r>
      <w:r w:rsidRPr="00BB6AD8">
        <w:rPr>
          <w:vertAlign w:val="superscript"/>
        </w:rPr>
        <w:t>nd</w:t>
      </w:r>
      <w:r>
        <w:t xml:space="preserve"> step), the agent with the low identifier number (QCA1) should start, and when the algorithm is started the backtracking step (3</w:t>
      </w:r>
      <w:r w:rsidRPr="00BB6AD8">
        <w:rPr>
          <w:vertAlign w:val="superscript"/>
        </w:rPr>
        <w:t>rd</w:t>
      </w:r>
      <w:r>
        <w:t xml:space="preserve"> step), the agent with the high identifier number </w:t>
      </w:r>
      <w:commentRangeEnd w:id="2468"/>
      <w:r>
        <w:rPr>
          <w:rStyle w:val="CommentReference"/>
          <w:rFonts w:ascii="Tahoma" w:hAnsi="Tahoma"/>
        </w:rPr>
        <w:commentReference w:id="2468"/>
      </w:r>
      <w:r>
        <w:t>should start it. During running the algorithm, just one of the agent is running and another neighbors should be waiting until receive run</w:t>
      </w:r>
      <w:proofErr w:type="gramStart"/>
      <w:r>
        <w:t>!(</w:t>
      </w:r>
      <w:proofErr w:type="gramEnd"/>
      <w:r>
        <w:t xml:space="preserve">) by the agent. Therefore, at any time each agent is running has, the highest priority (is master) and its neighbors are slaves. So, this can guarantee solving the algorithm robustly or stability of the algorithm in the sense of lacking each agent could be guaranteed. Assume if we want to pre-defined an agent as a leader of the team (like as </w:t>
      </w:r>
      <w:commentRangeStart w:id="2469"/>
      <w:r>
        <w:t xml:space="preserve">ABT </w:t>
      </w:r>
      <w:commentRangeEnd w:id="2469"/>
      <w:r>
        <w:rPr>
          <w:rStyle w:val="CommentReference"/>
          <w:rFonts w:ascii="Tahoma" w:hAnsi="Tahoma"/>
        </w:rPr>
        <w:commentReference w:id="2469"/>
      </w:r>
      <w:r>
        <w:t>which agent 1 is leader and others are follower), when the leader gets into trouble, the whole of agents will get into trouble and cannot continue the algorithm (please be note that some ways have been proposed to overcome to this issue such as the lower priority agent will lead the team, that needs to consider to the algorithm in real problem solving that leads to complexity of the algorithm becomes high)</w:t>
      </w:r>
    </w:p>
    <w:p w:rsidR="00732B2F" w:rsidRDefault="00732B2F" w:rsidP="00260E85">
      <w:pPr>
        <w:pStyle w:val="ListParagraph"/>
        <w:numPr>
          <w:ilvl w:val="0"/>
          <w:numId w:val="15"/>
        </w:numPr>
        <w:spacing w:after="0"/>
      </w:pPr>
      <w:r>
        <w:t xml:space="preserve">We can run this algorithm during the process of container handling by quay cranes (On-line optimization). With the on-line optimization, we can guarantee </w:t>
      </w:r>
      <w:r w:rsidRPr="00BB6AD8">
        <w:rPr>
          <w:u w:val="single"/>
        </w:rPr>
        <w:t>robust optimization</w:t>
      </w:r>
      <w:r>
        <w:t xml:space="preserve"> of QCSP. In the sense of any uncertainties such as:</w:t>
      </w:r>
    </w:p>
    <w:p w:rsidR="00732B2F" w:rsidRDefault="00732B2F" w:rsidP="00260E85">
      <w:pPr>
        <w:pStyle w:val="ListParagraph"/>
        <w:numPr>
          <w:ilvl w:val="1"/>
          <w:numId w:val="13"/>
        </w:numPr>
        <w:spacing w:after="0"/>
        <w:jc w:val="left"/>
        <w:rPr>
          <w:rFonts w:cstheme="minorHAnsi"/>
        </w:rPr>
      </w:pPr>
      <w:r>
        <w:rPr>
          <w:rFonts w:cstheme="minorHAnsi"/>
        </w:rPr>
        <w:t>Quay crane operator faults</w:t>
      </w:r>
    </w:p>
    <w:p w:rsidR="00732B2F" w:rsidRDefault="00732B2F" w:rsidP="00260E85">
      <w:pPr>
        <w:pStyle w:val="ListParagraph"/>
        <w:numPr>
          <w:ilvl w:val="1"/>
          <w:numId w:val="13"/>
        </w:numPr>
        <w:spacing w:after="0"/>
        <w:jc w:val="left"/>
        <w:rPr>
          <w:rFonts w:cstheme="minorHAnsi"/>
        </w:rPr>
      </w:pPr>
      <w:r>
        <w:rPr>
          <w:rFonts w:cstheme="minorHAnsi"/>
        </w:rPr>
        <w:t>Slowness/fastness of handling the container</w:t>
      </w:r>
    </w:p>
    <w:p w:rsidR="00732B2F" w:rsidRDefault="00732B2F" w:rsidP="00260E85">
      <w:pPr>
        <w:pStyle w:val="ListParagraph"/>
        <w:numPr>
          <w:ilvl w:val="1"/>
          <w:numId w:val="13"/>
        </w:numPr>
        <w:spacing w:after="0"/>
        <w:jc w:val="left"/>
        <w:rPr>
          <w:rFonts w:cstheme="minorHAnsi"/>
        </w:rPr>
      </w:pPr>
      <w:r>
        <w:rPr>
          <w:rFonts w:cstheme="minorHAnsi"/>
        </w:rPr>
        <w:t>Quay crane faults</w:t>
      </w:r>
    </w:p>
    <w:p w:rsidR="00732B2F" w:rsidRDefault="00732B2F" w:rsidP="00B3143F">
      <w:pPr>
        <w:pStyle w:val="ListParagraph"/>
        <w:numPr>
          <w:ilvl w:val="1"/>
          <w:numId w:val="13"/>
        </w:numPr>
        <w:spacing w:after="0"/>
        <w:jc w:val="left"/>
        <w:rPr>
          <w:rFonts w:cstheme="minorHAnsi"/>
        </w:rPr>
      </w:pPr>
      <w:r>
        <w:rPr>
          <w:rFonts w:cstheme="minorHAnsi"/>
        </w:rPr>
        <w:t>Shortage of pre-defined containers</w:t>
      </w:r>
    </w:p>
    <w:p w:rsidR="00732B2F" w:rsidRDefault="00732B2F" w:rsidP="00B3143F">
      <w:pPr>
        <w:pStyle w:val="ListParagraph"/>
        <w:numPr>
          <w:ilvl w:val="1"/>
          <w:numId w:val="13"/>
        </w:numPr>
        <w:spacing w:after="0"/>
        <w:jc w:val="left"/>
        <w:rPr>
          <w:rFonts w:cstheme="minorHAnsi"/>
        </w:rPr>
      </w:pPr>
      <w:r>
        <w:rPr>
          <w:rFonts w:cstheme="minorHAnsi"/>
        </w:rPr>
        <w:t xml:space="preserve"> …</w:t>
      </w:r>
    </w:p>
    <w:p w:rsidR="00732B2F" w:rsidRPr="000F2091" w:rsidRDefault="00732B2F" w:rsidP="008E1909">
      <w:r>
        <w:t xml:space="preserve">We will see the scheduling time will be different of doing the jobs. If this difference larger than a pre-defined constant, then the algorithm will be run with the remaining tasks that should be handled by </w:t>
      </w:r>
      <w:commentRangeStart w:id="2470"/>
      <w:r>
        <w:t>cranes</w:t>
      </w:r>
      <w:commentRangeEnd w:id="2470"/>
      <w:r>
        <w:rPr>
          <w:rStyle w:val="CommentReference"/>
          <w:rFonts w:ascii="Tahoma" w:hAnsi="Tahoma"/>
        </w:rPr>
        <w:commentReference w:id="2470"/>
      </w:r>
      <w:r>
        <w:t>.</w:t>
      </w:r>
    </w:p>
    <w:p w:rsidR="000F3F48" w:rsidRDefault="000F3F48" w:rsidP="000F3F48">
      <w:pPr>
        <w:rPr>
          <w:lang w:bidi="fa-IR"/>
        </w:rPr>
      </w:pPr>
      <w:r>
        <w:rPr>
          <w:lang w:bidi="fa-IR"/>
        </w:rPr>
        <w:t xml:space="preserve">In this algorithm, three main phases for agents have been considered. These phases called </w:t>
      </w:r>
      <w:r w:rsidRPr="00A940D8">
        <w:rPr>
          <w:i/>
          <w:iCs/>
          <w:lang w:bidi="fa-IR"/>
        </w:rPr>
        <w:t>active</w:t>
      </w:r>
      <w:r>
        <w:rPr>
          <w:lang w:bidi="fa-IR"/>
        </w:rPr>
        <w:t xml:space="preserve">, </w:t>
      </w:r>
      <w:r w:rsidRPr="00A940D8">
        <w:rPr>
          <w:i/>
          <w:iCs/>
          <w:lang w:bidi="fa-IR"/>
        </w:rPr>
        <w:t>passive</w:t>
      </w:r>
      <w:r>
        <w:rPr>
          <w:lang w:bidi="fa-IR"/>
        </w:rPr>
        <w:t xml:space="preserve">, and </w:t>
      </w:r>
      <w:r w:rsidRPr="00A940D8">
        <w:rPr>
          <w:i/>
          <w:iCs/>
          <w:lang w:bidi="fa-IR"/>
        </w:rPr>
        <w:t>done</w:t>
      </w:r>
      <w:proofErr w:type="gramStart"/>
      <w:r w:rsidRPr="00A940D8">
        <w:rPr>
          <w:i/>
          <w:iCs/>
          <w:lang w:bidi="fa-IR"/>
        </w:rPr>
        <w:t>!</w:t>
      </w:r>
      <w:r>
        <w:rPr>
          <w:lang w:bidi="fa-IR"/>
        </w:rPr>
        <w:t>.</w:t>
      </w:r>
      <w:proofErr w:type="gramEnd"/>
      <w:r>
        <w:rPr>
          <w:lang w:bidi="fa-IR"/>
        </w:rPr>
        <w:t xml:space="preserve"> At first, during initializing the agents, all the agents have been considered as active. In this phase, agents try to allocate all the tasks with respect to the algorithm and try to reach a consistent set of values regarding to the problem constraints.</w:t>
      </w:r>
    </w:p>
    <w:p w:rsidR="000F3F48" w:rsidRDefault="000F3F48" w:rsidP="000F3F48">
      <w:pPr>
        <w:rPr>
          <w:lang w:bidi="fa-IR"/>
        </w:rPr>
      </w:pPr>
      <w:r>
        <w:rPr>
          <w:lang w:bidi="fa-IR"/>
        </w:rPr>
        <w:t xml:space="preserve">The Extended ABT works by constructing </w:t>
      </w:r>
      <w:proofErr w:type="spellStart"/>
      <w:r w:rsidRPr="009A51BF">
        <w:rPr>
          <w:i/>
          <w:iCs/>
          <w:lang w:bidi="fa-IR"/>
        </w:rPr>
        <w:t>consistent_set</w:t>
      </w:r>
      <w:proofErr w:type="spellEnd"/>
      <w:r>
        <w:rPr>
          <w:lang w:bidi="fa-IR"/>
        </w:rPr>
        <w:t xml:space="preserve"> and </w:t>
      </w:r>
      <w:proofErr w:type="spellStart"/>
      <w:r w:rsidRPr="009A51BF">
        <w:rPr>
          <w:i/>
          <w:iCs/>
          <w:lang w:bidi="fa-IR"/>
        </w:rPr>
        <w:t>inconsistent_set</w:t>
      </w:r>
      <w:proofErr w:type="spellEnd"/>
      <w:r>
        <w:rPr>
          <w:lang w:bidi="fa-IR"/>
        </w:rPr>
        <w:t xml:space="preserve"> of values and maintain these sets as a structure called </w:t>
      </w:r>
      <w:proofErr w:type="spellStart"/>
      <w:r w:rsidRPr="00282DBD">
        <w:rPr>
          <w:i/>
          <w:iCs/>
          <w:lang w:bidi="fa-IR"/>
        </w:rPr>
        <w:t>agent_view</w:t>
      </w:r>
      <w:proofErr w:type="spellEnd"/>
      <w:r>
        <w:rPr>
          <w:lang w:bidi="fa-IR"/>
        </w:rPr>
        <w:t xml:space="preserve">. The </w:t>
      </w:r>
      <w:proofErr w:type="spellStart"/>
      <w:r w:rsidRPr="009A51BF">
        <w:rPr>
          <w:i/>
          <w:iCs/>
          <w:lang w:bidi="fa-IR"/>
        </w:rPr>
        <w:t>consistent_set</w:t>
      </w:r>
      <w:proofErr w:type="spellEnd"/>
      <w:r>
        <w:rPr>
          <w:lang w:bidi="fa-IR"/>
        </w:rPr>
        <w:t xml:space="preserve"> is referring to the set of values that belong to the variables which are comply the problem constraints, on the other hand, the </w:t>
      </w:r>
      <w:proofErr w:type="spellStart"/>
      <w:r>
        <w:rPr>
          <w:i/>
          <w:iCs/>
          <w:lang w:bidi="fa-IR"/>
        </w:rPr>
        <w:t>inc</w:t>
      </w:r>
      <w:r w:rsidRPr="009A51BF">
        <w:rPr>
          <w:i/>
          <w:iCs/>
          <w:lang w:bidi="fa-IR"/>
        </w:rPr>
        <w:t>onsistent_set</w:t>
      </w:r>
      <w:proofErr w:type="spellEnd"/>
      <w:r>
        <w:rPr>
          <w:lang w:bidi="fa-IR"/>
        </w:rPr>
        <w:t xml:space="preserve"> is the set of values that are against the problem nature. The agent value selection is stored in </w:t>
      </w:r>
      <w:proofErr w:type="spellStart"/>
      <w:r w:rsidRPr="00282DBD">
        <w:rPr>
          <w:i/>
          <w:iCs/>
          <w:lang w:bidi="fa-IR"/>
        </w:rPr>
        <w:t>agent_view</w:t>
      </w:r>
      <w:proofErr w:type="spellEnd"/>
      <w:r>
        <w:rPr>
          <w:lang w:bidi="fa-IR"/>
        </w:rPr>
        <w:t xml:space="preserve"> and after complete allocating or during selecting the values, agents can check the </w:t>
      </w:r>
      <w:proofErr w:type="spellStart"/>
      <w:r w:rsidRPr="00282DBD">
        <w:rPr>
          <w:i/>
          <w:iCs/>
          <w:lang w:bidi="fa-IR"/>
        </w:rPr>
        <w:t>agent_view</w:t>
      </w:r>
      <w:proofErr w:type="spellEnd"/>
      <w:r>
        <w:rPr>
          <w:lang w:bidi="fa-IR"/>
        </w:rPr>
        <w:t xml:space="preserve"> and decide that the set is consistent of not.</w:t>
      </w:r>
    </w:p>
    <w:p w:rsidR="000F3F48" w:rsidRDefault="000F3F48" w:rsidP="000F3F48">
      <w:pPr>
        <w:rPr>
          <w:lang w:bidi="fa-IR"/>
        </w:rPr>
      </w:pPr>
      <w:r>
        <w:rPr>
          <w:lang w:bidi="fa-IR"/>
        </w:rPr>
        <w:t>In the proposed algorithm, each agent has its own identifier (a sequential number regarding to its position), also agents have not prioritized over other agents. This means that, each agent has its own duty to making its decisions and no agent can govern it and optimize its solution (just some requests commands are allowed to reduce communications by its neighbors, which we will discuss later).</w:t>
      </w:r>
    </w:p>
    <w:p w:rsidR="004729A0" w:rsidRDefault="000F3F48" w:rsidP="004729A0">
      <w:pPr>
        <w:pStyle w:val="Heading3"/>
        <w:rPr>
          <w:lang w:bidi="fa-IR"/>
        </w:rPr>
      </w:pPr>
      <w:r>
        <w:t>Initializatoion (</w:t>
      </w:r>
      <w:r w:rsidR="004729A0">
        <w:fldChar w:fldCharType="begin"/>
      </w:r>
      <w:r w:rsidR="004729A0">
        <w:instrText xml:space="preserve"> REF _Ref321326022 \h </w:instrText>
      </w:r>
      <w:r w:rsidR="004729A0">
        <w:fldChar w:fldCharType="separate"/>
      </w:r>
      <w:r w:rsidR="00981F58" w:rsidRPr="007E2722">
        <w:t xml:space="preserve">Fig. </w:t>
      </w:r>
      <w:r w:rsidR="00981F58">
        <w:t>25</w:t>
      </w:r>
      <w:r w:rsidR="004729A0">
        <w:fldChar w:fldCharType="end"/>
      </w:r>
      <w:r w:rsidR="004729A0">
        <w:t>)</w:t>
      </w:r>
    </w:p>
    <w:p w:rsidR="000F3F48" w:rsidRPr="00260E85" w:rsidRDefault="000F3F48" w:rsidP="00260E85">
      <w:r w:rsidRPr="00260E85">
        <w:t xml:space="preserve">On startup, all of the overlapping and non-overlapping tasks are assigned for each agent by the supervisory layer when the port automation system knows about incoming vessel. The overlapping tasks are divided into two sets, which are regarding to their position. The overlapping tasks which are located between agents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60E85">
        <w:t xml:space="preserve"> </w:t>
      </w:r>
      <w:proofErr w:type="gramStart"/>
      <w:r w:rsidRPr="00260E85">
        <w:t xml:space="preserve">and </w:t>
      </w:r>
      <w:proofErr w:type="gramEnd"/>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260E85">
        <w:t>, will be within the set</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i,j</m:t>
            </m:r>
          </m:sub>
        </m:sSub>
      </m:oMath>
      <w:r w:rsidRPr="00260E85">
        <w:t xml:space="preserve">. After receiving all of the related tasks by each agent from the higher layer of port automation system, each agent </w:t>
      </w:r>
      <w:commentRangeStart w:id="2471"/>
      <w:commentRangeStart w:id="2472"/>
      <w:r w:rsidRPr="00260E85">
        <w:t>tries to schedule</w:t>
      </w:r>
      <w:commentRangeEnd w:id="2471"/>
      <w:r w:rsidRPr="00260E85">
        <w:commentReference w:id="2471"/>
      </w:r>
      <w:commentRangeEnd w:id="2472"/>
      <w:r w:rsidRPr="00260E85">
        <w:commentReference w:id="2472"/>
      </w:r>
      <w:r w:rsidRPr="00260E85">
        <w:t xml:space="preserve"> all the non-overlapping tasks</w:t>
      </w:r>
      <m:oMath>
        <m:r>
          <w:rPr>
            <w:rFonts w:ascii="Cambria Math" w:hAnsi="Cambria Math"/>
          </w:rPr>
          <m:t xml:space="preserve"> </m:t>
        </m:r>
        <m:acc>
          <m:accPr>
            <m:chr m:val="̃"/>
            <m:ctrlPr>
              <w:rPr>
                <w:rFonts w:ascii="Cambria Math" w:hAnsi="Cambria Math"/>
                <w:i/>
              </w:rPr>
            </m:ctrlPr>
          </m:accPr>
          <m:e>
            <m:r>
              <w:rPr>
                <w:rFonts w:ascii="Cambria Math" w:hAnsi="Cambria Math"/>
              </w:rPr>
              <m:t>D</m:t>
            </m:r>
          </m:e>
        </m:acc>
      </m:oMath>
      <w:r w:rsidRPr="00260E85">
        <w:t xml:space="preserve">. In this way, the optimization model of each agent problem will be prepared by each agent in the OPL format. Then each agent will try to connect to CPLEX solver and then minimize the cost function using Branch and Bound search. After scheduling the exist non-overlapping tasks and calculate the completion time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60E85">
        <w:t xml:space="preserve"> by </w:t>
      </w:r>
      <w:proofErr w:type="gramStart"/>
      <w:r w:rsidRPr="00260E85">
        <w:t xml:space="preserve">agent </w:t>
      </w:r>
      <w:proofErr w:type="gramEnd"/>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60E85">
        <w:t xml:space="preserve">, all the agent will be initialized sequenced overlapping tasks by the supervisory layer. The sequences have been ordered regarding to their location with respect to its neighbor agents and with valid tag numbers by the supervisory. The task ordering enables agents to allocate the overlapping tasks sequentially according </w:t>
      </w:r>
      <w:commentRangeStart w:id="2473"/>
      <w:r w:rsidRPr="00260E85">
        <w:t>their priority from each agent view</w:t>
      </w:r>
      <w:commentRangeEnd w:id="2473"/>
      <w:r w:rsidRPr="00260E85">
        <w:commentReference w:id="2473"/>
      </w:r>
      <w:r w:rsidRPr="00260E85">
        <w:t xml:space="preserve">. At last, the initialize procedure will be finished by resetting </w:t>
      </w:r>
      <w:proofErr w:type="spellStart"/>
      <w:r w:rsidRPr="00260E85">
        <w:t>agent_view</w:t>
      </w:r>
      <w:proofErr w:type="spellEnd"/>
      <w:r w:rsidRPr="00260E85">
        <w:t xml:space="preserve"> of QCAs and setting agent in active state. The </w:t>
      </w:r>
      <w:proofErr w:type="spellStart"/>
      <w:r w:rsidRPr="00260E85">
        <w:t>agent_view</w:t>
      </w:r>
      <w:proofErr w:type="spellEnd"/>
      <w:r w:rsidRPr="00260E85">
        <w:t xml:space="preserve"> stores the names, values, domains, and functional relationships of agents in their environment. By resetting the </w:t>
      </w:r>
      <w:proofErr w:type="spellStart"/>
      <w:r w:rsidRPr="00260E85">
        <w:t>agent_view</w:t>
      </w:r>
      <w:proofErr w:type="spellEnd"/>
      <w:r w:rsidRPr="00260E85">
        <w:t xml:space="preserve">, all of the values and parameters for agent’s neighbors will be set to zero. After initializing procedure, the first agent (QCA1) will be run by supervisory; in this case, all other agents are waiting to receive command from its neighbor. In this algorithm, just one of the agents is running at a time and other agents are waiting. </w:t>
      </w:r>
    </w:p>
    <w:p w:rsidR="00CF1090" w:rsidRDefault="000F3F48" w:rsidP="00214F6C">
      <w:pPr>
        <w:pStyle w:val="Heading3"/>
        <w:rPr>
          <w:lang w:bidi="fa-IR"/>
        </w:rPr>
      </w:pPr>
      <w:r>
        <w:rPr>
          <w:lang w:bidi="fa-IR"/>
        </w:rPr>
        <w:t>Checking agent</w:t>
      </w:r>
      <w:r w:rsidR="00214F6C">
        <w:rPr>
          <w:lang w:bidi="fa-IR"/>
        </w:rPr>
        <w:t>_</w:t>
      </w:r>
      <w:r>
        <w:rPr>
          <w:lang w:bidi="fa-IR"/>
        </w:rPr>
        <w:t>view (</w:t>
      </w:r>
      <w:r>
        <w:rPr>
          <w:lang w:bidi="fa-IR"/>
        </w:rPr>
        <w:fldChar w:fldCharType="begin"/>
      </w:r>
      <w:r>
        <w:rPr>
          <w:lang w:bidi="fa-IR"/>
        </w:rPr>
        <w:instrText xml:space="preserve"> REF _Ref316327087 \h </w:instrText>
      </w:r>
      <w:r>
        <w:rPr>
          <w:lang w:bidi="fa-IR"/>
        </w:rPr>
      </w:r>
      <w:r>
        <w:rPr>
          <w:lang w:bidi="fa-IR"/>
        </w:rPr>
        <w:fldChar w:fldCharType="separate"/>
      </w:r>
      <w:r w:rsidR="00981F58" w:rsidRPr="00111613">
        <w:t xml:space="preserve">Fig. </w:t>
      </w:r>
      <w:r w:rsidR="00981F58">
        <w:t>26</w:t>
      </w:r>
      <w:r>
        <w:rPr>
          <w:lang w:bidi="fa-IR"/>
        </w:rPr>
        <w:fldChar w:fldCharType="end"/>
      </w:r>
      <w:r w:rsidR="00CF1090">
        <w:rPr>
          <w:lang w:bidi="fa-IR"/>
        </w:rPr>
        <w:t>)</w:t>
      </w:r>
    </w:p>
    <w:p w:rsidR="000F3F48" w:rsidRDefault="000F3F48" w:rsidP="000F3F48">
      <w:r>
        <w:rPr>
          <w:lang w:bidi="fa-IR"/>
        </w:rPr>
        <w:t xml:space="preserve">The decision of each agent is made by the </w:t>
      </w:r>
      <w:proofErr w:type="spellStart"/>
      <w:r w:rsidRPr="004B2BA0">
        <w:rPr>
          <w:i/>
          <w:iCs/>
          <w:lang w:bidi="fa-IR"/>
        </w:rPr>
        <w:t>check_agent_view</w:t>
      </w:r>
      <w:proofErr w:type="spellEnd"/>
      <w:r>
        <w:rPr>
          <w:lang w:bidi="fa-IR"/>
        </w:rPr>
        <w:t xml:space="preserve"> procedure. In this procedure agent will decide with his knowledge himself or about </w:t>
      </w:r>
      <w:proofErr w:type="spellStart"/>
      <w:r w:rsidRPr="000075AD">
        <w:rPr>
          <w:i/>
          <w:iCs/>
        </w:rPr>
        <w:t>agent_view</w:t>
      </w:r>
      <w:proofErr w:type="spellEnd"/>
      <w:r>
        <w:rPr>
          <w:lang w:bidi="fa-IR"/>
        </w:rPr>
        <w:t xml:space="preserve"> of his neighbors and the logic. The </w:t>
      </w:r>
      <w:proofErr w:type="spellStart"/>
      <w:r>
        <w:rPr>
          <w:i/>
          <w:iCs/>
        </w:rPr>
        <w:t>check_a</w:t>
      </w:r>
      <w:r w:rsidRPr="000075AD">
        <w:rPr>
          <w:i/>
          <w:iCs/>
        </w:rPr>
        <w:t>gent_view</w:t>
      </w:r>
      <w:proofErr w:type="spellEnd"/>
      <w:r>
        <w:t xml:space="preserve"> procedure contains the algorithm </w:t>
      </w:r>
      <w:commentRangeStart w:id="2474"/>
      <w:r>
        <w:t xml:space="preserve">to calculate the problem cost </w:t>
      </w:r>
      <w:commentRangeEnd w:id="2474"/>
      <w:r>
        <w:rPr>
          <w:rStyle w:val="CommentReference"/>
        </w:rPr>
        <w:commentReference w:id="2474"/>
      </w:r>
      <w:r>
        <w:t xml:space="preserve">within each </w:t>
      </w:r>
      <w:proofErr w:type="spellStart"/>
      <w:r>
        <w:rPr>
          <w:i/>
          <w:iCs/>
        </w:rPr>
        <w:t>a</w:t>
      </w:r>
      <w:r w:rsidRPr="000075AD">
        <w:rPr>
          <w:i/>
          <w:iCs/>
        </w:rPr>
        <w:t>gent_view</w:t>
      </w:r>
      <w:proofErr w:type="spellEnd"/>
      <w:r>
        <w:rPr>
          <w:i/>
          <w:iCs/>
        </w:rPr>
        <w:t>.</w:t>
      </w:r>
      <w:r>
        <w:t xml:space="preserve"> In this way, after assigning each task by an agent and </w:t>
      </w:r>
      <w:r>
        <w:lastRenderedPageBreak/>
        <w:t xml:space="preserve">updating the </w:t>
      </w:r>
      <w:proofErr w:type="spellStart"/>
      <w:r>
        <w:rPr>
          <w:i/>
          <w:iCs/>
        </w:rPr>
        <w:t>a</w:t>
      </w:r>
      <w:r w:rsidRPr="000075AD">
        <w:rPr>
          <w:i/>
          <w:iCs/>
        </w:rPr>
        <w:t>gent_view</w:t>
      </w:r>
      <w:proofErr w:type="spellEnd"/>
      <w:r>
        <w:t xml:space="preserve">, each agent try to optimize its own problem to reach its minimum completion time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t xml:space="preserve"> and also compare its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t xml:space="preserve"> to the neighbors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i+1</m:t>
            </m:r>
          </m:sub>
        </m:sSub>
      </m:oMath>
      <w:r>
        <w:t>) to ensure that the tasks will be handled by QCAs at near same time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r>
          <w:rPr>
            <w:rFonts w:ascii="Cambria Math" w:hAnsi="Cambria Math" w:cstheme="minorHAnsi"/>
          </w:rPr>
          <m:t xml:space="preserve"> for i agents</m:t>
        </m:r>
      </m:oMath>
      <w:r>
        <w:t xml:space="preserve">). The purpose of that to ensure equalizing the allocated tasks among cranes, since, we don’t want to handle most of the tasks by some cranes and handle other few tasks by other cranes. We try to find a solution that guarantees distribution of tasks among cranes as same as possible. For example in </w:t>
      </w:r>
      <w:r>
        <w:fldChar w:fldCharType="begin"/>
      </w:r>
      <w:r>
        <w:instrText xml:space="preserve"> REF _Ref316676762 \h </w:instrText>
      </w:r>
      <w:r>
        <w:fldChar w:fldCharType="separate"/>
      </w:r>
      <w:r w:rsidR="00981F58" w:rsidRPr="00BF2D56">
        <w:t xml:space="preserve">Fig. </w:t>
      </w:r>
      <w:r w:rsidR="00981F58">
        <w:rPr>
          <w:noProof/>
        </w:rPr>
        <w:t>31</w:t>
      </w:r>
      <w:r>
        <w:fldChar w:fldCharType="end"/>
      </w:r>
      <w:r>
        <w:t xml:space="preserve"> we can obviously see that QCA3 has completion time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oMath>
      <w:r>
        <w:t xml:space="preserve"> and QCA4 has completion time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oMath>
      <w:r>
        <w:t xml:space="preserve"> which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oMath>
      <w:r>
        <w:t xml:space="preserve"> so, QCA4 can try to allocate the selected task 12 by QCA3 to reach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oMath>
      <w:r>
        <w:t>. This is importa</w:t>
      </w:r>
      <w:proofErr w:type="spellStart"/>
      <w:r>
        <w:t>nt</w:t>
      </w:r>
      <w:proofErr w:type="spellEnd"/>
      <w:r>
        <w:t xml:space="preserve"> to note that, the algorithm try to reach an equalized solution, but sometimes there </w:t>
      </w:r>
      <w:proofErr w:type="gramStart"/>
      <w:r>
        <w:t>are</w:t>
      </w:r>
      <w:proofErr w:type="gramEnd"/>
      <w:r>
        <w:t xml:space="preserve"> not enough overlapping task for an agent to get it from its adjacent agent during backtracking, so it </w:t>
      </w:r>
      <w:proofErr w:type="spellStart"/>
      <w:r>
        <w:t>can not</w:t>
      </w:r>
      <w:proofErr w:type="spellEnd"/>
      <w:r>
        <w:t xml:space="preserve"> allocate further task and its completion time could have large difference in comparison to its </w:t>
      </w:r>
      <w:proofErr w:type="spellStart"/>
      <w:r>
        <w:t>adjacents</w:t>
      </w:r>
      <w:proofErr w:type="spellEnd"/>
      <w:r>
        <w:t xml:space="preserve">. We can divide </w:t>
      </w:r>
      <w:proofErr w:type="spellStart"/>
      <w:r>
        <w:rPr>
          <w:i/>
          <w:iCs/>
        </w:rPr>
        <w:t>check_a</w:t>
      </w:r>
      <w:r w:rsidRPr="000075AD">
        <w:rPr>
          <w:i/>
          <w:iCs/>
        </w:rPr>
        <w:t>gent_view</w:t>
      </w:r>
      <w:proofErr w:type="spellEnd"/>
      <w:r>
        <w:t xml:space="preserve"> procedure into three main procedures related to the three main states i.e</w:t>
      </w:r>
      <w:proofErr w:type="gramStart"/>
      <w:r>
        <w:t xml:space="preserve">. </w:t>
      </w:r>
      <w:proofErr w:type="gramEnd"/>
      <m:oMath>
        <m:r>
          <w:rPr>
            <w:rFonts w:ascii="Cambria Math" w:hAnsi="Cambria Math" w:cstheme="minorHAnsi"/>
          </w:rPr>
          <m:t>active</m:t>
        </m:r>
      </m:oMath>
      <w:r>
        <w:t xml:space="preserve">, </w:t>
      </w:r>
      <m:oMath>
        <m:r>
          <w:rPr>
            <w:rFonts w:ascii="Cambria Math" w:hAnsi="Cambria Math" w:cstheme="minorHAnsi"/>
          </w:rPr>
          <m:t>passive</m:t>
        </m:r>
      </m:oMath>
      <w:r>
        <w:t>, and</w:t>
      </w:r>
      <m:oMath>
        <m:r>
          <w:rPr>
            <w:rFonts w:ascii="Cambria Math" w:hAnsi="Cambria Math" w:cstheme="minorHAnsi"/>
          </w:rPr>
          <m:t xml:space="preserve"> done!</m:t>
        </m:r>
      </m:oMath>
      <w:r>
        <w:t xml:space="preserve"> In the </w:t>
      </w:r>
      <m:oMath>
        <m:r>
          <w:rPr>
            <w:rFonts w:ascii="Cambria Math" w:hAnsi="Cambria Math" w:cstheme="minorHAnsi"/>
          </w:rPr>
          <m:t>active</m:t>
        </m:r>
      </m:oMath>
      <w:r>
        <w:t xml:space="preserve"> state, agent  </w:t>
      </w:r>
      <m:oMath>
        <m:r>
          <w:rPr>
            <w:rFonts w:ascii="Cambria Math" w:hAnsi="Cambria Math" w:cstheme="minorHAnsi"/>
          </w:rPr>
          <m:t>i</m:t>
        </m:r>
      </m:oMath>
      <w:r>
        <w:t xml:space="preserve"> try to compare his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t xml:space="preserve"> with its neighbors (</w:t>
      </w:r>
      <m:oMath>
        <m:sSub>
          <m:sSubPr>
            <m:ctrlPr>
              <w:rPr>
                <w:rFonts w:ascii="Cambria Math" w:hAnsi="Cambria Math"/>
                <w:i/>
              </w:rPr>
            </m:ctrlPr>
          </m:sSubPr>
          <m:e>
            <m:r>
              <w:rPr>
                <w:rFonts w:ascii="Cambria Math" w:hAnsi="Cambria Math"/>
              </w:rPr>
              <m:t>x</m:t>
            </m:r>
          </m:e>
          <m:sub>
            <m:r>
              <w:rPr>
                <w:rFonts w:ascii="Cambria Math" w:hAnsi="Cambria Math" w:cstheme="minorHAnsi"/>
              </w:rPr>
              <m:t>i-1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i+1</m:t>
            </m:r>
          </m:sub>
        </m:sSub>
      </m:oMath>
      <w:r>
        <w:t xml:space="preserve">) and he may allocate task from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i-1,i</m:t>
            </m:r>
          </m:sub>
        </m:sSub>
      </m:oMath>
      <w:r>
        <w:t xml:space="preserve"> or</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i,i+1</m:t>
            </m:r>
          </m:sub>
        </m:sSub>
      </m:oMath>
      <w:r>
        <w:t>. All the agents will try to allocate the entire tasks at the first state (</w:t>
      </w:r>
      <m:oMath>
        <m:r>
          <w:rPr>
            <w:rFonts w:ascii="Cambria Math" w:hAnsi="Cambria Math" w:cstheme="minorHAnsi"/>
          </w:rPr>
          <m:t>active</m:t>
        </m:r>
      </m:oMath>
      <w:r>
        <w:t xml:space="preserve">). After finishing assigning the agents send </w:t>
      </w:r>
      <m:oMath>
        <m:r>
          <w:rPr>
            <w:rFonts w:ascii="Cambria Math" w:hAnsi="Cambria Math" w:cstheme="minorHAnsi"/>
          </w:rPr>
          <m:t>no_value!</m:t>
        </m:r>
      </m:oMath>
      <w:r>
        <w:t xml:space="preserve"> to their neighbors and enter their state </w:t>
      </w:r>
      <w:proofErr w:type="gramStart"/>
      <w:r>
        <w:t xml:space="preserve">into </w:t>
      </w:r>
      <w:proofErr w:type="gramEnd"/>
      <m:oMath>
        <m:r>
          <w:rPr>
            <w:rFonts w:ascii="Cambria Math" w:hAnsi="Cambria Math"/>
          </w:rPr>
          <m:t>passive</m:t>
        </m:r>
      </m:oMath>
      <w:r>
        <w:t xml:space="preserve">. By changing their state, they will check the </w:t>
      </w:r>
      <m:oMath>
        <m:r>
          <w:rPr>
            <w:rFonts w:ascii="Cambria Math" w:hAnsi="Cambria Math" w:cstheme="minorHAnsi"/>
          </w:rPr>
          <m:t>sub_solution</m:t>
        </m:r>
      </m:oMath>
      <w:r>
        <w:t xml:space="preserve"> consistency and do </w:t>
      </w:r>
      <m:oMath>
        <m:r>
          <w:rPr>
            <w:rFonts w:ascii="Cambria Math" w:hAnsi="Cambria Math" w:cstheme="minorHAnsi"/>
          </w:rPr>
          <m:t>backtrack</m:t>
        </m:r>
      </m:oMath>
      <w:r>
        <w:t xml:space="preserve"> if necessary by sending </w:t>
      </w:r>
      <m:oMath>
        <m:r>
          <w:rPr>
            <w:rFonts w:ascii="Cambria Math" w:hAnsi="Cambria Math" w:cstheme="minorHAnsi"/>
          </w:rPr>
          <m:t>request_value?</m:t>
        </m:r>
      </m:oMath>
      <w:r>
        <w:t xml:space="preserve"> to their neighbor and receive </w:t>
      </w:r>
      <m:oMath>
        <m:r>
          <w:rPr>
            <w:rFonts w:ascii="Cambria Math" w:hAnsi="Cambria Math" w:cstheme="minorHAnsi"/>
          </w:rPr>
          <m:t>add_value!</m:t>
        </m:r>
      </m:oMath>
      <w:r>
        <w:t xml:space="preserve"> from their adjacent agent. The </w:t>
      </w:r>
      <m:oMath>
        <m:r>
          <w:rPr>
            <w:rFonts w:ascii="Cambria Math" w:hAnsi="Cambria Math" w:cstheme="minorHAnsi"/>
          </w:rPr>
          <m:t>backtrack</m:t>
        </m:r>
      </m:oMath>
      <w:r>
        <w:t xml:space="preserve"> steps will be continued until all the agents receive agreements due to the problem consistency. After each agent take the </w:t>
      </w:r>
      <m:oMath>
        <m:r>
          <w:rPr>
            <w:rFonts w:ascii="Cambria Math" w:hAnsi="Cambria Math" w:cstheme="minorHAnsi"/>
          </w:rPr>
          <m:t>backtrack</m:t>
        </m:r>
      </m:oMath>
      <w:r>
        <w:t xml:space="preserve"> action if necessary, he enters into </w:t>
      </w:r>
      <m:oMath>
        <m:r>
          <w:rPr>
            <w:rFonts w:ascii="Cambria Math" w:hAnsi="Cambria Math" w:cstheme="minorHAnsi"/>
          </w:rPr>
          <m:t>done!</m:t>
        </m:r>
      </m:oMath>
      <w:r>
        <w:t xml:space="preserve"> state which means there is no more thing to do, unless, its neighbor forces to change back again into </w:t>
      </w:r>
      <m:oMath>
        <m:r>
          <w:rPr>
            <w:rFonts w:ascii="Cambria Math" w:hAnsi="Cambria Math" w:cstheme="minorHAnsi"/>
          </w:rPr>
          <m:t>passive</m:t>
        </m:r>
      </m:oMath>
      <w:r>
        <w:t xml:space="preserve"> mode. When, all the agents reach to </w:t>
      </w:r>
      <m:oMath>
        <m:r>
          <w:rPr>
            <w:rFonts w:ascii="Cambria Math" w:hAnsi="Cambria Math" w:cstheme="minorHAnsi"/>
          </w:rPr>
          <m:t>done!</m:t>
        </m:r>
      </m:oMath>
      <w:r>
        <w:t xml:space="preserve"> state, the consistent solution is reached and the algorithm will be terminated, unless, the s</w:t>
      </w:r>
      <w:proofErr w:type="spellStart"/>
      <w:r>
        <w:t>upervisor</w:t>
      </w:r>
      <w:proofErr w:type="spellEnd"/>
      <w:r>
        <w:t xml:space="preserve"> force to restart algorithm to reach another consistent solution.</w:t>
      </w:r>
    </w:p>
    <w:p w:rsidR="00CF1090" w:rsidRDefault="000F3F48" w:rsidP="006D5706">
      <w:pPr>
        <w:pStyle w:val="Heading3"/>
      </w:pPr>
      <w:r>
        <w:t>Other Packets and Procedures</w:t>
      </w:r>
      <w:r w:rsidR="00790EC3">
        <w:t xml:space="preserve"> (</w:t>
      </w:r>
      <w:r w:rsidR="00790EC3">
        <w:fldChar w:fldCharType="begin"/>
      </w:r>
      <w:r w:rsidR="00790EC3">
        <w:instrText xml:space="preserve"> REF _Ref321326022 \h </w:instrText>
      </w:r>
      <w:r w:rsidR="00790EC3">
        <w:fldChar w:fldCharType="separate"/>
      </w:r>
      <w:r w:rsidR="00981F58" w:rsidRPr="007E2722">
        <w:t xml:space="preserve">Fig. </w:t>
      </w:r>
      <w:r w:rsidR="00981F58">
        <w:t>25</w:t>
      </w:r>
      <w:r w:rsidR="00790EC3">
        <w:fldChar w:fldCharType="end"/>
      </w:r>
      <w:r w:rsidR="00790EC3">
        <w:t xml:space="preserve"> and </w:t>
      </w:r>
      <w:r w:rsidR="00790EC3">
        <w:fldChar w:fldCharType="begin"/>
      </w:r>
      <w:r w:rsidR="00790EC3">
        <w:instrText xml:space="preserve"> REF _Ref316693201 \h </w:instrText>
      </w:r>
      <w:r w:rsidR="00790EC3">
        <w:fldChar w:fldCharType="separate"/>
      </w:r>
      <w:r w:rsidR="00981F58" w:rsidRPr="00111613">
        <w:t xml:space="preserve">Fig. </w:t>
      </w:r>
      <w:r w:rsidR="00981F58">
        <w:t>27</w:t>
      </w:r>
      <w:r w:rsidR="00790EC3">
        <w:fldChar w:fldCharType="end"/>
      </w:r>
      <w:r w:rsidR="00790EC3">
        <w:t>)</w:t>
      </w:r>
    </w:p>
    <w:p w:rsidR="000F3F48" w:rsidRDefault="000F3F48" w:rsidP="006D5706">
      <w:pPr>
        <w:rPr>
          <w:lang w:bidi="fa-IR"/>
        </w:rPr>
      </w:pPr>
      <w:r>
        <w:rPr>
          <w:lang w:bidi="fa-IR"/>
        </w:rPr>
        <w:t xml:space="preserve">There are some packets and procedures are introduced for handling the algorithm. They are consists of packets that send by agents in order to inform or ask another agent about their actions. Also, several procedures are introduced to handle some part of algorithm. In order to scheduling the allocated task in each step, </w:t>
      </w:r>
      <w:proofErr w:type="gramStart"/>
      <w:r>
        <w:rPr>
          <w:lang w:bidi="fa-IR"/>
        </w:rPr>
        <w:t xml:space="preserve">the </w:t>
      </w:r>
      <m:oMath>
        <m:r>
          <w:rPr>
            <w:rFonts w:ascii="Cambria Math" w:hAnsi="Cambria Math" w:cstheme="minorHAnsi"/>
          </w:rPr>
          <m:t>schedule_values</m:t>
        </m:r>
      </m:oMath>
      <w:r>
        <w:t xml:space="preserve"> is</w:t>
      </w:r>
      <w:proofErr w:type="gramEnd"/>
      <w:r>
        <w:t xml:space="preserve"> defined, this procedure can run not necessarily in the main thread, since, it has may take more time and may interrupt agent negotiation process. Until, scheduling the values/tasks by agent, we can estimate the completion time at time of assigning new task </w:t>
      </w:r>
      <w:r w:rsidRPr="00E65E32">
        <w:t xml:space="preserve">by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E65E32">
        <w:rPr>
          <w:rFonts w:cstheme="minorHAnsi"/>
        </w:rPr>
        <w:t>←</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i</m:t>
                </m:r>
              </m:sub>
            </m:sSub>
          </m:sub>
        </m:sSub>
      </m:oMath>
      <w:r>
        <w:rPr>
          <w:rFonts w:cstheme="minorHAnsi"/>
        </w:rPr>
        <w:t xml:space="preserve">. Whenever the scheduling has been done, we can substitute the real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Pr>
          <w:rFonts w:cstheme="minorHAnsi"/>
        </w:rPr>
        <w:t xml:space="preserve"> with the estimation.</w:t>
      </w:r>
    </w:p>
    <w:p w:rsidR="000F3F48" w:rsidRPr="007E6DA1" w:rsidRDefault="000F3F48" w:rsidP="000F3F48"/>
    <w:p w:rsidR="000F3F48" w:rsidRPr="00F64A12" w:rsidRDefault="000F3F48" w:rsidP="00C54BED">
      <w:pPr>
        <w:jc w:val="left"/>
        <w:rPr>
          <w:rFonts w:asciiTheme="minorHAnsi" w:hAnsiTheme="minorHAnsi" w:cstheme="minorHAnsi"/>
          <w:b/>
          <w:bCs/>
          <w:sz w:val="18"/>
          <w:szCs w:val="18"/>
        </w:rPr>
      </w:pPr>
      <w:r w:rsidRPr="00F64A12">
        <w:rPr>
          <w:rFonts w:asciiTheme="minorHAnsi" w:hAnsiTheme="minorHAnsi" w:cstheme="minorHAnsi"/>
          <w:sz w:val="18"/>
          <w:szCs w:val="18"/>
        </w:rPr>
        <w:t xml:space="preserve">• </w:t>
      </w:r>
      <w:proofErr w:type="gramStart"/>
      <w:r w:rsidRPr="00F64A12">
        <w:rPr>
          <w:rFonts w:asciiTheme="minorHAnsi" w:hAnsiTheme="minorHAnsi" w:cstheme="minorHAnsi"/>
          <w:sz w:val="18"/>
          <w:szCs w:val="18"/>
        </w:rPr>
        <w:t>procedure</w:t>
      </w:r>
      <w:proofErr w:type="gramEnd"/>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initialize</w:t>
      </w:r>
    </w:p>
    <w:p w:rsidR="000F3F48" w:rsidRPr="00F64A12" w:rsidRDefault="000F3F48">
      <w:pPr>
        <w:jc w:val="left"/>
        <w:rPr>
          <w:rFonts w:asciiTheme="minorHAnsi" w:hAnsiTheme="minorHAnsi" w:cstheme="minorHAnsi"/>
          <w:spacing w:val="-1"/>
          <w:sz w:val="18"/>
          <w:szCs w:val="18"/>
        </w:rPr>
      </w:pPr>
      <w:r w:rsidRPr="00F64A12">
        <w:rPr>
          <w:rFonts w:asciiTheme="minorHAnsi" w:hAnsiTheme="minorHAnsi" w:cstheme="minorHAnsi"/>
          <w:spacing w:val="-1"/>
          <w:sz w:val="18"/>
          <w:szCs w:val="18"/>
        </w:rPr>
        <w:t xml:space="preserve">1. </w:t>
      </w:r>
      <w:proofErr w:type="gramStart"/>
      <w:r w:rsidRPr="00F64A12">
        <w:rPr>
          <w:rFonts w:asciiTheme="minorHAnsi" w:hAnsiTheme="minorHAnsi" w:cstheme="minorHAnsi"/>
          <w:spacing w:val="-1"/>
          <w:sz w:val="18"/>
          <w:szCs w:val="18"/>
        </w:rPr>
        <w:t>initialize</w:t>
      </w:r>
      <w:proofErr w:type="gramEnd"/>
      <w:r w:rsidRPr="00F64A12">
        <w:rPr>
          <w:rFonts w:asciiTheme="minorHAnsi" w:hAnsiTheme="minorHAnsi" w:cstheme="minorHAnsi"/>
          <w:spacing w:val="-1"/>
          <w:sz w:val="18"/>
          <w:szCs w:val="18"/>
        </w:rPr>
        <w:t xml:space="preserve"> all overlapping (</w:t>
      </w:r>
      <m:oMath>
        <m:acc>
          <m:accPr>
            <m:chr m:val="̅"/>
            <m:ctrlPr>
              <w:rPr>
                <w:rFonts w:ascii="Cambria Math" w:hAnsi="Cambria Math" w:cstheme="minorHAnsi"/>
                <w:i/>
                <w:sz w:val="18"/>
                <w:szCs w:val="18"/>
              </w:rPr>
            </m:ctrlPr>
          </m:accPr>
          <m:e>
            <m:r>
              <w:rPr>
                <w:rFonts w:ascii="Cambria Math" w:hAnsi="Cambria Math" w:cstheme="minorHAnsi"/>
                <w:sz w:val="18"/>
                <w:szCs w:val="18"/>
              </w:rPr>
              <m:t>D</m:t>
            </m:r>
          </m:e>
        </m:acc>
      </m:oMath>
      <w:r w:rsidRPr="00F64A12">
        <w:rPr>
          <w:rFonts w:asciiTheme="minorHAnsi" w:hAnsiTheme="minorHAnsi" w:cstheme="minorHAnsi"/>
          <w:spacing w:val="-1"/>
          <w:sz w:val="18"/>
          <w:szCs w:val="18"/>
        </w:rPr>
        <w:t>) and non-overlapping (</w:t>
      </w:r>
      <m:oMath>
        <m:acc>
          <m:accPr>
            <m:chr m:val="̃"/>
            <m:ctrlPr>
              <w:rPr>
                <w:rFonts w:ascii="Cambria Math" w:hAnsi="Cambria Math" w:cstheme="minorHAnsi"/>
                <w:i/>
                <w:sz w:val="18"/>
                <w:szCs w:val="18"/>
              </w:rPr>
            </m:ctrlPr>
          </m:accPr>
          <m:e>
            <m:r>
              <w:rPr>
                <w:rFonts w:ascii="Cambria Math" w:hAnsi="Cambria Math" w:cstheme="minorHAnsi"/>
                <w:sz w:val="18"/>
                <w:szCs w:val="18"/>
              </w:rPr>
              <m:t>D</m:t>
            </m:r>
          </m:e>
        </m:acc>
      </m:oMath>
      <w:r w:rsidRPr="00F64A12">
        <w:rPr>
          <w:rFonts w:asciiTheme="minorHAnsi" w:hAnsiTheme="minorHAnsi" w:cstheme="minorHAnsi"/>
          <w:spacing w:val="-1"/>
          <w:sz w:val="18"/>
          <w:szCs w:val="18"/>
        </w:rPr>
        <w:t>) tasks;</w:t>
      </w:r>
    </w:p>
    <w:p w:rsidR="000F3F48" w:rsidRPr="00F64A12" w:rsidRDefault="000F3F48">
      <w:pPr>
        <w:jc w:val="left"/>
        <w:rPr>
          <w:rFonts w:asciiTheme="minorHAnsi" w:hAnsiTheme="minorHAnsi" w:cstheme="minorHAnsi"/>
          <w:spacing w:val="-1"/>
          <w:sz w:val="18"/>
          <w:szCs w:val="18"/>
        </w:rPr>
      </w:pPr>
      <w:r w:rsidRPr="00F64A12">
        <w:rPr>
          <w:rFonts w:asciiTheme="minorHAnsi" w:hAnsiTheme="minorHAnsi" w:cstheme="minorHAnsi"/>
          <w:spacing w:val="-1"/>
          <w:sz w:val="18"/>
          <w:szCs w:val="18"/>
        </w:rPr>
        <w:t xml:space="preserve">2. </w:t>
      </w:r>
      <w:proofErr w:type="gramStart"/>
      <w:r w:rsidRPr="00F64A12">
        <w:rPr>
          <w:rFonts w:asciiTheme="minorHAnsi" w:hAnsiTheme="minorHAnsi" w:cstheme="minorHAnsi"/>
          <w:spacing w:val="-1"/>
          <w:sz w:val="18"/>
          <w:szCs w:val="18"/>
        </w:rPr>
        <w:t xml:space="preserve">initialize </w:t>
      </w:r>
      <w:commentRangeStart w:id="2475"/>
      <w:proofErr w:type="gramEnd"/>
      <m:oMath>
        <m:sSub>
          <m:sSubPr>
            <m:ctrlPr>
              <w:rPr>
                <w:rFonts w:ascii="Cambria Math" w:hAnsi="Cambria Math" w:cstheme="minorHAnsi"/>
                <w:i/>
                <w:spacing w:val="-1"/>
                <w:sz w:val="18"/>
                <w:szCs w:val="18"/>
              </w:rPr>
            </m:ctrlPr>
          </m:sSubPr>
          <m:e>
            <m:r>
              <w:rPr>
                <w:rFonts w:ascii="Cambria Math" w:hAnsi="Cambria Math" w:cstheme="minorHAnsi"/>
                <w:spacing w:val="-1"/>
                <w:sz w:val="18"/>
                <w:szCs w:val="18"/>
              </w:rPr>
              <m:t>T</m:t>
            </m:r>
          </m:e>
          <m:sub>
            <m:r>
              <w:rPr>
                <w:rFonts w:ascii="Cambria Math" w:hAnsi="Cambria Math" w:cstheme="minorHAnsi"/>
                <w:spacing w:val="-1"/>
                <w:sz w:val="18"/>
                <w:szCs w:val="18"/>
              </w:rPr>
              <m:t>threshold</m:t>
            </m:r>
          </m:sub>
        </m:sSub>
        <w:commentRangeEnd w:id="2475"/>
        <m:r>
          <m:rPr>
            <m:sty m:val="p"/>
          </m:rPr>
          <w:rPr>
            <w:rStyle w:val="CommentReference"/>
            <w:rFonts w:ascii="Cambria Math" w:hAnsi="Cambria Math" w:cstheme="minorHAnsi"/>
          </w:rPr>
          <w:commentReference w:id="2475"/>
        </m:r>
      </m:oMath>
      <w:r w:rsidRPr="00F64A12">
        <w:rPr>
          <w:rFonts w:asciiTheme="minorHAnsi" w:hAnsiTheme="minorHAnsi" w:cstheme="minorHAnsi"/>
          <w:spacing w:val="-1"/>
          <w:sz w:val="18"/>
          <w:szCs w:val="18"/>
        </w:rPr>
        <w:t>;</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pacing w:val="-1"/>
          <w:sz w:val="18"/>
          <w:szCs w:val="18"/>
        </w:rPr>
        <w:t>3. reset</w:t>
      </w:r>
      <w:r w:rsidRPr="00F64A12">
        <w:rPr>
          <w:rFonts w:asciiTheme="minorHAnsi" w:hAnsiTheme="minorHAnsi" w:cstheme="minorHAnsi"/>
          <w:i/>
          <w:iCs/>
          <w:spacing w:val="-1"/>
          <w:sz w:val="18"/>
          <w:szCs w:val="18"/>
        </w:rPr>
        <w:t xml:space="preserve"> </w:t>
      </w:r>
      <w:proofErr w:type="spellStart"/>
      <w:r w:rsidRPr="00F64A12">
        <w:rPr>
          <w:rFonts w:asciiTheme="minorHAnsi" w:hAnsiTheme="minorHAnsi" w:cstheme="minorHAnsi"/>
          <w:i/>
          <w:iCs/>
          <w:spacing w:val="-1"/>
          <w:sz w:val="18"/>
          <w:szCs w:val="18"/>
        </w:rPr>
        <w:t>agent_</w:t>
      </w:r>
      <w:proofErr w:type="gramStart"/>
      <w:r w:rsidRPr="00F64A12">
        <w:rPr>
          <w:rFonts w:asciiTheme="minorHAnsi" w:hAnsiTheme="minorHAnsi" w:cstheme="minorHAnsi"/>
          <w:i/>
          <w:iCs/>
          <w:spacing w:val="-1"/>
          <w:sz w:val="18"/>
          <w:szCs w:val="18"/>
        </w:rPr>
        <w:t>view</w:t>
      </w:r>
      <w:proofErr w:type="spellEnd"/>
      <w:r w:rsidRPr="00F64A12">
        <w:rPr>
          <w:rFonts w:asciiTheme="minorHAnsi" w:hAnsiTheme="minorHAnsi" w:cstheme="minorHAnsi"/>
          <w:spacing w:val="-1"/>
          <w:sz w:val="18"/>
          <w:szCs w:val="18"/>
        </w:rPr>
        <w:t xml:space="preserve"> </w:t>
      </w:r>
      <w:r w:rsidRPr="00F64A12">
        <w:rPr>
          <w:rFonts w:asciiTheme="minorHAnsi" w:hAnsiTheme="minorHAnsi" w:cstheme="minorHAnsi"/>
          <w:sz w:val="18"/>
          <w:szCs w:val="18"/>
        </w:rPr>
        <w:t xml:space="preserve"> for</w:t>
      </w:r>
      <w:proofErr w:type="gramEnd"/>
      <w:r w:rsidRPr="00F64A12">
        <w:rPr>
          <w:rFonts w:asciiTheme="minorHAnsi" w:hAnsiTheme="minorHAnsi" w:cstheme="minorHAnsi"/>
          <w:sz w:val="18"/>
          <w:szCs w:val="18"/>
        </w:rPr>
        <w:t xml:space="preserve"> all </w:t>
      </w:r>
      <m:oMath>
        <m:r>
          <w:rPr>
            <w:rFonts w:ascii="Cambria Math" w:hAnsi="Cambria Math" w:cstheme="minorHAnsi"/>
            <w:sz w:val="18"/>
            <w:szCs w:val="18"/>
          </w:rPr>
          <m:t>Q</m:t>
        </m:r>
        <m:r>
          <w:rPr>
            <w:rFonts w:ascii="Cambria Math" w:hAnsi="Cambria Math" w:cstheme="minorHAnsi"/>
            <w:spacing w:val="-1"/>
            <w:sz w:val="18"/>
            <w:szCs w:val="18"/>
          </w:rPr>
          <m:t>CAs</m:t>
        </m:r>
      </m:oMath>
      <w:r w:rsidRPr="00F64A12">
        <w:rPr>
          <w:rFonts w:asciiTheme="minorHAnsi" w:hAnsiTheme="minorHAnsi" w:cstheme="minorHAnsi"/>
          <w:spacing w:val="-1"/>
          <w:sz w:val="18"/>
          <w:szCs w:val="18"/>
        </w:rPr>
        <w:t>;</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4.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w:t>
      </w:r>
      <w:proofErr w:type="gramStart"/>
      <w:r w:rsidRPr="00F64A12">
        <w:rPr>
          <w:rFonts w:asciiTheme="minorHAnsi" w:hAnsiTheme="minorHAnsi" w:cstheme="minorHAnsi"/>
          <w:sz w:val="18"/>
          <w:szCs w:val="18"/>
        </w:rPr>
        <w:t xml:space="preserve">← </w:t>
      </w:r>
      <w:proofErr w:type="gramEnd"/>
      <m:oMath>
        <m:r>
          <w:rPr>
            <w:rFonts w:ascii="Cambria Math" w:hAnsi="Cambria Math" w:cstheme="minorHAnsi"/>
            <w:sz w:val="18"/>
            <w:szCs w:val="18"/>
          </w:rPr>
          <m:t>active</m:t>
        </m:r>
      </m:oMath>
      <w:r w:rsidRPr="00F64A12">
        <w:rPr>
          <w:rFonts w:asciiTheme="minorHAnsi" w:hAnsiTheme="minorHAnsi" w:cstheme="minorHAnsi"/>
          <w:sz w:val="18"/>
          <w:szCs w:val="18"/>
        </w:rPr>
        <w:t xml:space="preserve">, </w:t>
      </w:r>
      <m:oMath>
        <m:r>
          <w:rPr>
            <w:rFonts w:ascii="Cambria Math" w:hAnsi="Cambria Math" w:cstheme="minorHAnsi"/>
            <w:spacing w:val="-1"/>
            <w:sz w:val="18"/>
            <w:szCs w:val="18"/>
          </w:rPr>
          <m:t>∀i∈QCAs</m:t>
        </m:r>
      </m:oMath>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pacing w:val="-1"/>
          <w:sz w:val="18"/>
          <w:szCs w:val="18"/>
        </w:rPr>
      </w:pPr>
      <w:r w:rsidRPr="00F64A12">
        <w:rPr>
          <w:rFonts w:asciiTheme="minorHAnsi" w:hAnsiTheme="minorHAnsi" w:cstheme="minorHAnsi"/>
          <w:spacing w:val="-1"/>
          <w:sz w:val="18"/>
          <w:szCs w:val="18"/>
        </w:rPr>
        <w:t>// scheduling the non-overlapping tasks</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5. </w:t>
      </w:r>
      <w:proofErr w:type="gramStart"/>
      <w:r w:rsidRPr="00F64A12">
        <w:rPr>
          <w:rFonts w:asciiTheme="minorHAnsi" w:hAnsiTheme="minorHAnsi" w:cstheme="minorHAnsi"/>
          <w:sz w:val="18"/>
          <w:szCs w:val="18"/>
        </w:rPr>
        <w:t>construct</w:t>
      </w:r>
      <w:proofErr w:type="gramEnd"/>
      <w:r w:rsidRPr="00F64A12">
        <w:rPr>
          <w:rFonts w:asciiTheme="minorHAnsi" w:hAnsiTheme="minorHAnsi" w:cstheme="minorHAnsi"/>
          <w:sz w:val="18"/>
          <w:szCs w:val="18"/>
        </w:rPr>
        <w:t xml:space="preserve"> optimization model of </w:t>
      </w:r>
      <w:r w:rsidRPr="00F64A12">
        <w:rPr>
          <w:rFonts w:asciiTheme="minorHAnsi" w:hAnsiTheme="minorHAnsi" w:cstheme="minorHAnsi"/>
          <w:spacing w:val="-1"/>
          <w:sz w:val="18"/>
          <w:szCs w:val="18"/>
        </w:rPr>
        <w:t xml:space="preserve">non-overlapping tasks </w:t>
      </w:r>
      <m:oMath>
        <m:acc>
          <m:accPr>
            <m:chr m:val="̃"/>
            <m:ctrlPr>
              <w:rPr>
                <w:rFonts w:ascii="Cambria Math" w:hAnsi="Cambria Math" w:cstheme="minorHAnsi"/>
                <w:i/>
                <w:sz w:val="18"/>
                <w:szCs w:val="18"/>
              </w:rPr>
            </m:ctrlPr>
          </m:accPr>
          <m:e>
            <m:r>
              <w:rPr>
                <w:rFonts w:ascii="Cambria Math" w:hAnsi="Cambria Math" w:cstheme="minorHAnsi"/>
                <w:sz w:val="18"/>
                <w:szCs w:val="18"/>
              </w:rPr>
              <m:t>D</m:t>
            </m:r>
          </m:e>
        </m:acc>
      </m:oMath>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6. </w:t>
      </w:r>
      <w:commentRangeStart w:id="2476"/>
      <w:proofErr w:type="gramStart"/>
      <w:r w:rsidRPr="00F64A12">
        <w:rPr>
          <w:rFonts w:asciiTheme="minorHAnsi" w:hAnsiTheme="minorHAnsi" w:cstheme="minorHAnsi"/>
          <w:sz w:val="18"/>
          <w:szCs w:val="18"/>
        </w:rPr>
        <w:t>connect</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to CPLEX</w:t>
      </w:r>
      <w:commentRangeEnd w:id="2476"/>
      <w:r w:rsidRPr="00F64A12">
        <w:rPr>
          <w:rStyle w:val="CommentReference"/>
          <w:rFonts w:asciiTheme="minorHAnsi" w:hAnsiTheme="minorHAnsi" w:cstheme="minorHAnsi"/>
        </w:rPr>
        <w:commentReference w:id="2476"/>
      </w:r>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7. </w:t>
      </w:r>
      <w:proofErr w:type="gramStart"/>
      <w:r w:rsidRPr="00F64A12">
        <w:rPr>
          <w:rFonts w:asciiTheme="minorHAnsi" w:hAnsiTheme="minorHAnsi" w:cstheme="minorHAnsi"/>
          <w:sz w:val="18"/>
          <w:szCs w:val="18"/>
        </w:rPr>
        <w:t>minimize</w:t>
      </w:r>
      <w:proofErr w:type="gramEnd"/>
      <w:r w:rsidRPr="00F64A12">
        <w:rPr>
          <w:rFonts w:asciiTheme="minorHAnsi" w:hAnsiTheme="minorHAnsi" w:cstheme="minorHAnsi"/>
          <w:sz w:val="18"/>
          <w:szCs w:val="18"/>
        </w:rPr>
        <w:t xml:space="preserve"> the cost using Branch and Bound;</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8. </w:t>
      </w:r>
      <w:commentRangeStart w:id="2477"/>
      <w:proofErr w:type="gramStart"/>
      <w:r w:rsidRPr="00F64A12">
        <w:rPr>
          <w:rFonts w:asciiTheme="minorHAnsi" w:hAnsiTheme="minorHAnsi" w:cstheme="minorHAnsi"/>
          <w:sz w:val="18"/>
          <w:szCs w:val="18"/>
        </w:rPr>
        <w:t>calculate</w:t>
      </w:r>
      <w:commentRangeEnd w:id="2477"/>
      <w:proofErr w:type="gramEnd"/>
      <w:r w:rsidRPr="00F64A12">
        <w:rPr>
          <w:rStyle w:val="CommentReference"/>
          <w:rFonts w:asciiTheme="minorHAnsi" w:hAnsiTheme="minorHAnsi" w:cstheme="minorHAnsi"/>
        </w:rPr>
        <w:commentReference w:id="2477"/>
      </w:r>
      <w:r w:rsidRPr="00F64A12">
        <w:rPr>
          <w:rFonts w:asciiTheme="minorHAnsi" w:hAnsiTheme="minorHAnsi" w:cstheme="minorHAnsi"/>
          <w:sz w:val="18"/>
          <w:szCs w:val="18"/>
        </w:rPr>
        <w:t xml:space="preserve"> new completion time </w:t>
      </w:r>
      <m:oMath>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i(new)</m:t>
            </m:r>
          </m:sub>
        </m:sSub>
      </m:oMath>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b/>
          <w:bCs/>
          <w:sz w:val="18"/>
          <w:szCs w:val="18"/>
        </w:rPr>
      </w:pPr>
      <w:r w:rsidRPr="00F64A12">
        <w:rPr>
          <w:rFonts w:asciiTheme="minorHAnsi" w:hAnsiTheme="minorHAnsi" w:cstheme="minorHAnsi"/>
          <w:sz w:val="18"/>
          <w:szCs w:val="18"/>
        </w:rPr>
        <w:t xml:space="preserve">9. </w:t>
      </w:r>
      <m:oMath>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w:t>
      </w:r>
      <m:oMath>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i(new)</m:t>
            </m:r>
          </m:sub>
        </m:sSub>
      </m:oMath>
      <w:r w:rsidRPr="00F64A12">
        <w:rPr>
          <w:rFonts w:asciiTheme="minorHAnsi" w:hAnsiTheme="minorHAnsi" w:cstheme="minorHAnsi"/>
          <w:sz w:val="18"/>
          <w:szCs w:val="18"/>
        </w:rPr>
        <w:t>;   // update completion time</w:t>
      </w:r>
    </w:p>
    <w:p w:rsidR="000F3F48" w:rsidRPr="00F64A12" w:rsidRDefault="000F3F48">
      <w:pPr>
        <w:jc w:val="left"/>
        <w:rPr>
          <w:rFonts w:asciiTheme="minorHAnsi" w:hAnsiTheme="minorHAnsi" w:cstheme="minorHAnsi"/>
          <w:spacing w:val="-1"/>
          <w:sz w:val="18"/>
          <w:szCs w:val="18"/>
        </w:rPr>
      </w:pPr>
      <w:r w:rsidRPr="00F64A12">
        <w:rPr>
          <w:rFonts w:asciiTheme="minorHAnsi" w:hAnsiTheme="minorHAnsi" w:cstheme="minorHAnsi"/>
          <w:spacing w:val="-1"/>
          <w:sz w:val="18"/>
          <w:szCs w:val="18"/>
        </w:rPr>
        <w:t xml:space="preserve">// </w:t>
      </w:r>
      <w:commentRangeStart w:id="2478"/>
      <w:r w:rsidRPr="00F64A12">
        <w:rPr>
          <w:rFonts w:asciiTheme="minorHAnsi" w:hAnsiTheme="minorHAnsi" w:cstheme="minorHAnsi"/>
          <w:spacing w:val="-1"/>
          <w:sz w:val="18"/>
          <w:szCs w:val="18"/>
        </w:rPr>
        <w:t>ordering</w:t>
      </w:r>
      <w:commentRangeEnd w:id="2478"/>
      <w:r w:rsidRPr="00F64A12">
        <w:rPr>
          <w:rStyle w:val="CommentReference"/>
          <w:rFonts w:asciiTheme="minorHAnsi" w:hAnsiTheme="minorHAnsi" w:cstheme="minorHAnsi"/>
        </w:rPr>
        <w:commentReference w:id="2478"/>
      </w:r>
      <w:r w:rsidRPr="00F64A12">
        <w:rPr>
          <w:rFonts w:asciiTheme="minorHAnsi" w:hAnsiTheme="minorHAnsi" w:cstheme="minorHAnsi"/>
          <w:spacing w:val="-1"/>
          <w:sz w:val="18"/>
          <w:szCs w:val="18"/>
        </w:rPr>
        <w:t xml:space="preserve"> overlapping tasks with valid tag numbers</w:t>
      </w:r>
    </w:p>
    <w:p w:rsidR="000F3F48" w:rsidRPr="00F64A12" w:rsidRDefault="000F3F48">
      <w:pPr>
        <w:jc w:val="left"/>
        <w:rPr>
          <w:rFonts w:asciiTheme="minorHAnsi" w:hAnsiTheme="minorHAnsi" w:cstheme="minorHAnsi"/>
          <w:spacing w:val="-1"/>
          <w:sz w:val="18"/>
          <w:szCs w:val="18"/>
        </w:rPr>
      </w:pPr>
      <w:r w:rsidRPr="00F64A12">
        <w:rPr>
          <w:rFonts w:asciiTheme="minorHAnsi" w:hAnsiTheme="minorHAnsi" w:cstheme="minorHAnsi"/>
          <w:spacing w:val="-1"/>
          <w:sz w:val="18"/>
          <w:szCs w:val="18"/>
        </w:rPr>
        <w:t xml:space="preserve">// for all </w:t>
      </w:r>
      <m:oMath>
        <m:r>
          <w:rPr>
            <w:rFonts w:ascii="Cambria Math" w:hAnsi="Cambria Math" w:cstheme="minorHAnsi"/>
            <w:spacing w:val="-1"/>
            <w:sz w:val="18"/>
            <w:szCs w:val="18"/>
          </w:rPr>
          <m:t>QCAs</m:t>
        </m:r>
      </m:oMath>
      <w:r w:rsidRPr="00F64A12">
        <w:rPr>
          <w:rFonts w:asciiTheme="minorHAnsi" w:hAnsiTheme="minorHAnsi" w:cstheme="minorHAnsi"/>
          <w:spacing w:val="-1"/>
          <w:sz w:val="18"/>
          <w:szCs w:val="18"/>
        </w:rPr>
        <w:t xml:space="preserve"> based on their location w.r.t neighbor agents</w:t>
      </w:r>
    </w:p>
    <w:p w:rsidR="000F3F48" w:rsidRPr="00F64A12" w:rsidRDefault="000F3F48">
      <w:pPr>
        <w:jc w:val="left"/>
        <w:rPr>
          <w:rFonts w:asciiTheme="minorHAnsi" w:hAnsiTheme="minorHAnsi" w:cstheme="minorHAnsi"/>
          <w:spacing w:val="-1"/>
          <w:sz w:val="18"/>
          <w:szCs w:val="18"/>
        </w:rPr>
      </w:pPr>
      <w:r w:rsidRPr="00F64A12">
        <w:rPr>
          <w:rFonts w:asciiTheme="minorHAnsi" w:hAnsiTheme="minorHAnsi" w:cstheme="minorHAnsi"/>
          <w:spacing w:val="-1"/>
          <w:sz w:val="18"/>
          <w:szCs w:val="18"/>
        </w:rPr>
        <w:t>10. Initialize sequences of all overlapping tasks;</w:t>
      </w:r>
    </w:p>
    <w:p w:rsidR="000F3F48" w:rsidRPr="00F64A12" w:rsidRDefault="000F3F48">
      <w:pPr>
        <w:jc w:val="left"/>
        <w:rPr>
          <w:rFonts w:asciiTheme="minorHAnsi" w:hAnsiTheme="minorHAnsi" w:cstheme="minorHAnsi"/>
          <w:sz w:val="18"/>
          <w:szCs w:val="18"/>
        </w:rPr>
      </w:pP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 </w:t>
      </w:r>
      <w:proofErr w:type="gramStart"/>
      <w:r w:rsidRPr="00F64A12">
        <w:rPr>
          <w:rFonts w:asciiTheme="minorHAnsi" w:hAnsiTheme="minorHAnsi" w:cstheme="minorHAnsi"/>
          <w:b/>
          <w:bCs/>
          <w:sz w:val="18"/>
          <w:szCs w:val="18"/>
        </w:rPr>
        <w:t>when</w:t>
      </w:r>
      <w:proofErr w:type="gramEnd"/>
      <w:r w:rsidRPr="00F64A12">
        <w:rPr>
          <w:rFonts w:asciiTheme="minorHAnsi" w:hAnsiTheme="minorHAnsi" w:cstheme="minorHAnsi"/>
          <w:b/>
          <w:bCs/>
          <w:sz w:val="18"/>
          <w:szCs w:val="18"/>
        </w:rPr>
        <w:t xml:space="preserve"> </w:t>
      </w:r>
      <w:commentRangeStart w:id="2479"/>
      <w:r w:rsidRPr="00F64A12">
        <w:rPr>
          <w:rFonts w:asciiTheme="minorHAnsi" w:hAnsiTheme="minorHAnsi" w:cstheme="minorHAnsi"/>
          <w:sz w:val="18"/>
          <w:szCs w:val="18"/>
        </w:rPr>
        <w:t xml:space="preserve">received </w:t>
      </w:r>
      <w:commentRangeEnd w:id="2479"/>
      <w:r w:rsidRPr="00F64A12">
        <w:rPr>
          <w:rStyle w:val="CommentReference"/>
          <w:rFonts w:asciiTheme="minorHAnsi" w:hAnsiTheme="minorHAnsi" w:cstheme="minorHAnsi"/>
        </w:rPr>
        <w:commentReference w:id="2479"/>
      </w:r>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run!</w:t>
      </w:r>
      <w:r w:rsidRPr="00F64A12">
        <w:rPr>
          <w:rFonts w:asciiTheme="minorHAnsi" w:hAnsiTheme="minorHAnsi" w:cstheme="minorHAnsi"/>
          <w:sz w:val="18"/>
          <w:szCs w:val="18"/>
        </w:rPr>
        <w:t>, (</w:t>
      </w:r>
      <w:commentRangeStart w:id="2480"/>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w:commentRangeEnd w:id="2480"/>
        <m:r>
          <m:rPr>
            <m:sty m:val="p"/>
          </m:rPr>
          <w:rPr>
            <w:rStyle w:val="CommentReference"/>
            <w:rFonts w:ascii="Cambria Math" w:hAnsi="Cambria Math" w:cstheme="minorHAnsi"/>
          </w:rPr>
          <w:commentReference w:id="2480"/>
        </m:r>
      </m:oMath>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do</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 update </w:t>
      </w:r>
      <w:r w:rsidRPr="00F64A12">
        <w:rPr>
          <w:rFonts w:asciiTheme="minorHAnsi" w:hAnsiTheme="minorHAnsi" w:cstheme="minorHAnsi"/>
          <w:i/>
          <w:iCs/>
          <w:sz w:val="18"/>
          <w:szCs w:val="18"/>
        </w:rPr>
        <w:t>agent view</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sz w:val="18"/>
          <w:szCs w:val="18"/>
        </w:rPr>
        <w:t>add</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to </w:t>
      </w:r>
      <w:proofErr w:type="spellStart"/>
      <w:r w:rsidRPr="00F64A12">
        <w:rPr>
          <w:rFonts w:asciiTheme="minorHAnsi" w:hAnsiTheme="minorHAnsi" w:cstheme="minorHAnsi"/>
          <w:i/>
          <w:iCs/>
          <w:sz w:val="18"/>
          <w:szCs w:val="18"/>
        </w:rPr>
        <w:t>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b/>
          <w:bCs/>
          <w:sz w:val="18"/>
          <w:szCs w:val="18"/>
        </w:rPr>
        <w:t xml:space="preserve"> </w:t>
      </w:r>
      <w:proofErr w:type="spellStart"/>
      <w:r w:rsidRPr="00F64A12">
        <w:rPr>
          <w:rFonts w:asciiTheme="minorHAnsi" w:hAnsiTheme="minorHAnsi" w:cstheme="minorHAnsi"/>
          <w:b/>
          <w:bCs/>
          <w:sz w:val="18"/>
          <w:szCs w:val="18"/>
        </w:rPr>
        <w:t>check_agent_view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_ do</w:t>
      </w:r>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b/>
          <w:bCs/>
          <w:sz w:val="18"/>
          <w:szCs w:val="18"/>
        </w:rPr>
      </w:pP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 </w:t>
      </w:r>
      <w:proofErr w:type="gramStart"/>
      <w:r w:rsidRPr="00F64A12">
        <w:rPr>
          <w:rFonts w:asciiTheme="minorHAnsi" w:hAnsiTheme="minorHAnsi" w:cstheme="minorHAnsi"/>
          <w:b/>
          <w:bCs/>
          <w:sz w:val="18"/>
          <w:szCs w:val="18"/>
        </w:rPr>
        <w:t>when</w:t>
      </w:r>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 xml:space="preserve">received ( </w:t>
      </w:r>
      <w:proofErr w:type="spellStart"/>
      <w:r w:rsidRPr="00F64A12">
        <w:rPr>
          <w:rFonts w:asciiTheme="minorHAnsi" w:hAnsiTheme="minorHAnsi" w:cstheme="minorHAnsi"/>
          <w:b/>
          <w:bCs/>
          <w:sz w:val="18"/>
          <w:szCs w:val="18"/>
        </w:rPr>
        <w:t>request_value</w:t>
      </w:r>
      <w:proofErr w:type="spellEnd"/>
      <w:r w:rsidRPr="00F64A12">
        <w:rPr>
          <w:rFonts w:asciiTheme="minorHAnsi" w:hAnsiTheme="minorHAnsi" w:cstheme="minorHAnsi"/>
          <w:b/>
          <w:bCs/>
          <w:sz w:val="18"/>
          <w:szCs w:val="18"/>
        </w:rPr>
        <w:t>?</w:t>
      </w:r>
      <w:r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m:oMath>
      <w:r w:rsidRPr="00F64A12">
        <w:rPr>
          <w:rFonts w:asciiTheme="minorHAnsi" w:hAnsiTheme="minorHAnsi" w:cstheme="minorHAnsi"/>
          <w:sz w:val="18"/>
          <w:szCs w:val="18"/>
        </w:rPr>
        <w:t>)</w:t>
      </w:r>
      <m:oMath>
        <m:r>
          <w:rPr>
            <w:rFonts w:ascii="Cambria Math" w:hAnsi="Cambria Math" w:cstheme="minorHAnsi"/>
            <w:sz w:val="18"/>
            <w:szCs w:val="18"/>
          </w:rPr>
          <m:t xml:space="preserve"> , d</m:t>
        </m:r>
      </m:oMath>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do</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 update </w:t>
      </w:r>
      <w:r w:rsidRPr="00F64A12">
        <w:rPr>
          <w:rFonts w:asciiTheme="minorHAnsi" w:hAnsiTheme="minorHAnsi" w:cstheme="minorHAnsi"/>
          <w:i/>
          <w:iCs/>
          <w:sz w:val="18"/>
          <w:szCs w:val="18"/>
        </w:rPr>
        <w:t>agent view</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sz w:val="18"/>
          <w:szCs w:val="18"/>
        </w:rPr>
        <w:t>add</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to </w:t>
      </w:r>
      <w:proofErr w:type="spellStart"/>
      <w:r w:rsidRPr="00F64A12">
        <w:rPr>
          <w:rFonts w:asciiTheme="minorHAnsi" w:hAnsiTheme="minorHAnsi" w:cstheme="minorHAnsi"/>
          <w:i/>
          <w:iCs/>
          <w:sz w:val="18"/>
          <w:szCs w:val="18"/>
        </w:rPr>
        <w:t>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lastRenderedPageBreak/>
        <w:t xml:space="preserve">// check if this agent is </w:t>
      </w:r>
      <m:oMath>
        <m:r>
          <w:rPr>
            <w:rFonts w:ascii="Cambria Math" w:hAnsi="Cambria Math" w:cstheme="minorHAnsi"/>
            <w:sz w:val="18"/>
            <w:szCs w:val="18"/>
          </w:rPr>
          <m:t>done!</m:t>
        </m:r>
      </m:oMath>
      <w:r w:rsidRPr="00F64A12">
        <w:rPr>
          <w:rFonts w:asciiTheme="minorHAnsi" w:hAnsiTheme="minorHAnsi" w:cstheme="minorHAnsi"/>
          <w:sz w:val="18"/>
          <w:szCs w:val="18"/>
        </w:rPr>
        <w:t xml:space="preserve"> </w:t>
      </w:r>
      <w:proofErr w:type="gramStart"/>
      <w:r w:rsidRPr="00F64A12">
        <w:rPr>
          <w:rFonts w:asciiTheme="minorHAnsi" w:hAnsiTheme="minorHAnsi" w:cstheme="minorHAnsi"/>
          <w:sz w:val="18"/>
          <w:szCs w:val="18"/>
        </w:rPr>
        <w:t>In</w:t>
      </w:r>
      <w:proofErr w:type="gramEnd"/>
      <w:r w:rsidRPr="00F64A12">
        <w:rPr>
          <w:rFonts w:asciiTheme="minorHAnsi" w:hAnsiTheme="minorHAnsi" w:cstheme="minorHAnsi"/>
          <w:sz w:val="18"/>
          <w:szCs w:val="18"/>
        </w:rPr>
        <w:t xml:space="preserve"> backtrack procedure</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if</w:t>
      </w:r>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is </w:t>
      </w:r>
      <m:oMath>
        <m:r>
          <w:rPr>
            <w:rFonts w:ascii="Cambria Math" w:hAnsi="Cambria Math" w:cstheme="minorHAnsi"/>
            <w:sz w:val="18"/>
            <w:szCs w:val="18"/>
          </w:rPr>
          <m:t>done!</m:t>
        </m:r>
      </m:oMath>
      <w:r w:rsidRPr="00F64A12">
        <w:rPr>
          <w:rFonts w:asciiTheme="minorHAnsi" w:hAnsiTheme="minorHAnsi" w:cstheme="minorHAnsi"/>
          <w:sz w:val="18"/>
          <w:szCs w:val="18"/>
        </w:rPr>
        <w:t>)</w:t>
      </w:r>
      <w:r w:rsidRPr="00F64A12">
        <w:rPr>
          <w:rFonts w:asciiTheme="minorHAnsi" w:hAnsiTheme="minorHAnsi" w:cstheme="minorHAnsi"/>
          <w:b/>
          <w:bCs/>
          <w:sz w:val="18"/>
          <w:szCs w:val="18"/>
        </w:rPr>
        <w:t xml:space="preserve"> do</w:t>
      </w:r>
    </w:p>
    <w:p w:rsidR="000F3F48" w:rsidRPr="00F64A12" w:rsidRDefault="002C5E12">
      <w:pPr>
        <w:ind w:firstLine="432"/>
        <w:jc w:val="left"/>
        <w:rPr>
          <w:rFonts w:asciiTheme="minorHAnsi" w:hAnsiTheme="minorHAnsi" w:cstheme="minorHAnsi"/>
          <w:b/>
          <w:bCs/>
          <w:sz w:val="18"/>
          <w:szCs w:val="18"/>
        </w:rPr>
      </w:pP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w:t>
      </w:r>
      <m:oMath>
        <m:r>
          <w:rPr>
            <w:rFonts w:ascii="Cambria Math" w:hAnsi="Cambria Math" w:cstheme="minorHAnsi"/>
            <w:sz w:val="18"/>
            <w:szCs w:val="18"/>
          </w:rPr>
          <m:t>passive</m:t>
        </m:r>
      </m:oMath>
      <w:r w:rsidR="000F3F48"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sz w:val="18"/>
          <w:szCs w:val="18"/>
        </w:rPr>
        <w:t>remove</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d</m:t>
        </m:r>
      </m:oMath>
      <w:r w:rsidRPr="00F64A12">
        <w:rPr>
          <w:rFonts w:asciiTheme="minorHAnsi" w:hAnsiTheme="minorHAnsi" w:cstheme="minorHAnsi"/>
          <w:sz w:val="18"/>
          <w:szCs w:val="18"/>
        </w:rPr>
        <w:t>) the requested value (</w:t>
      </w:r>
      <m:oMath>
        <m:r>
          <w:rPr>
            <w:rFonts w:ascii="Cambria Math" w:hAnsi="Cambria Math" w:cstheme="minorHAnsi"/>
            <w:sz w:val="18"/>
            <w:szCs w:val="18"/>
          </w:rPr>
          <m:t>d</m:t>
        </m:r>
      </m:oMath>
      <w:r w:rsidRPr="00F64A12">
        <w:rPr>
          <w:rFonts w:asciiTheme="minorHAnsi" w:hAnsiTheme="minorHAnsi" w:cstheme="minorHAnsi"/>
          <w:sz w:val="18"/>
          <w:szCs w:val="18"/>
        </w:rPr>
        <w:t xml:space="preserve">) from </w:t>
      </w:r>
      <w:proofErr w:type="spellStart"/>
      <w:r w:rsidRPr="00F64A12">
        <w:rPr>
          <w:rFonts w:asciiTheme="minorHAnsi" w:hAnsiTheme="minorHAnsi" w:cstheme="minorHAnsi"/>
          <w:i/>
          <w:iCs/>
          <w:sz w:val="18"/>
          <w:szCs w:val="18"/>
        </w:rPr>
        <w:t>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proofErr w:type="spellStart"/>
      <w:r w:rsidRPr="00F64A12">
        <w:rPr>
          <w:rFonts w:asciiTheme="minorHAnsi" w:hAnsiTheme="minorHAnsi" w:cstheme="minorHAnsi"/>
          <w:b/>
          <w:bCs/>
          <w:sz w:val="18"/>
          <w:szCs w:val="18"/>
        </w:rPr>
        <w:t>add_value</w:t>
      </w:r>
      <w:proofErr w:type="spellEnd"/>
      <w:r w:rsidRPr="00F64A12">
        <w:rPr>
          <w:rFonts w:asciiTheme="minorHAnsi" w:hAnsiTheme="minorHAnsi" w:cstheme="minorHAnsi"/>
          <w:b/>
          <w:bCs/>
          <w:sz w:val="18"/>
          <w:szCs w:val="18"/>
        </w:rPr>
        <w:t>!</w:t>
      </w:r>
      <w:r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w:t>
      </w:r>
      <m:oMath>
        <m:r>
          <w:rPr>
            <w:rFonts w:ascii="Cambria Math" w:hAnsi="Cambria Math" w:cstheme="minorHAnsi"/>
            <w:sz w:val="18"/>
            <w:szCs w:val="18"/>
          </w:rPr>
          <m:t xml:space="preserve"> , d</m:t>
        </m:r>
      </m:oMath>
      <w:r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oMath>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b/>
          <w:bCs/>
          <w:sz w:val="18"/>
          <w:szCs w:val="18"/>
        </w:rPr>
        <w:t xml:space="preserve"> </w:t>
      </w:r>
      <w:proofErr w:type="spellStart"/>
      <w:r w:rsidRPr="00F64A12">
        <w:rPr>
          <w:rFonts w:asciiTheme="minorHAnsi" w:hAnsiTheme="minorHAnsi" w:cstheme="minorHAnsi"/>
          <w:b/>
          <w:bCs/>
          <w:sz w:val="18"/>
          <w:szCs w:val="18"/>
        </w:rPr>
        <w:t>schedule_values</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_ do</w:t>
      </w:r>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b/>
          <w:bCs/>
          <w:sz w:val="18"/>
          <w:szCs w:val="18"/>
        </w:rPr>
      </w:pP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 </w:t>
      </w:r>
      <w:proofErr w:type="gramStart"/>
      <w:r w:rsidRPr="00F64A12">
        <w:rPr>
          <w:rFonts w:asciiTheme="minorHAnsi" w:hAnsiTheme="minorHAnsi" w:cstheme="minorHAnsi"/>
          <w:b/>
          <w:bCs/>
          <w:sz w:val="18"/>
          <w:szCs w:val="18"/>
        </w:rPr>
        <w:t>when</w:t>
      </w:r>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 xml:space="preserve">received ( </w:t>
      </w:r>
      <w:proofErr w:type="spellStart"/>
      <w:r w:rsidRPr="00F64A12">
        <w:rPr>
          <w:rFonts w:asciiTheme="minorHAnsi" w:hAnsiTheme="minorHAnsi" w:cstheme="minorHAnsi"/>
          <w:b/>
          <w:bCs/>
          <w:sz w:val="18"/>
          <w:szCs w:val="18"/>
        </w:rPr>
        <w:t>add_value</w:t>
      </w:r>
      <w:proofErr w:type="spellEnd"/>
      <w:r w:rsidRPr="00F64A12">
        <w:rPr>
          <w:rFonts w:asciiTheme="minorHAnsi" w:hAnsiTheme="minorHAnsi" w:cstheme="minorHAnsi"/>
          <w:b/>
          <w:bCs/>
          <w:sz w:val="18"/>
          <w:szCs w:val="18"/>
        </w:rPr>
        <w:t>!</w:t>
      </w:r>
      <w:r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m:oMath>
      <w:r w:rsidRPr="00F64A12">
        <w:rPr>
          <w:rFonts w:asciiTheme="minorHAnsi" w:hAnsiTheme="minorHAnsi" w:cstheme="minorHAnsi"/>
          <w:sz w:val="18"/>
          <w:szCs w:val="18"/>
        </w:rPr>
        <w:t>)</w:t>
      </w:r>
      <m:oMath>
        <m:r>
          <w:rPr>
            <w:rFonts w:ascii="Cambria Math" w:hAnsi="Cambria Math" w:cstheme="minorHAnsi"/>
            <w:sz w:val="18"/>
            <w:szCs w:val="18"/>
          </w:rPr>
          <m:t xml:space="preserve"> , d</m:t>
        </m:r>
      </m:oMath>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do</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 update </w:t>
      </w:r>
      <w:r w:rsidRPr="00F64A12">
        <w:rPr>
          <w:rFonts w:asciiTheme="minorHAnsi" w:hAnsiTheme="minorHAnsi" w:cstheme="minorHAnsi"/>
          <w:i/>
          <w:iCs/>
          <w:sz w:val="18"/>
          <w:szCs w:val="18"/>
        </w:rPr>
        <w:t>agent view</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sz w:val="18"/>
          <w:szCs w:val="18"/>
        </w:rPr>
        <w:t>add</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to </w:t>
      </w:r>
      <w:proofErr w:type="spellStart"/>
      <w:r w:rsidRPr="00F64A12">
        <w:rPr>
          <w:rFonts w:asciiTheme="minorHAnsi" w:hAnsiTheme="minorHAnsi" w:cstheme="minorHAnsi"/>
          <w:i/>
          <w:iCs/>
          <w:sz w:val="18"/>
          <w:szCs w:val="18"/>
        </w:rPr>
        <w:t>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//add the requested value (</w:t>
      </w:r>
      <m:oMath>
        <m:r>
          <w:rPr>
            <w:rFonts w:ascii="Cambria Math" w:hAnsi="Cambria Math" w:cstheme="minorHAnsi"/>
            <w:sz w:val="18"/>
            <w:szCs w:val="18"/>
          </w:rPr>
          <m:t>d</m:t>
        </m:r>
      </m:oMath>
      <w:r w:rsidRPr="00F64A12">
        <w:rPr>
          <w:rFonts w:asciiTheme="minorHAnsi" w:hAnsiTheme="minorHAnsi" w:cstheme="minorHAnsi"/>
          <w:sz w:val="18"/>
          <w:szCs w:val="18"/>
        </w:rPr>
        <w:t xml:space="preserve">) to </w:t>
      </w:r>
      <w:proofErr w:type="spellStart"/>
      <w:r w:rsidRPr="00F64A12">
        <w:rPr>
          <w:rFonts w:asciiTheme="minorHAnsi" w:hAnsiTheme="minorHAnsi" w:cstheme="minorHAnsi"/>
          <w:i/>
          <w:iCs/>
          <w:sz w:val="18"/>
          <w:szCs w:val="18"/>
        </w:rPr>
        <w:t>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b/>
          <w:bCs/>
          <w:sz w:val="18"/>
          <w:szCs w:val="18"/>
        </w:rPr>
        <w:t xml:space="preserve"> </w:t>
      </w:r>
      <w:proofErr w:type="spellStart"/>
      <w:r w:rsidRPr="00F64A12">
        <w:rPr>
          <w:rFonts w:asciiTheme="minorHAnsi" w:hAnsiTheme="minorHAnsi" w:cstheme="minorHAnsi"/>
          <w:b/>
          <w:bCs/>
          <w:sz w:val="18"/>
          <w:szCs w:val="18"/>
        </w:rPr>
        <w:t>select_value</w:t>
      </w:r>
      <w:proofErr w:type="spellEnd"/>
      <w:r w:rsidRPr="00F64A12">
        <w:rPr>
          <w:rFonts w:asciiTheme="minorHAnsi" w:hAnsiTheme="minorHAnsi" w:cstheme="minorHAnsi"/>
          <w:sz w:val="18"/>
          <w:szCs w:val="18"/>
        </w:rPr>
        <w:t xml:space="preserve"> (</w:t>
      </w:r>
      <m:oMath>
        <m:r>
          <w:rPr>
            <w:rFonts w:ascii="Cambria Math" w:hAnsi="Cambria Math" w:cstheme="minorHAnsi"/>
            <w:sz w:val="18"/>
            <w:szCs w:val="18"/>
          </w:rPr>
          <m:t>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i,j</m:t>
            </m:r>
          </m:sub>
        </m:sSub>
      </m:oMath>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b/>
          <w:bCs/>
          <w:sz w:val="18"/>
          <w:szCs w:val="18"/>
        </w:rPr>
        <w:t xml:space="preserve"> </w:t>
      </w:r>
      <w:proofErr w:type="spellStart"/>
      <w:r w:rsidRPr="00F64A12">
        <w:rPr>
          <w:rFonts w:asciiTheme="minorHAnsi" w:hAnsiTheme="minorHAnsi" w:cstheme="minorHAnsi"/>
          <w:b/>
          <w:bCs/>
          <w:sz w:val="18"/>
          <w:szCs w:val="18"/>
        </w:rPr>
        <w:t>check_agent_view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b/>
          <w:bCs/>
          <w:sz w:val="18"/>
          <w:szCs w:val="18"/>
        </w:rPr>
        <w:t xml:space="preserve"> </w:t>
      </w:r>
      <w:proofErr w:type="spellStart"/>
      <w:r w:rsidRPr="00F64A12">
        <w:rPr>
          <w:rFonts w:asciiTheme="minorHAnsi" w:hAnsiTheme="minorHAnsi" w:cstheme="minorHAnsi"/>
          <w:b/>
          <w:bCs/>
          <w:sz w:val="18"/>
          <w:szCs w:val="18"/>
        </w:rPr>
        <w:t>schedule_values</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_ do</w:t>
      </w:r>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 </w:t>
      </w:r>
      <w:proofErr w:type="gramStart"/>
      <w:r w:rsidRPr="00F64A12">
        <w:rPr>
          <w:rFonts w:asciiTheme="minorHAnsi" w:hAnsiTheme="minorHAnsi" w:cstheme="minorHAnsi"/>
          <w:b/>
          <w:bCs/>
          <w:sz w:val="18"/>
          <w:szCs w:val="18"/>
        </w:rPr>
        <w:t>when</w:t>
      </w:r>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 xml:space="preserve">received ( </w:t>
      </w:r>
      <w:proofErr w:type="spellStart"/>
      <w:r w:rsidRPr="00F64A12">
        <w:rPr>
          <w:rFonts w:asciiTheme="minorHAnsi" w:hAnsiTheme="minorHAnsi" w:cstheme="minorHAnsi"/>
          <w:b/>
          <w:bCs/>
          <w:sz w:val="18"/>
          <w:szCs w:val="18"/>
        </w:rPr>
        <w:t>no_value</w:t>
      </w:r>
      <w:proofErr w:type="spellEnd"/>
      <w:r w:rsidRPr="00F64A12">
        <w:rPr>
          <w:rFonts w:asciiTheme="minorHAnsi" w:hAnsiTheme="minorHAnsi" w:cstheme="minorHAnsi"/>
          <w:b/>
          <w:bCs/>
          <w:sz w:val="18"/>
          <w:szCs w:val="18"/>
        </w:rPr>
        <w:t>!</w:t>
      </w:r>
      <w:r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do</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 update </w:t>
      </w:r>
      <w:proofErr w:type="spellStart"/>
      <w:r w:rsidRPr="00F64A12">
        <w:rPr>
          <w:rFonts w:asciiTheme="minorHAnsi" w:hAnsiTheme="minorHAnsi" w:cstheme="minorHAnsi"/>
          <w:i/>
          <w:iCs/>
          <w:sz w:val="18"/>
          <w:szCs w:val="18"/>
        </w:rPr>
        <w:t>agent_view</w:t>
      </w:r>
      <w:proofErr w:type="spellEnd"/>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sz w:val="18"/>
          <w:szCs w:val="18"/>
        </w:rPr>
        <w:t>add</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to </w:t>
      </w:r>
      <w:proofErr w:type="spellStart"/>
      <w:r w:rsidRPr="00F64A12">
        <w:rPr>
          <w:rFonts w:asciiTheme="minorHAnsi" w:hAnsiTheme="minorHAnsi" w:cstheme="minorHAnsi"/>
          <w:i/>
          <w:iCs/>
          <w:sz w:val="18"/>
          <w:szCs w:val="18"/>
        </w:rPr>
        <w:t>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if</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is active</m:t>
        </m:r>
      </m:oMath>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do</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ab/>
      </w: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oMath>
      <w:r w:rsidRPr="00F64A12">
        <w:rPr>
          <w:rFonts w:asciiTheme="minorHAnsi" w:hAnsiTheme="minorHAnsi" w:cstheme="minorHAnsi"/>
          <w:sz w:val="18"/>
          <w:szCs w:val="18"/>
        </w:rPr>
        <w:t>←</w:t>
      </w:r>
      <m:oMath>
        <m:r>
          <w:rPr>
            <w:rFonts w:ascii="Cambria Math" w:hAnsi="Cambria Math" w:cstheme="minorHAnsi"/>
            <w:sz w:val="18"/>
            <w:szCs w:val="18"/>
          </w:rPr>
          <m:t>passive</m:t>
        </m:r>
      </m:oMath>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ab/>
      </w:r>
      <w:proofErr w:type="gramStart"/>
      <w:r w:rsidRPr="00F64A12">
        <w:rPr>
          <w:rFonts w:asciiTheme="minorHAnsi" w:hAnsiTheme="minorHAnsi" w:cstheme="minorHAnsi"/>
          <w:sz w:val="18"/>
          <w:szCs w:val="18"/>
        </w:rPr>
        <w:t>add</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to </w:t>
      </w:r>
      <w:proofErr w:type="spellStart"/>
      <w:r w:rsidRPr="00F64A12">
        <w:rPr>
          <w:rFonts w:asciiTheme="minorHAnsi" w:hAnsiTheme="minorHAnsi" w:cstheme="minorHAnsi"/>
          <w:i/>
          <w:iCs/>
          <w:sz w:val="18"/>
          <w:szCs w:val="18"/>
        </w:rPr>
        <w:t>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is passive</m:t>
        </m:r>
      </m:oMath>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ab/>
      </w: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oMath>
      <w:r w:rsidRPr="00F64A12">
        <w:rPr>
          <w:rFonts w:asciiTheme="minorHAnsi" w:hAnsiTheme="minorHAnsi" w:cstheme="minorHAnsi"/>
          <w:sz w:val="18"/>
          <w:szCs w:val="18"/>
        </w:rPr>
        <w:t>←</w:t>
      </w:r>
      <m:oMath>
        <m:r>
          <w:rPr>
            <w:rFonts w:ascii="Cambria Math" w:hAnsi="Cambria Math" w:cstheme="minorHAnsi"/>
            <w:sz w:val="18"/>
            <w:szCs w:val="18"/>
          </w:rPr>
          <m:t>done!</m:t>
        </m:r>
      </m:oMath>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ab/>
      </w:r>
      <w:proofErr w:type="gramStart"/>
      <w:r w:rsidRPr="00F64A12">
        <w:rPr>
          <w:rFonts w:asciiTheme="minorHAnsi" w:hAnsiTheme="minorHAnsi" w:cstheme="minorHAnsi"/>
          <w:sz w:val="18"/>
          <w:szCs w:val="18"/>
        </w:rPr>
        <w:t>add</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to </w:t>
      </w:r>
      <w:proofErr w:type="spellStart"/>
      <w:r w:rsidRPr="00F64A12">
        <w:rPr>
          <w:rFonts w:asciiTheme="minorHAnsi" w:hAnsiTheme="minorHAnsi" w:cstheme="minorHAnsi"/>
          <w:i/>
          <w:iCs/>
          <w:sz w:val="18"/>
          <w:szCs w:val="18"/>
        </w:rPr>
        <w:t>agent_view</w:t>
      </w:r>
      <w:proofErr w:type="spellEnd"/>
      <w:r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0F3F48" w:rsidRPr="00D7360A" w:rsidRDefault="000F3F48">
      <w:pPr>
        <w:jc w:val="left"/>
        <w:rPr>
          <w:rFonts w:cstheme="minorHAnsi"/>
          <w:sz w:val="18"/>
          <w:szCs w:val="18"/>
        </w:rPr>
      </w:pP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sz w:val="18"/>
          <w:szCs w:val="18"/>
        </w:rPr>
        <w:t xml:space="preserve"> </w:t>
      </w:r>
      <w:proofErr w:type="spellStart"/>
      <w:r w:rsidRPr="00F64A12">
        <w:rPr>
          <w:rFonts w:asciiTheme="minorHAnsi" w:hAnsiTheme="minorHAnsi" w:cstheme="minorHAnsi"/>
          <w:b/>
          <w:bCs/>
          <w:sz w:val="18"/>
          <w:szCs w:val="18"/>
        </w:rPr>
        <w:t>check_agent_view</w:t>
      </w:r>
      <w:proofErr w:type="spellEnd"/>
      <w:r w:rsidRPr="00F64A12">
        <w:rPr>
          <w:rFonts w:asciiTheme="minorHAnsi" w:hAnsiTheme="minorHAnsi" w:cstheme="minorHAnsi"/>
          <w:sz w:val="18"/>
          <w:szCs w:val="18"/>
        </w:rPr>
        <w:t>;</w:t>
      </w:r>
    </w:p>
    <w:p w:rsidR="000F3F48" w:rsidRDefault="000F3F48" w:rsidP="000F3F48">
      <w:pPr>
        <w:pStyle w:val="Caption"/>
      </w:pPr>
      <w:bookmarkStart w:id="2481" w:name="_Ref316246087"/>
    </w:p>
    <w:p w:rsidR="000F3F48" w:rsidRPr="007E2722" w:rsidRDefault="000F3F48" w:rsidP="0097689D">
      <w:pPr>
        <w:pStyle w:val="Caption"/>
      </w:pPr>
      <w:bookmarkStart w:id="2482" w:name="_Ref321326022"/>
      <w:proofErr w:type="gramStart"/>
      <w:r w:rsidRPr="007E2722">
        <w:t>Fig.</w:t>
      </w:r>
      <w:proofErr w:type="gramEnd"/>
      <w:r w:rsidRPr="007E2722">
        <w:t xml:space="preserve"> </w:t>
      </w:r>
      <w:fldSimple w:instr=" SEQ Fig. \* ARABIC ">
        <w:r w:rsidR="00981F58">
          <w:rPr>
            <w:noProof/>
          </w:rPr>
          <w:t>25</w:t>
        </w:r>
      </w:fldSimple>
      <w:bookmarkEnd w:id="2481"/>
      <w:bookmarkEnd w:id="2482"/>
      <w:r w:rsidRPr="007E2722">
        <w:t xml:space="preserve"> – Extended ABT algorithm (Part I)</w:t>
      </w:r>
    </w:p>
    <w:p w:rsidR="000F3F48" w:rsidRDefault="000F3F48" w:rsidP="000F3F48">
      <w:pPr>
        <w:jc w:val="left"/>
        <w:rPr>
          <w:rFonts w:cstheme="minorHAnsi"/>
          <w:sz w:val="18"/>
          <w:szCs w:val="18"/>
        </w:rPr>
      </w:pPr>
    </w:p>
    <w:p w:rsidR="000F3F48" w:rsidRDefault="000F3F48" w:rsidP="000F3F48">
      <w:pPr>
        <w:jc w:val="left"/>
        <w:rPr>
          <w:rFonts w:cstheme="minorHAnsi"/>
          <w:sz w:val="18"/>
          <w:szCs w:val="18"/>
        </w:rPr>
      </w:pPr>
    </w:p>
    <w:p w:rsidR="000F3F48" w:rsidRPr="00F64A12"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 xml:space="preserve">• </w:t>
      </w:r>
      <w:proofErr w:type="gramStart"/>
      <w:r w:rsidRPr="00F64A12">
        <w:rPr>
          <w:rFonts w:asciiTheme="minorHAnsi" w:hAnsiTheme="minorHAnsi" w:cstheme="minorHAnsi"/>
          <w:sz w:val="18"/>
          <w:szCs w:val="18"/>
        </w:rPr>
        <w:t>procedure</w:t>
      </w:r>
      <w:proofErr w:type="gramEnd"/>
      <w:r w:rsidRPr="00F64A12">
        <w:rPr>
          <w:rFonts w:asciiTheme="minorHAnsi" w:hAnsiTheme="minorHAnsi" w:cstheme="minorHAnsi"/>
          <w:sz w:val="18"/>
          <w:szCs w:val="18"/>
        </w:rPr>
        <w:t xml:space="preserve"> </w:t>
      </w:r>
      <w:proofErr w:type="spellStart"/>
      <w:r w:rsidRPr="00F64A12">
        <w:rPr>
          <w:rFonts w:asciiTheme="minorHAnsi" w:hAnsiTheme="minorHAnsi" w:cstheme="minorHAnsi"/>
          <w:b/>
          <w:bCs/>
          <w:sz w:val="18"/>
          <w:szCs w:val="18"/>
        </w:rPr>
        <w:t>check_agent_view</w:t>
      </w:r>
      <w:proofErr w:type="spellEnd"/>
    </w:p>
    <w:p w:rsidR="000F3F48" w:rsidRDefault="000F3F48">
      <w:pPr>
        <w:jc w:val="left"/>
        <w:rPr>
          <w:rFonts w:asciiTheme="minorHAnsi" w:hAnsiTheme="minorHAnsi" w:cstheme="minorHAnsi"/>
          <w:b/>
          <w:bCs/>
          <w:sz w:val="18"/>
          <w:szCs w:val="18"/>
        </w:rPr>
      </w:pPr>
      <w:proofErr w:type="gramStart"/>
      <w:r w:rsidRPr="00F64A12">
        <w:rPr>
          <w:rFonts w:asciiTheme="minorHAnsi" w:hAnsiTheme="minorHAnsi" w:cstheme="minorHAnsi"/>
          <w:b/>
          <w:bCs/>
          <w:sz w:val="18"/>
          <w:szCs w:val="18"/>
        </w:rPr>
        <w:t>if</w:t>
      </w:r>
      <w:proofErr w:type="gramEnd"/>
      <w:r w:rsidRPr="00F64A12">
        <w:rPr>
          <w:rFonts w:asciiTheme="minorHAnsi" w:hAnsiTheme="minorHAnsi" w:cstheme="minorHAnsi"/>
          <w:sz w:val="18"/>
          <w:szCs w:val="18"/>
        </w:rPr>
        <w:t xml:space="preserve"> (</w:t>
      </w:r>
      <m:oMath>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r>
          <w:rPr>
            <w:rFonts w:ascii="Cambria Math" w:hAnsi="Cambria Math" w:cstheme="minorHAnsi"/>
            <w:sz w:val="18"/>
            <w:szCs w:val="18"/>
          </w:rPr>
          <m:t>∧</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&lt;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oMath>
      <w:r w:rsidR="008F1EB0">
        <w:rPr>
          <w:rFonts w:asciiTheme="minorHAnsi" w:hAnsiTheme="minorHAnsi" w:cstheme="minorHAnsi"/>
          <w:sz w:val="18"/>
          <w:szCs w:val="18"/>
        </w:rPr>
        <w:t xml:space="preserve"> </w:t>
      </w:r>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do</w:t>
      </w:r>
      <w:r w:rsidR="00F208E8">
        <w:rPr>
          <w:rFonts w:asciiTheme="minorHAnsi" w:hAnsiTheme="minorHAnsi" w:cstheme="minorHAnsi"/>
          <w:b/>
          <w:bCs/>
          <w:sz w:val="18"/>
          <w:szCs w:val="18"/>
        </w:rPr>
        <w:tab/>
      </w:r>
      <w:r w:rsidR="00F208E8">
        <w:rPr>
          <w:rFonts w:asciiTheme="minorHAnsi" w:hAnsiTheme="minorHAnsi" w:cstheme="minorHAnsi"/>
          <w:b/>
          <w:bCs/>
          <w:sz w:val="18"/>
          <w:szCs w:val="18"/>
        </w:rPr>
        <w:tab/>
      </w:r>
      <w:r w:rsidR="00F208E8">
        <w:rPr>
          <w:rFonts w:asciiTheme="minorHAnsi" w:hAnsiTheme="minorHAnsi" w:cstheme="minorHAnsi"/>
          <w:b/>
          <w:bCs/>
          <w:sz w:val="18"/>
          <w:szCs w:val="18"/>
        </w:rPr>
        <w:tab/>
      </w:r>
      <w:r w:rsidR="00513F59">
        <w:rPr>
          <w:rFonts w:asciiTheme="minorHAnsi" w:hAnsiTheme="minorHAnsi" w:cstheme="minorHAnsi"/>
          <w:b/>
          <w:bCs/>
          <w:sz w:val="18"/>
          <w:szCs w:val="18"/>
        </w:rPr>
        <w:tab/>
      </w:r>
      <w:r w:rsidR="00513F59">
        <w:rPr>
          <w:rFonts w:asciiTheme="minorHAnsi" w:hAnsiTheme="minorHAnsi" w:cstheme="minorHAnsi"/>
          <w:b/>
          <w:bCs/>
          <w:sz w:val="18"/>
          <w:szCs w:val="18"/>
        </w:rPr>
        <w:tab/>
      </w:r>
      <w:r w:rsidR="00F208E8">
        <w:rPr>
          <w:rFonts w:asciiTheme="minorHAnsi" w:hAnsiTheme="minorHAnsi" w:cstheme="minorHAnsi"/>
          <w:b/>
          <w:bCs/>
          <w:sz w:val="18"/>
          <w:szCs w:val="18"/>
        </w:rPr>
        <w:t>(</w:t>
      </w:r>
      <w:proofErr w:type="spellStart"/>
      <w:r w:rsidR="00F208E8">
        <w:rPr>
          <w:rFonts w:asciiTheme="minorHAnsi" w:hAnsiTheme="minorHAnsi" w:cstheme="minorHAnsi"/>
          <w:b/>
          <w:bCs/>
          <w:sz w:val="18"/>
          <w:szCs w:val="18"/>
        </w:rPr>
        <w:t>i</w:t>
      </w:r>
      <w:proofErr w:type="spellEnd"/>
      <w:r w:rsidR="00F208E8">
        <w:rPr>
          <w:rFonts w:asciiTheme="minorHAnsi" w:hAnsiTheme="minorHAnsi" w:cstheme="minorHAnsi"/>
          <w:b/>
          <w:bCs/>
          <w:sz w:val="18"/>
          <w:szCs w:val="18"/>
        </w:rPr>
        <w:t>)</w:t>
      </w:r>
    </w:p>
    <w:p w:rsidR="000F3F48" w:rsidRDefault="00AD4058" w:rsidP="00AF1FE8">
      <w:pPr>
        <w:jc w:val="left"/>
        <w:rPr>
          <w:rFonts w:asciiTheme="minorHAnsi" w:hAnsiTheme="minorHAnsi" w:cstheme="minorHAnsi"/>
          <w:b/>
          <w:bCs/>
          <w:sz w:val="18"/>
          <w:szCs w:val="18"/>
        </w:rPr>
      </w:pPr>
      <w:r>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if</w:t>
      </w:r>
      <w:proofErr w:type="gram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m:rPr>
            <m:sty m:val="p"/>
          </m:rPr>
          <w:rPr>
            <w:rFonts w:ascii="Cambria Math" w:hAnsi="Cambria Math" w:cstheme="minorHAnsi" w:hint="eastAsia"/>
            <w:sz w:val="18"/>
            <w:szCs w:val="18"/>
          </w:rPr>
          <m:t>is</m:t>
        </m:r>
        <m:r>
          <w:rPr>
            <w:rFonts w:ascii="Cambria Math" w:hAnsi="Cambria Math" w:cstheme="minorHAnsi"/>
            <w:sz w:val="18"/>
            <w:szCs w:val="18"/>
          </w:rPr>
          <m:t xml:space="preserve"> active</m:t>
        </m:r>
      </m:oMath>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do</w:t>
      </w:r>
      <w:r w:rsidR="00513F59">
        <w:rPr>
          <w:rFonts w:asciiTheme="minorHAnsi" w:hAnsiTheme="minorHAnsi" w:cstheme="minorHAnsi"/>
          <w:b/>
          <w:bCs/>
          <w:sz w:val="18"/>
          <w:szCs w:val="18"/>
        </w:rPr>
        <w:tab/>
      </w:r>
      <w:r w:rsidR="00513F59">
        <w:rPr>
          <w:rFonts w:asciiTheme="minorHAnsi" w:hAnsiTheme="minorHAnsi" w:cstheme="minorHAnsi"/>
          <w:b/>
          <w:bCs/>
          <w:sz w:val="18"/>
          <w:szCs w:val="18"/>
        </w:rPr>
        <w:tab/>
      </w:r>
      <w:r w:rsidR="00513F59">
        <w:rPr>
          <w:rFonts w:asciiTheme="minorHAnsi" w:hAnsiTheme="minorHAnsi" w:cstheme="minorHAnsi"/>
          <w:b/>
          <w:bCs/>
          <w:sz w:val="18"/>
          <w:szCs w:val="18"/>
        </w:rPr>
        <w:tab/>
      </w:r>
      <w:r w:rsidR="00513F59">
        <w:rPr>
          <w:rFonts w:asciiTheme="minorHAnsi" w:hAnsiTheme="minorHAnsi" w:cstheme="minorHAnsi"/>
          <w:b/>
          <w:bCs/>
          <w:sz w:val="18"/>
          <w:szCs w:val="18"/>
        </w:rPr>
        <w:tab/>
      </w:r>
      <w:r w:rsidR="00513F59">
        <w:rPr>
          <w:rFonts w:asciiTheme="minorHAnsi" w:hAnsiTheme="minorHAnsi" w:cstheme="minorHAnsi"/>
          <w:b/>
          <w:bCs/>
          <w:sz w:val="18"/>
          <w:szCs w:val="18"/>
        </w:rPr>
        <w:tab/>
      </w:r>
      <w:r w:rsidR="00513F59" w:rsidRPr="00E26764">
        <w:rPr>
          <w:rFonts w:asciiTheme="minorHAnsi" w:hAnsiTheme="minorHAnsi" w:cstheme="minorHAnsi"/>
          <w:sz w:val="18"/>
          <w:szCs w:val="18"/>
        </w:rPr>
        <w:t>(</w:t>
      </w:r>
      <w:proofErr w:type="spellStart"/>
      <w:r w:rsidR="00513F59" w:rsidRPr="00E26764">
        <w:rPr>
          <w:rFonts w:asciiTheme="minorHAnsi" w:hAnsiTheme="minorHAnsi" w:cstheme="minorHAnsi"/>
          <w:sz w:val="18"/>
          <w:szCs w:val="18"/>
        </w:rPr>
        <w:t>i</w:t>
      </w:r>
      <w:proofErr w:type="spellEnd"/>
      <w:r w:rsidR="00513F59" w:rsidRPr="00E26764">
        <w:rPr>
          <w:rFonts w:asciiTheme="minorHAnsi" w:hAnsiTheme="minorHAnsi" w:cstheme="minorHAnsi"/>
          <w:sz w:val="18"/>
          <w:szCs w:val="18"/>
        </w:rPr>
        <w:t>-a)</w:t>
      </w:r>
    </w:p>
    <w:p w:rsidR="000F3F48" w:rsidRDefault="000F3F48" w:rsidP="00E26764">
      <w:pPr>
        <w:ind w:left="720" w:firstLine="720"/>
        <w:jc w:val="left"/>
        <w:rPr>
          <w:rFonts w:asciiTheme="minorHAnsi" w:hAnsiTheme="minorHAnsi" w:cstheme="minorHAnsi"/>
          <w:sz w:val="18"/>
          <w:szCs w:val="18"/>
        </w:rPr>
      </w:pPr>
      <w:r w:rsidRPr="00F64A12">
        <w:rPr>
          <w:rFonts w:asciiTheme="minorHAnsi" w:hAnsiTheme="minorHAnsi" w:cstheme="minorHAnsi"/>
          <w:sz w:val="18"/>
          <w:szCs w:val="18"/>
        </w:rPr>
        <w:t>// first select non-selected value from right</w:t>
      </w:r>
    </w:p>
    <w:p w:rsidR="000F3F48" w:rsidRPr="00F64A12" w:rsidRDefault="00FA72F8"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if</w:t>
      </w:r>
      <w:proofErr w:type="gram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 xml:space="preserve">( </w:t>
      </w:r>
      <m:oMath>
        <m:r>
          <w:rPr>
            <w:rFonts w:ascii="Cambria Math" w:hAnsi="Cambria Math" w:cstheme="minorHAnsi"/>
            <w:sz w:val="18"/>
            <w:szCs w:val="18"/>
          </w:rPr>
          <m:t>∃ 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i,i+1</m:t>
            </m:r>
          </m:sub>
        </m:sSub>
        <m:r>
          <w:rPr>
            <w:rFonts w:ascii="Cambria Math" w:hAnsi="Cambria Math" w:cstheme="minorHAnsi"/>
            <w:sz w:val="18"/>
            <w:szCs w:val="18"/>
          </w:rPr>
          <m:t>| d∉</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r>
          <w:rPr>
            <w:rFonts w:ascii="Cambria Math" w:hAnsi="Cambria Math" w:cstheme="minorHAnsi"/>
            <w:sz w:val="18"/>
            <w:szCs w:val="18"/>
          </w:rPr>
          <m:t>)</m:t>
        </m:r>
      </m:oMath>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do</w:t>
      </w:r>
      <w:r w:rsidR="00475244">
        <w:rPr>
          <w:rFonts w:asciiTheme="minorHAnsi" w:hAnsiTheme="minorHAnsi" w:cstheme="minorHAnsi"/>
          <w:sz w:val="18"/>
          <w:szCs w:val="18"/>
        </w:rPr>
        <w:tab/>
      </w:r>
      <w:r w:rsidR="00475244">
        <w:rPr>
          <w:rFonts w:asciiTheme="minorHAnsi" w:hAnsiTheme="minorHAnsi" w:cstheme="minorHAnsi"/>
          <w:sz w:val="18"/>
          <w:szCs w:val="18"/>
        </w:rPr>
        <w:tab/>
      </w:r>
      <w:r w:rsidR="00475244">
        <w:rPr>
          <w:rFonts w:asciiTheme="minorHAnsi" w:hAnsiTheme="minorHAnsi" w:cstheme="minorHAnsi"/>
          <w:sz w:val="18"/>
          <w:szCs w:val="18"/>
        </w:rPr>
        <w:tab/>
      </w:r>
      <w:r w:rsidR="00475244" w:rsidRPr="00E26764">
        <w:rPr>
          <w:rFonts w:asciiTheme="minorHAnsi" w:hAnsiTheme="minorHAnsi" w:cstheme="minorHAnsi"/>
          <w:i/>
          <w:iCs/>
          <w:sz w:val="16"/>
          <w:szCs w:val="16"/>
        </w:rPr>
        <w:t>(i-a-1)</w:t>
      </w:r>
    </w:p>
    <w:p w:rsidR="000F3F48"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r w:rsidRPr="00F64A12">
        <w:rPr>
          <w:rFonts w:asciiTheme="minorHAnsi" w:hAnsiTheme="minorHAnsi" w:cstheme="minorHAnsi"/>
          <w:sz w:val="18"/>
          <w:szCs w:val="18"/>
        </w:rPr>
        <w:tab/>
      </w: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b/>
          <w:bCs/>
          <w:sz w:val="18"/>
          <w:szCs w:val="18"/>
        </w:rPr>
        <w:t xml:space="preserve"> </w:t>
      </w:r>
      <w:proofErr w:type="spellStart"/>
      <w:r w:rsidRPr="00F64A12">
        <w:rPr>
          <w:rFonts w:asciiTheme="minorHAnsi" w:hAnsiTheme="minorHAnsi" w:cstheme="minorHAnsi"/>
          <w:b/>
          <w:bCs/>
          <w:sz w:val="18"/>
          <w:szCs w:val="18"/>
        </w:rPr>
        <w:t>select_value</w:t>
      </w:r>
      <w:proofErr w:type="spell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i,i+1</m:t>
            </m:r>
          </m:sub>
        </m:sSub>
      </m:oMath>
      <w:r w:rsidRPr="00F64A12">
        <w:rPr>
          <w:rFonts w:asciiTheme="minorHAnsi" w:hAnsiTheme="minorHAnsi" w:cstheme="minorHAnsi"/>
          <w:sz w:val="18"/>
          <w:szCs w:val="18"/>
        </w:rPr>
        <w:t>);</w:t>
      </w:r>
    </w:p>
    <w:p w:rsidR="000F3F48" w:rsidRDefault="005E183F" w:rsidP="00AF1FE8">
      <w:pPr>
        <w:jc w:val="left"/>
        <w:rPr>
          <w:rFonts w:asciiTheme="minorHAnsi" w:hAnsiTheme="minorHAnsi" w:cstheme="minorHAnsi"/>
          <w:sz w:val="18"/>
          <w:szCs w:val="18"/>
        </w:rPr>
      </w:pPr>
      <w:del w:id="2483" w:author="Iman Zabet" w:date="2012-05-13T22:27:00Z">
        <w:r w:rsidDel="00E26764">
          <w:rPr>
            <w:rFonts w:asciiTheme="minorHAnsi" w:hAnsiTheme="minorHAnsi" w:cstheme="minorHAnsi"/>
            <w:sz w:val="18"/>
            <w:szCs w:val="18"/>
          </w:rPr>
          <w:delText>//</w:delText>
        </w:r>
      </w:del>
      <w:r w:rsidR="00FA72F8" w:rsidRPr="00F64A12">
        <w:rPr>
          <w:rFonts w:asciiTheme="minorHAnsi" w:hAnsiTheme="minorHAnsi" w:cstheme="minorHAnsi"/>
          <w:sz w:val="18"/>
          <w:szCs w:val="18"/>
        </w:rPr>
        <w:tab/>
      </w:r>
      <w:r w:rsidR="00FA72F8" w:rsidRPr="00F64A12">
        <w:rPr>
          <w:rFonts w:asciiTheme="minorHAnsi" w:hAnsiTheme="minorHAnsi" w:cstheme="minorHAnsi"/>
          <w:sz w:val="18"/>
          <w:szCs w:val="18"/>
        </w:rPr>
        <w:tab/>
      </w:r>
      <w:r w:rsidR="006018FB">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run!</w:t>
      </w:r>
      <w:r w:rsidR="000F3F48"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w:t>
      </w:r>
    </w:p>
    <w:p w:rsidR="000F3F48" w:rsidRDefault="00FA72F8"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r w:rsidR="006018FB">
        <w:rPr>
          <w:rFonts w:asciiTheme="minorHAnsi" w:hAnsiTheme="minorHAnsi" w:cstheme="minorHAnsi"/>
          <w:sz w:val="18"/>
          <w:szCs w:val="18"/>
        </w:rPr>
        <w:tab/>
      </w:r>
      <w:proofErr w:type="gramStart"/>
      <w:r w:rsidRPr="00F64A12">
        <w:rPr>
          <w:rFonts w:asciiTheme="minorHAnsi" w:hAnsiTheme="minorHAnsi" w:cstheme="minorHAnsi"/>
          <w:b/>
          <w:bCs/>
          <w:sz w:val="18"/>
          <w:szCs w:val="18"/>
        </w:rPr>
        <w:t>d</w:t>
      </w:r>
      <w:r w:rsidR="000F3F48" w:rsidRPr="00F64A12">
        <w:rPr>
          <w:rFonts w:asciiTheme="minorHAnsi" w:hAnsiTheme="minorHAnsi" w:cstheme="minorHAnsi"/>
          <w:b/>
          <w:bCs/>
          <w:sz w:val="18"/>
          <w:szCs w:val="18"/>
        </w:rPr>
        <w:t>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schedule_values</w:t>
      </w:r>
      <w:proofErr w:type="spellEnd"/>
      <w:r w:rsidR="000F3F48" w:rsidRPr="00F64A12">
        <w:rPr>
          <w:rFonts w:asciiTheme="minorHAnsi" w:hAnsiTheme="minorHAnsi" w:cstheme="minorHAnsi"/>
          <w:sz w:val="18"/>
          <w:szCs w:val="18"/>
        </w:rPr>
        <w:t>;</w:t>
      </w:r>
    </w:p>
    <w:p w:rsidR="001B6489" w:rsidRDefault="001B6489" w:rsidP="00AF1FE8">
      <w:pPr>
        <w:ind w:left="720" w:firstLine="720"/>
        <w:jc w:val="left"/>
        <w:rPr>
          <w:rFonts w:asciiTheme="minorHAnsi" w:hAnsiTheme="minorHAnsi" w:cstheme="minorHAnsi"/>
          <w:sz w:val="18"/>
          <w:szCs w:val="18"/>
        </w:rPr>
      </w:pPr>
      <w:r>
        <w:rPr>
          <w:rFonts w:asciiTheme="minorHAnsi" w:hAnsiTheme="minorHAnsi" w:cstheme="minorHAnsi"/>
          <w:sz w:val="18"/>
          <w:szCs w:val="18"/>
        </w:rPr>
        <w:t xml:space="preserve">// </w:t>
      </w:r>
      <w:r w:rsidR="00752E49">
        <w:rPr>
          <w:rFonts w:asciiTheme="minorHAnsi" w:hAnsiTheme="minorHAnsi" w:cstheme="minorHAnsi"/>
          <w:sz w:val="18"/>
          <w:szCs w:val="18"/>
        </w:rPr>
        <w:t xml:space="preserve">else </w:t>
      </w:r>
      <w:r>
        <w:rPr>
          <w:rFonts w:asciiTheme="minorHAnsi" w:hAnsiTheme="minorHAnsi" w:cstheme="minorHAnsi"/>
          <w:sz w:val="18"/>
          <w:szCs w:val="18"/>
        </w:rPr>
        <w:t xml:space="preserve">select </w:t>
      </w:r>
      <w:r w:rsidR="00AB5F9C" w:rsidRPr="00F64A12">
        <w:rPr>
          <w:rFonts w:asciiTheme="minorHAnsi" w:hAnsiTheme="minorHAnsi" w:cstheme="minorHAnsi"/>
          <w:sz w:val="18"/>
          <w:szCs w:val="18"/>
        </w:rPr>
        <w:t xml:space="preserve">non-selected value </w:t>
      </w:r>
      <w:r>
        <w:rPr>
          <w:rFonts w:asciiTheme="minorHAnsi" w:hAnsiTheme="minorHAnsi" w:cstheme="minorHAnsi"/>
          <w:sz w:val="18"/>
          <w:szCs w:val="18"/>
        </w:rPr>
        <w:t>from left</w:t>
      </w:r>
    </w:p>
    <w:p w:rsidR="000F3F48" w:rsidRPr="00F64A12" w:rsidRDefault="00AD4058"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sidR="00A23EE1">
        <w:rPr>
          <w:rFonts w:asciiTheme="minorHAnsi" w:hAnsiTheme="minorHAnsi" w:cstheme="minorHAnsi"/>
          <w:sz w:val="18"/>
          <w:szCs w:val="18"/>
        </w:rPr>
        <w:tab/>
      </w:r>
      <w:proofErr w:type="spellStart"/>
      <w:proofErr w:type="gramStart"/>
      <w:r w:rsidR="000F3F48" w:rsidRPr="00F64A12">
        <w:rPr>
          <w:rFonts w:asciiTheme="minorHAnsi" w:hAnsiTheme="minorHAnsi" w:cstheme="minorHAnsi"/>
          <w:b/>
          <w:bCs/>
          <w:sz w:val="18"/>
          <w:szCs w:val="18"/>
        </w:rPr>
        <w:t>elseif</w:t>
      </w:r>
      <w:proofErr w:type="spellEnd"/>
      <w:proofErr w:type="gram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 xml:space="preserve">( </w:t>
      </w:r>
      <m:oMath>
        <m:r>
          <w:rPr>
            <w:rFonts w:ascii="Cambria Math" w:hAnsi="Cambria Math" w:cstheme="minorHAnsi"/>
            <w:sz w:val="18"/>
            <w:szCs w:val="18"/>
          </w:rPr>
          <m:t>∃ 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i-1,i</m:t>
            </m:r>
          </m:sub>
        </m:sSub>
        <m:r>
          <w:rPr>
            <w:rFonts w:ascii="Cambria Math" w:hAnsi="Cambria Math" w:cstheme="minorHAnsi"/>
            <w:sz w:val="18"/>
            <w:szCs w:val="18"/>
          </w:rPr>
          <m:t>| d∉</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w:t>
      </w:r>
      <w:r w:rsidR="006018FB" w:rsidRPr="00F64A12">
        <w:rPr>
          <w:rFonts w:asciiTheme="minorHAnsi" w:hAnsiTheme="minorHAnsi" w:cstheme="minorHAnsi"/>
          <w:b/>
          <w:bCs/>
          <w:sz w:val="18"/>
          <w:szCs w:val="18"/>
        </w:rPr>
        <w:t>do</w:t>
      </w:r>
      <w:r w:rsidR="00475244">
        <w:rPr>
          <w:rFonts w:asciiTheme="minorHAnsi" w:hAnsiTheme="minorHAnsi" w:cstheme="minorHAnsi"/>
          <w:sz w:val="18"/>
          <w:szCs w:val="18"/>
        </w:rPr>
        <w:tab/>
      </w:r>
      <w:r w:rsidR="00475244">
        <w:rPr>
          <w:rFonts w:asciiTheme="minorHAnsi" w:hAnsiTheme="minorHAnsi" w:cstheme="minorHAnsi"/>
          <w:sz w:val="18"/>
          <w:szCs w:val="18"/>
        </w:rPr>
        <w:tab/>
      </w:r>
      <w:r w:rsidR="00475244">
        <w:rPr>
          <w:rFonts w:asciiTheme="minorHAnsi" w:hAnsiTheme="minorHAnsi" w:cstheme="minorHAnsi"/>
          <w:sz w:val="18"/>
          <w:szCs w:val="18"/>
        </w:rPr>
        <w:tab/>
      </w:r>
      <w:r w:rsidR="00475244" w:rsidRPr="00E26764">
        <w:rPr>
          <w:rFonts w:asciiTheme="minorHAnsi" w:hAnsiTheme="minorHAnsi" w:cstheme="minorHAnsi"/>
          <w:i/>
          <w:iCs/>
          <w:sz w:val="16"/>
          <w:szCs w:val="16"/>
        </w:rPr>
        <w:t>(i-a-2)</w:t>
      </w:r>
    </w:p>
    <w:p w:rsidR="000F3F48"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lastRenderedPageBreak/>
        <w:tab/>
      </w:r>
      <w:r w:rsidRPr="00F64A12">
        <w:rPr>
          <w:rFonts w:asciiTheme="minorHAnsi" w:hAnsiTheme="minorHAnsi" w:cstheme="minorHAnsi"/>
          <w:sz w:val="18"/>
          <w:szCs w:val="18"/>
        </w:rPr>
        <w:tab/>
      </w:r>
      <w:r w:rsidR="00A23EE1">
        <w:rPr>
          <w:rFonts w:asciiTheme="minorHAnsi" w:hAnsiTheme="minorHAnsi" w:cstheme="minorHAnsi"/>
          <w:sz w:val="18"/>
          <w:szCs w:val="18"/>
        </w:rPr>
        <w:tab/>
      </w: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b/>
          <w:bCs/>
          <w:sz w:val="18"/>
          <w:szCs w:val="18"/>
        </w:rPr>
        <w:t xml:space="preserve"> </w:t>
      </w:r>
      <w:proofErr w:type="spellStart"/>
      <w:r w:rsidRPr="00F64A12">
        <w:rPr>
          <w:rFonts w:asciiTheme="minorHAnsi" w:hAnsiTheme="minorHAnsi" w:cstheme="minorHAnsi"/>
          <w:b/>
          <w:bCs/>
          <w:sz w:val="18"/>
          <w:szCs w:val="18"/>
        </w:rPr>
        <w:t>select_value</w:t>
      </w:r>
      <w:proofErr w:type="spell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i-1,i</m:t>
            </m:r>
          </m:sub>
        </m:sSub>
      </m:oMath>
      <w:r w:rsidRPr="00F64A12">
        <w:rPr>
          <w:rFonts w:asciiTheme="minorHAnsi" w:hAnsiTheme="minorHAnsi" w:cstheme="minorHAnsi"/>
          <w:sz w:val="18"/>
          <w:szCs w:val="18"/>
        </w:rPr>
        <w:t>);</w:t>
      </w:r>
    </w:p>
    <w:p w:rsidR="000F3F48" w:rsidRDefault="005E183F" w:rsidP="00AF1FE8">
      <w:pPr>
        <w:jc w:val="left"/>
        <w:rPr>
          <w:rFonts w:asciiTheme="minorHAnsi" w:hAnsiTheme="minorHAnsi" w:cstheme="minorHAnsi"/>
          <w:sz w:val="18"/>
          <w:szCs w:val="18"/>
        </w:rPr>
      </w:pPr>
      <w:del w:id="2484" w:author="Iman Zabet" w:date="2012-05-13T22:27:00Z">
        <w:r w:rsidDel="00E26764">
          <w:rPr>
            <w:rFonts w:asciiTheme="minorHAnsi" w:hAnsiTheme="minorHAnsi" w:cstheme="minorHAnsi"/>
            <w:sz w:val="18"/>
            <w:szCs w:val="18"/>
          </w:rPr>
          <w:delText>//</w:delText>
        </w:r>
      </w:del>
      <w:r w:rsidR="00FC50C5" w:rsidRPr="00F64A12">
        <w:rPr>
          <w:rFonts w:asciiTheme="minorHAnsi" w:hAnsiTheme="minorHAnsi" w:cstheme="minorHAnsi"/>
          <w:sz w:val="18"/>
          <w:szCs w:val="18"/>
        </w:rPr>
        <w:tab/>
      </w:r>
      <w:r w:rsidR="00FC50C5" w:rsidRPr="00F64A12">
        <w:rPr>
          <w:rFonts w:asciiTheme="minorHAnsi" w:hAnsiTheme="minorHAnsi" w:cstheme="minorHAnsi"/>
          <w:sz w:val="18"/>
          <w:szCs w:val="18"/>
        </w:rPr>
        <w:tab/>
      </w:r>
      <w:r w:rsidR="00A23EE1">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run!</w:t>
      </w:r>
      <w:r w:rsidR="000F3F48"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w:t>
      </w:r>
    </w:p>
    <w:p w:rsidR="000F3F48" w:rsidRDefault="00FC50C5"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r w:rsidR="00A23EE1">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do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schedule_values</w:t>
      </w:r>
      <w:proofErr w:type="spellEnd"/>
      <w:r w:rsidR="000F3F48" w:rsidRPr="00F64A12">
        <w:rPr>
          <w:rFonts w:asciiTheme="minorHAnsi" w:hAnsiTheme="minorHAnsi" w:cstheme="minorHAnsi"/>
          <w:sz w:val="18"/>
          <w:szCs w:val="18"/>
        </w:rPr>
        <w:t>;</w:t>
      </w:r>
    </w:p>
    <w:p w:rsidR="00DB5322" w:rsidRDefault="00AD4058"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sidR="00A23EE1">
        <w:rPr>
          <w:rFonts w:asciiTheme="minorHAnsi" w:hAnsiTheme="minorHAnsi" w:cstheme="minorHAnsi"/>
          <w:sz w:val="18"/>
          <w:szCs w:val="18"/>
        </w:rPr>
        <w:tab/>
      </w:r>
      <w:r w:rsidR="00F3649B">
        <w:rPr>
          <w:rFonts w:asciiTheme="minorHAnsi" w:hAnsiTheme="minorHAnsi" w:cstheme="minorHAnsi"/>
          <w:sz w:val="18"/>
          <w:szCs w:val="18"/>
        </w:rPr>
        <w:t xml:space="preserve">// </w:t>
      </w:r>
      <w:r w:rsidR="00DB5322">
        <w:rPr>
          <w:rFonts w:asciiTheme="minorHAnsi" w:hAnsiTheme="minorHAnsi" w:cstheme="minorHAnsi"/>
          <w:sz w:val="18"/>
          <w:szCs w:val="18"/>
        </w:rPr>
        <w:t>if no value</w:t>
      </w:r>
      <w:r w:rsidR="002F326B">
        <w:rPr>
          <w:rFonts w:asciiTheme="minorHAnsi" w:hAnsiTheme="minorHAnsi" w:cstheme="minorHAnsi"/>
          <w:sz w:val="18"/>
          <w:szCs w:val="18"/>
        </w:rPr>
        <w:t xml:space="preserve"> exists</w:t>
      </w:r>
      <w:r w:rsidR="00DB5322">
        <w:rPr>
          <w:rFonts w:asciiTheme="minorHAnsi" w:hAnsiTheme="minorHAnsi" w:cstheme="minorHAnsi"/>
          <w:sz w:val="18"/>
          <w:szCs w:val="18"/>
        </w:rPr>
        <w:t xml:space="preserve"> to select</w:t>
      </w:r>
      <w:r w:rsidR="00F3649B">
        <w:rPr>
          <w:rFonts w:asciiTheme="minorHAnsi" w:hAnsiTheme="minorHAnsi" w:cstheme="minorHAnsi"/>
          <w:sz w:val="18"/>
          <w:szCs w:val="18"/>
        </w:rPr>
        <w:t xml:space="preserve"> neither from right nor from left</w:t>
      </w:r>
    </w:p>
    <w:p w:rsidR="00057522" w:rsidRPr="00E26764" w:rsidRDefault="000F3F48">
      <w:pPr>
        <w:ind w:left="720" w:firstLine="720"/>
        <w:jc w:val="left"/>
        <w:rPr>
          <w:rFonts w:asciiTheme="minorHAnsi" w:hAnsiTheme="minorHAnsi" w:cstheme="minorHAnsi"/>
          <w:sz w:val="18"/>
          <w:szCs w:val="18"/>
        </w:rPr>
      </w:pP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d>
          <m:dPr>
            <m:ctrlPr>
              <w:rPr>
                <w:rFonts w:ascii="Cambria Math" w:hAnsi="Cambria Math" w:cstheme="minorHAnsi"/>
                <w:i/>
                <w:sz w:val="18"/>
                <w:szCs w:val="18"/>
              </w:rPr>
            </m:ctrlPr>
          </m:dPr>
          <m:e>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i-1,i</m:t>
                </m:r>
              </m:sub>
            </m:sSub>
            <m:r>
              <w:rPr>
                <w:rFonts w:ascii="Cambria Math" w:hAnsi="Cambria Math" w:cstheme="minorHAnsi"/>
                <w:sz w:val="18"/>
                <w:szCs w:val="18"/>
              </w:rPr>
              <m:t xml:space="preserve"> | d∈</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e>
        </m:d>
      </m:oMath>
    </w:p>
    <w:p w:rsidR="00AD4058" w:rsidRDefault="000F3F48" w:rsidP="00E26764">
      <w:pPr>
        <w:ind w:left="2160" w:firstLine="720"/>
        <w:jc w:val="left"/>
        <w:rPr>
          <w:rFonts w:asciiTheme="minorHAnsi" w:hAnsiTheme="minorHAnsi" w:cstheme="minorHAnsi"/>
          <w:sz w:val="18"/>
          <w:szCs w:val="18"/>
        </w:rPr>
      </w:pPr>
      <m:oMath>
        <m:r>
          <w:rPr>
            <w:rFonts w:ascii="Cambria Math" w:hAnsi="Cambria Math" w:cstheme="minorHAnsi"/>
            <w:sz w:val="18"/>
            <w:szCs w:val="18"/>
          </w:rPr>
          <m:t>∧</m:t>
        </m:r>
        <m:d>
          <m:dPr>
            <m:ctrlPr>
              <w:rPr>
                <w:rFonts w:ascii="Cambria Math" w:hAnsi="Cambria Math" w:cstheme="minorHAnsi"/>
                <w:i/>
                <w:sz w:val="18"/>
                <w:szCs w:val="18"/>
              </w:rPr>
            </m:ctrlPr>
          </m:dPr>
          <m:e>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i,i+1</m:t>
                </m:r>
              </m:sub>
            </m:sSub>
            <m:r>
              <w:rPr>
                <w:rFonts w:ascii="Cambria Math" w:hAnsi="Cambria Math" w:cstheme="minorHAnsi"/>
                <w:sz w:val="18"/>
                <w:szCs w:val="18"/>
              </w:rPr>
              <m:t xml:space="preserve"> | d∈</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e>
        </m:d>
      </m:oMath>
      <w:r w:rsidRPr="00F64A12">
        <w:rPr>
          <w:rFonts w:asciiTheme="minorHAnsi" w:hAnsiTheme="minorHAnsi" w:cstheme="minorHAnsi"/>
          <w:sz w:val="18"/>
          <w:szCs w:val="18"/>
        </w:rPr>
        <w:t>)</w:t>
      </w:r>
      <w:r w:rsidR="006018FB">
        <w:rPr>
          <w:rFonts w:asciiTheme="minorHAnsi" w:hAnsiTheme="minorHAnsi" w:cstheme="minorHAnsi"/>
          <w:sz w:val="18"/>
          <w:szCs w:val="18"/>
        </w:rPr>
        <w:t xml:space="preserve"> </w:t>
      </w:r>
      <w:r w:rsidR="006018FB" w:rsidRPr="00F64A12">
        <w:rPr>
          <w:rFonts w:asciiTheme="minorHAnsi" w:hAnsiTheme="minorHAnsi" w:cstheme="minorHAnsi"/>
          <w:b/>
          <w:bCs/>
          <w:sz w:val="18"/>
          <w:szCs w:val="18"/>
        </w:rPr>
        <w:t>do</w:t>
      </w:r>
      <w:r w:rsidR="00475244">
        <w:rPr>
          <w:rFonts w:asciiTheme="minorHAnsi" w:hAnsiTheme="minorHAnsi" w:cstheme="minorHAnsi"/>
          <w:sz w:val="18"/>
          <w:szCs w:val="18"/>
        </w:rPr>
        <w:tab/>
      </w:r>
      <w:r w:rsidR="00475244" w:rsidRPr="00E26764">
        <w:rPr>
          <w:rFonts w:asciiTheme="minorHAnsi" w:hAnsiTheme="minorHAnsi" w:cstheme="minorHAnsi"/>
          <w:i/>
          <w:iCs/>
          <w:sz w:val="16"/>
          <w:szCs w:val="16"/>
        </w:rPr>
        <w:t>(i-a-3)</w:t>
      </w:r>
    </w:p>
    <w:p w:rsidR="000F3F48" w:rsidRPr="00F64A12" w:rsidRDefault="00AD4058"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r w:rsidR="00A23EE1">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proofErr w:type="spellStart"/>
      <w:r w:rsidR="000F3F48" w:rsidRPr="00F64A12">
        <w:rPr>
          <w:rFonts w:asciiTheme="minorHAnsi" w:hAnsiTheme="minorHAnsi" w:cstheme="minorHAnsi"/>
          <w:b/>
          <w:bCs/>
          <w:sz w:val="18"/>
          <w:szCs w:val="18"/>
        </w:rPr>
        <w:t>no_value</w:t>
      </w:r>
      <w:proofErr w:type="spell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 to the neighbors;</w:t>
      </w:r>
    </w:p>
    <w:p w:rsidR="000F3F48" w:rsidRPr="00F64A12" w:rsidRDefault="000F3F48">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r w:rsidR="00A23EE1">
        <w:rPr>
          <w:rFonts w:asciiTheme="minorHAnsi" w:hAnsiTheme="minorHAnsi" w:cstheme="minorHAnsi"/>
          <w:sz w:val="18"/>
          <w:szCs w:val="18"/>
        </w:rPr>
        <w:tab/>
      </w: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w:t>
      </w:r>
      <m:oMath>
        <m:r>
          <w:rPr>
            <w:rFonts w:ascii="Cambria Math" w:hAnsi="Cambria Math" w:cstheme="minorHAnsi"/>
            <w:sz w:val="18"/>
            <w:szCs w:val="18"/>
          </w:rPr>
          <m:t>passive</m:t>
        </m:r>
      </m:oMath>
      <w:r w:rsidRPr="00F64A12">
        <w:rPr>
          <w:rFonts w:asciiTheme="minorHAnsi" w:hAnsiTheme="minorHAnsi" w:cstheme="minorHAnsi"/>
          <w:sz w:val="18"/>
          <w:szCs w:val="18"/>
        </w:rPr>
        <w:t>;</w:t>
      </w:r>
      <w:r w:rsidR="006D508C">
        <w:rPr>
          <w:rFonts w:asciiTheme="minorHAnsi" w:hAnsiTheme="minorHAnsi" w:cstheme="minorHAnsi"/>
          <w:sz w:val="18"/>
          <w:szCs w:val="18"/>
        </w:rPr>
        <w:tab/>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m:rPr>
            <m:sty m:val="p"/>
          </m:rPr>
          <w:rPr>
            <w:rFonts w:ascii="Cambria Math" w:hAnsi="Cambria Math" w:cstheme="minorHAnsi"/>
            <w:sz w:val="18"/>
            <w:szCs w:val="18"/>
          </w:rPr>
          <m:t xml:space="preserve"> become</m:t>
        </m:r>
        <m:r>
          <w:rPr>
            <w:rFonts w:ascii="Cambria Math" w:hAnsi="Cambria Math" w:cstheme="minorHAnsi"/>
            <w:sz w:val="18"/>
            <w:szCs w:val="18"/>
          </w:rPr>
          <m:t xml:space="preserve"> passive</m:t>
        </m:r>
      </m:oMath>
    </w:p>
    <w:p w:rsidR="000F3F48"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ab/>
      </w:r>
      <w:r w:rsidR="00A23EE1">
        <w:rPr>
          <w:rFonts w:asciiTheme="minorHAnsi" w:hAnsiTheme="minorHAnsi" w:cstheme="minorHAnsi"/>
          <w:sz w:val="18"/>
          <w:szCs w:val="18"/>
        </w:rPr>
        <w:tab/>
      </w: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2C5993" w:rsidRPr="00F64A12" w:rsidRDefault="002C5993" w:rsidP="002C5993">
      <w:pPr>
        <w:jc w:val="left"/>
        <w:rPr>
          <w:rFonts w:asciiTheme="minorHAnsi" w:hAnsiTheme="minorHAnsi" w:cstheme="minorHAnsi"/>
          <w:sz w:val="18"/>
          <w:szCs w:val="18"/>
        </w:rPr>
      </w:pPr>
      <w:r w:rsidRPr="00F64A12">
        <w:rPr>
          <w:rFonts w:asciiTheme="minorHAnsi" w:hAnsiTheme="minorHAnsi" w:cstheme="minorHAnsi"/>
          <w:sz w:val="18"/>
          <w:szCs w:val="18"/>
        </w:rPr>
        <w:tab/>
        <w:t>// if all values were selected by their near agents</w:t>
      </w:r>
    </w:p>
    <w:p w:rsidR="002C5993" w:rsidRPr="00F64A12" w:rsidRDefault="002C5993">
      <w:pPr>
        <w:jc w:val="left"/>
        <w:rPr>
          <w:rFonts w:asciiTheme="minorHAnsi" w:hAnsiTheme="minorHAnsi" w:cstheme="minorHAnsi"/>
          <w:sz w:val="18"/>
          <w:szCs w:val="18"/>
        </w:rPr>
      </w:pPr>
      <w:r>
        <w:rPr>
          <w:rFonts w:asciiTheme="minorHAnsi" w:hAnsiTheme="minorHAnsi" w:cstheme="minorHAnsi"/>
          <w:sz w:val="18"/>
          <w:szCs w:val="18"/>
        </w:rPr>
        <w:tab/>
      </w: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m:rPr>
            <m:sty m:val="p"/>
          </m:rPr>
          <w:rPr>
            <w:rFonts w:ascii="Cambria Math" w:hAnsi="Cambria Math" w:cstheme="minorHAnsi"/>
            <w:sz w:val="18"/>
            <w:szCs w:val="18"/>
          </w:rPr>
          <m:t xml:space="preserve"> is</m:t>
        </m:r>
        <m:r>
          <w:rPr>
            <w:rFonts w:ascii="Cambria Math" w:hAnsi="Cambria Math" w:cstheme="minorHAnsi"/>
            <w:sz w:val="18"/>
            <w:szCs w:val="18"/>
          </w:rPr>
          <m:t xml:space="preserve"> passive ∧</m:t>
        </m:r>
        <m:r>
          <m:rPr>
            <m:sty m:val="p"/>
          </m:rPr>
          <w:rPr>
            <w:rFonts w:ascii="Cambria Math" w:hAnsi="Cambria Math" w:cstheme="minorHAnsi"/>
            <w:sz w:val="18"/>
            <w:szCs w:val="18"/>
          </w:rPr>
          <m:t>all  neighbors are</m:t>
        </m:r>
        <m:r>
          <w:rPr>
            <w:rFonts w:ascii="Cambria Math" w:hAnsi="Cambria Math" w:cstheme="minorHAnsi"/>
            <w:sz w:val="18"/>
            <w:szCs w:val="18"/>
          </w:rPr>
          <m:t xml:space="preserve"> passive</m:t>
        </m:r>
      </m:oMath>
      <w:r w:rsidRPr="00F64A12">
        <w:rPr>
          <w:rFonts w:asciiTheme="minorHAnsi" w:hAnsiTheme="minorHAnsi" w:cstheme="minorHAnsi"/>
          <w:sz w:val="18"/>
          <w:szCs w:val="18"/>
        </w:rPr>
        <w:t xml:space="preserve">) </w:t>
      </w:r>
      <w:r w:rsidR="00513F59">
        <w:rPr>
          <w:rFonts w:asciiTheme="minorHAnsi" w:hAnsiTheme="minorHAnsi" w:cstheme="minorHAnsi"/>
          <w:sz w:val="18"/>
          <w:szCs w:val="18"/>
        </w:rPr>
        <w:tab/>
      </w:r>
      <w:r w:rsidR="00513F59">
        <w:rPr>
          <w:rFonts w:asciiTheme="minorHAnsi" w:hAnsiTheme="minorHAnsi" w:cstheme="minorHAnsi"/>
          <w:sz w:val="18"/>
          <w:szCs w:val="18"/>
        </w:rPr>
        <w:tab/>
      </w:r>
      <w:r w:rsidR="00513F59" w:rsidRPr="00E26764">
        <w:rPr>
          <w:rFonts w:asciiTheme="minorHAnsi" w:hAnsiTheme="minorHAnsi" w:cstheme="minorHAnsi"/>
          <w:sz w:val="18"/>
          <w:szCs w:val="18"/>
        </w:rPr>
        <w:t>(</w:t>
      </w:r>
      <w:proofErr w:type="spellStart"/>
      <w:r w:rsidR="00513F59" w:rsidRPr="00E26764">
        <w:rPr>
          <w:rFonts w:asciiTheme="minorHAnsi" w:hAnsiTheme="minorHAnsi" w:cstheme="minorHAnsi"/>
          <w:sz w:val="18"/>
          <w:szCs w:val="18"/>
        </w:rPr>
        <w:t>i</w:t>
      </w:r>
      <w:proofErr w:type="spellEnd"/>
      <w:r w:rsidR="00513F59" w:rsidRPr="00E26764">
        <w:rPr>
          <w:rFonts w:asciiTheme="minorHAnsi" w:hAnsiTheme="minorHAnsi" w:cstheme="minorHAnsi"/>
          <w:sz w:val="18"/>
          <w:szCs w:val="18"/>
        </w:rPr>
        <w:t>-b)</w:t>
      </w:r>
    </w:p>
    <w:p w:rsidR="002C5993" w:rsidRPr="00F64A12" w:rsidRDefault="002C5993" w:rsidP="002C5993">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r w:rsidRPr="00F64A12">
        <w:rPr>
          <w:rFonts w:asciiTheme="minorHAnsi" w:hAnsiTheme="minorHAnsi" w:cstheme="minorHAnsi"/>
          <w:sz w:val="18"/>
          <w:szCs w:val="18"/>
        </w:rPr>
        <w:t>// first select non-selected value from left</w:t>
      </w:r>
    </w:p>
    <w:p w:rsidR="002C5993" w:rsidRPr="00F64A12" w:rsidRDefault="002C5993" w:rsidP="002C5993">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proofErr w:type="gramStart"/>
      <w:r w:rsidRPr="00F64A12">
        <w:rPr>
          <w:rFonts w:asciiTheme="minorHAnsi" w:hAnsiTheme="minorHAnsi" w:cstheme="minorHAnsi"/>
          <w:b/>
          <w:bCs/>
          <w:sz w:val="18"/>
          <w:szCs w:val="18"/>
        </w:rPr>
        <w:t>if</w:t>
      </w:r>
      <w:proofErr w:type="gramEnd"/>
      <w:r w:rsidRPr="00F64A12">
        <w:rPr>
          <w:rFonts w:asciiTheme="minorHAnsi" w:hAnsiTheme="minorHAnsi" w:cstheme="minorHAnsi"/>
          <w:sz w:val="18"/>
          <w:szCs w:val="18"/>
        </w:rPr>
        <w:t xml:space="preserve"> ( </w:t>
      </w:r>
      <m:oMath>
        <m:r>
          <w:rPr>
            <w:rFonts w:ascii="Cambria Math" w:hAnsi="Cambria Math" w:cstheme="minorHAnsi"/>
            <w:sz w:val="18"/>
            <w:szCs w:val="18"/>
          </w:rPr>
          <m:t>∃ 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i-1,i</m:t>
            </m:r>
          </m:sub>
        </m:sSub>
        <m:r>
          <w:rPr>
            <w:rFonts w:ascii="Cambria Math" w:hAnsi="Cambria Math" w:cstheme="minorHAnsi"/>
            <w:sz w:val="18"/>
            <w:szCs w:val="18"/>
          </w:rPr>
          <m:t xml:space="preserve"> | d∈</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do</w:t>
      </w:r>
      <w:r w:rsidR="00475244">
        <w:rPr>
          <w:rFonts w:asciiTheme="minorHAnsi" w:hAnsiTheme="minorHAnsi" w:cstheme="minorHAnsi"/>
          <w:sz w:val="18"/>
          <w:szCs w:val="18"/>
        </w:rPr>
        <w:tab/>
      </w:r>
      <w:r w:rsidR="00475244">
        <w:rPr>
          <w:rFonts w:asciiTheme="minorHAnsi" w:hAnsiTheme="minorHAnsi" w:cstheme="minorHAnsi"/>
          <w:sz w:val="18"/>
          <w:szCs w:val="18"/>
        </w:rPr>
        <w:tab/>
      </w:r>
      <w:r w:rsidR="00475244">
        <w:rPr>
          <w:rFonts w:asciiTheme="minorHAnsi" w:hAnsiTheme="minorHAnsi" w:cstheme="minorHAnsi"/>
          <w:sz w:val="18"/>
          <w:szCs w:val="18"/>
        </w:rPr>
        <w:tab/>
      </w:r>
      <w:r w:rsidR="00475244" w:rsidRPr="00E26764">
        <w:rPr>
          <w:rFonts w:asciiTheme="minorHAnsi" w:hAnsiTheme="minorHAnsi" w:cstheme="minorHAnsi"/>
          <w:i/>
          <w:iCs/>
          <w:sz w:val="16"/>
          <w:szCs w:val="16"/>
        </w:rPr>
        <w:t>(i-b-1)</w:t>
      </w:r>
    </w:p>
    <w:p w:rsidR="002C5993" w:rsidRPr="00F64A12" w:rsidRDefault="002C5993" w:rsidP="002C5993">
      <w:pPr>
        <w:jc w:val="left"/>
        <w:rPr>
          <w:rFonts w:asciiTheme="minorHAnsi" w:hAnsiTheme="minorHAnsi" w:cstheme="minorHAnsi"/>
          <w:sz w:val="18"/>
          <w:szCs w:val="18"/>
        </w:rPr>
      </w:pPr>
      <w:r>
        <w:rPr>
          <w:rFonts w:asciiTheme="minorHAnsi" w:hAnsiTheme="minorHAnsi" w:cstheme="minorHAnsi"/>
          <w:b/>
          <w:bCs/>
          <w:sz w:val="18"/>
          <w:szCs w:val="18"/>
        </w:rPr>
        <w:tab/>
      </w:r>
      <w:r>
        <w:rPr>
          <w:rFonts w:asciiTheme="minorHAnsi" w:hAnsiTheme="minorHAnsi" w:cstheme="minorHAnsi"/>
          <w:sz w:val="18"/>
          <w:szCs w:val="18"/>
        </w:rPr>
        <w:tab/>
      </w:r>
      <w:r>
        <w:rPr>
          <w:rFonts w:asciiTheme="minorHAnsi" w:hAnsiTheme="minorHAnsi" w:cstheme="minorHAnsi"/>
          <w:sz w:val="18"/>
          <w:szCs w:val="18"/>
        </w:rPr>
        <w:tab/>
      </w: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backtrack</w:t>
      </w:r>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i-1</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i-1,i</m:t>
            </m:r>
          </m:sub>
        </m:sSub>
      </m:oMath>
      <w:r w:rsidRPr="00F64A12">
        <w:rPr>
          <w:rFonts w:asciiTheme="minorHAnsi" w:hAnsiTheme="minorHAnsi" w:cstheme="minorHAnsi"/>
          <w:sz w:val="18"/>
          <w:szCs w:val="18"/>
        </w:rPr>
        <w:t xml:space="preserve"> );</w:t>
      </w:r>
    </w:p>
    <w:p w:rsidR="002C5993" w:rsidRPr="00F64A12" w:rsidRDefault="002C5993" w:rsidP="002C5993">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sz w:val="18"/>
          <w:szCs w:val="18"/>
        </w:rPr>
        <w:t xml:space="preserve"> ( </w:t>
      </w:r>
      <m:oMath>
        <m:r>
          <w:rPr>
            <w:rFonts w:ascii="Cambria Math" w:hAnsi="Cambria Math" w:cstheme="minorHAnsi"/>
            <w:sz w:val="18"/>
            <w:szCs w:val="18"/>
          </w:rPr>
          <m:t>∃ 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i,i+1</m:t>
            </m:r>
          </m:sub>
        </m:sSub>
        <m:r>
          <w:rPr>
            <w:rFonts w:ascii="Cambria Math" w:hAnsi="Cambria Math" w:cstheme="minorHAnsi"/>
            <w:sz w:val="18"/>
            <w:szCs w:val="18"/>
          </w:rPr>
          <m:t xml:space="preserve"> | d∈</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w:t>
      </w:r>
      <w:r w:rsidR="00475244">
        <w:rPr>
          <w:rFonts w:asciiTheme="minorHAnsi" w:hAnsiTheme="minorHAnsi" w:cstheme="minorHAnsi"/>
          <w:sz w:val="18"/>
          <w:szCs w:val="18"/>
        </w:rPr>
        <w:tab/>
      </w:r>
      <w:r w:rsidR="00475244">
        <w:rPr>
          <w:rFonts w:asciiTheme="minorHAnsi" w:hAnsiTheme="minorHAnsi" w:cstheme="minorHAnsi"/>
          <w:sz w:val="18"/>
          <w:szCs w:val="18"/>
        </w:rPr>
        <w:tab/>
      </w:r>
      <w:r w:rsidR="00475244">
        <w:rPr>
          <w:rFonts w:asciiTheme="minorHAnsi" w:hAnsiTheme="minorHAnsi" w:cstheme="minorHAnsi"/>
          <w:sz w:val="18"/>
          <w:szCs w:val="18"/>
        </w:rPr>
        <w:tab/>
      </w:r>
      <w:r w:rsidR="00475244" w:rsidRPr="00E26764">
        <w:rPr>
          <w:rFonts w:asciiTheme="minorHAnsi" w:hAnsiTheme="minorHAnsi" w:cstheme="minorHAnsi"/>
          <w:i/>
          <w:iCs/>
          <w:sz w:val="16"/>
          <w:szCs w:val="16"/>
        </w:rPr>
        <w:t>(i-b-2)</w:t>
      </w:r>
    </w:p>
    <w:p w:rsidR="002C5993" w:rsidRDefault="002C5993" w:rsidP="002C5993">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r w:rsidRPr="00F64A12">
        <w:rPr>
          <w:rFonts w:asciiTheme="minorHAnsi" w:hAnsiTheme="minorHAnsi" w:cstheme="minorHAnsi"/>
          <w:sz w:val="18"/>
          <w:szCs w:val="18"/>
        </w:rPr>
        <w:tab/>
      </w:r>
      <w:proofErr w:type="gramStart"/>
      <w:r w:rsidRPr="00F64A12">
        <w:rPr>
          <w:rFonts w:asciiTheme="minorHAnsi" w:hAnsiTheme="minorHAnsi" w:cstheme="minorHAnsi"/>
          <w:b/>
          <w:bCs/>
          <w:sz w:val="18"/>
          <w:szCs w:val="18"/>
        </w:rPr>
        <w:t>do</w:t>
      </w:r>
      <w:proofErr w:type="gramEnd"/>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backtrack</w:t>
      </w:r>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i+1</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i,i+1</m:t>
            </m:r>
          </m:sub>
        </m:sSub>
      </m:oMath>
      <w:r w:rsidRPr="00F64A12">
        <w:rPr>
          <w:rFonts w:asciiTheme="minorHAnsi" w:hAnsiTheme="minorHAnsi" w:cstheme="minorHAnsi"/>
          <w:sz w:val="18"/>
          <w:szCs w:val="18"/>
        </w:rPr>
        <w:t xml:space="preserve"> );</w:t>
      </w:r>
    </w:p>
    <w:p w:rsidR="002C5993" w:rsidRPr="00F64A12" w:rsidRDefault="002C5993" w:rsidP="002C5993">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r>
          <w:rPr>
            <w:rFonts w:ascii="Cambria Math" w:hAnsi="Cambria Math" w:cstheme="minorHAnsi"/>
            <w:sz w:val="18"/>
            <w:szCs w:val="18"/>
          </w:rPr>
          <m:t xml:space="preserve"> </m:t>
        </m:r>
        <m:d>
          <m:dPr>
            <m:ctrlPr>
              <w:rPr>
                <w:rFonts w:ascii="Cambria Math" w:hAnsi="Cambria Math" w:cstheme="minorHAnsi"/>
                <w:i/>
                <w:sz w:val="18"/>
                <w:szCs w:val="18"/>
              </w:rPr>
            </m:ctrlPr>
          </m:dPr>
          <m:e>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i-1,i</m:t>
                </m:r>
              </m:sub>
            </m:sSub>
            <m:r>
              <w:rPr>
                <w:rFonts w:ascii="Cambria Math" w:hAnsi="Cambria Math" w:cstheme="minorHAnsi"/>
                <w:sz w:val="18"/>
                <w:szCs w:val="18"/>
              </w:rPr>
              <m:t xml:space="preserve"> | d∈</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e>
        </m:d>
        <m:r>
          <w:rPr>
            <w:rFonts w:ascii="Cambria Math" w:hAnsi="Cambria Math" w:cstheme="minorHAnsi"/>
            <w:sz w:val="18"/>
            <w:szCs w:val="18"/>
          </w:rPr>
          <m:t>∧</m:t>
        </m:r>
        <m:d>
          <m:dPr>
            <m:ctrlPr>
              <w:rPr>
                <w:rFonts w:ascii="Cambria Math" w:hAnsi="Cambria Math" w:cstheme="minorHAnsi"/>
                <w:i/>
                <w:sz w:val="18"/>
                <w:szCs w:val="18"/>
              </w:rPr>
            </m:ctrlPr>
          </m:dPr>
          <m:e>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i,i+1</m:t>
                </m:r>
              </m:sub>
            </m:sSub>
            <m:r>
              <w:rPr>
                <w:rFonts w:ascii="Cambria Math" w:hAnsi="Cambria Math" w:cstheme="minorHAnsi"/>
                <w:sz w:val="18"/>
                <w:szCs w:val="18"/>
              </w:rPr>
              <m:t xml:space="preserve"> | d∈</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e>
        </m:d>
      </m:oMath>
      <w:r w:rsidRPr="00F64A12">
        <w:rPr>
          <w:rFonts w:asciiTheme="minorHAnsi" w:hAnsiTheme="minorHAnsi" w:cstheme="minorHAnsi"/>
          <w:sz w:val="18"/>
          <w:szCs w:val="18"/>
        </w:rPr>
        <w:t xml:space="preserve"> )</w:t>
      </w:r>
    </w:p>
    <w:p w:rsidR="002C5993" w:rsidRPr="00F64A12" w:rsidRDefault="002C5993">
      <w:pPr>
        <w:ind w:left="1296" w:firstLine="432"/>
        <w:jc w:val="left"/>
        <w:rPr>
          <w:rFonts w:asciiTheme="minorHAnsi" w:hAnsiTheme="minorHAnsi" w:cstheme="minorHAnsi"/>
          <w:sz w:val="18"/>
          <w:szCs w:val="18"/>
        </w:rPr>
      </w:pPr>
      <w:r>
        <w:rPr>
          <w:rFonts w:asciiTheme="minorHAnsi" w:hAnsiTheme="minorHAnsi" w:cstheme="minorHAnsi"/>
          <w:b/>
          <w:bCs/>
          <w:sz w:val="18"/>
          <w:szCs w:val="18"/>
        </w:rPr>
        <w:tab/>
      </w:r>
      <w:r>
        <w:rPr>
          <w:rFonts w:asciiTheme="minorHAnsi" w:hAnsiTheme="minorHAnsi" w:cstheme="minorHAnsi"/>
          <w:b/>
          <w:bCs/>
          <w:sz w:val="18"/>
          <w:szCs w:val="18"/>
        </w:rPr>
        <w:tab/>
      </w:r>
      <m:oMath>
        <m:r>
          <w:rPr>
            <w:rFonts w:ascii="Cambria Math" w:hAnsi="Cambria Math" w:cstheme="minorHAnsi"/>
            <w:sz w:val="18"/>
            <w:szCs w:val="18"/>
          </w:rPr>
          <m:t>∧</m:t>
        </m:r>
        <m:r>
          <m:rPr>
            <m:sty m:val="p"/>
          </m:rPr>
          <w:rPr>
            <w:rFonts w:ascii="Cambria Math" w:hAnsi="Cambria Math" w:cstheme="minorHAnsi" w:hint="eastAsia"/>
            <w:sz w:val="18"/>
            <w:szCs w:val="18"/>
          </w:rPr>
          <m:t>all  neighbors are</m:t>
        </m:r>
        <m:r>
          <w:rPr>
            <w:rFonts w:ascii="Cambria Math" w:hAnsi="Cambria Math" w:cstheme="minorHAnsi"/>
            <w:sz w:val="18"/>
            <w:szCs w:val="18"/>
          </w:rPr>
          <m:t xml:space="preserve"> passive</m:t>
        </m:r>
      </m:oMath>
      <w:r w:rsidRPr="00F64A12">
        <w:rPr>
          <w:rFonts w:asciiTheme="minorHAnsi" w:hAnsiTheme="minorHAnsi" w:cstheme="minorHAnsi"/>
          <w:sz w:val="18"/>
          <w:szCs w:val="18"/>
        </w:rPr>
        <w:t>)</w:t>
      </w:r>
      <w:r w:rsidR="00475244">
        <w:rPr>
          <w:rFonts w:asciiTheme="minorHAnsi" w:hAnsiTheme="minorHAnsi" w:cstheme="minorHAnsi"/>
          <w:sz w:val="18"/>
          <w:szCs w:val="18"/>
        </w:rPr>
        <w:tab/>
      </w:r>
      <w:r w:rsidR="00475244" w:rsidRPr="00E26764">
        <w:rPr>
          <w:rFonts w:asciiTheme="minorHAnsi" w:hAnsiTheme="minorHAnsi" w:cstheme="minorHAnsi"/>
          <w:i/>
          <w:iCs/>
          <w:sz w:val="16"/>
          <w:szCs w:val="16"/>
        </w:rPr>
        <w:t>(i-b-3)</w:t>
      </w:r>
    </w:p>
    <w:p w:rsidR="002C5993" w:rsidRPr="00F64A12" w:rsidRDefault="002C5993" w:rsidP="002C5993">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r>
        <w:rPr>
          <w:rFonts w:asciiTheme="minorHAnsi" w:hAnsiTheme="minorHAnsi" w:cstheme="minorHAnsi"/>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proofErr w:type="spellStart"/>
      <w:r w:rsidRPr="00F64A12">
        <w:rPr>
          <w:rFonts w:asciiTheme="minorHAnsi" w:hAnsiTheme="minorHAnsi" w:cstheme="minorHAnsi"/>
          <w:b/>
          <w:bCs/>
          <w:sz w:val="18"/>
          <w:szCs w:val="18"/>
        </w:rPr>
        <w:t>no_value</w:t>
      </w:r>
      <w:proofErr w:type="spell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 to the neighbors;</w:t>
      </w:r>
    </w:p>
    <w:p w:rsidR="002C5993" w:rsidRDefault="002C5993" w:rsidP="002C5993">
      <w:pPr>
        <w:jc w:val="left"/>
        <w:rPr>
          <w:rFonts w:asciiTheme="minorHAnsi" w:hAnsiTheme="minorHAnsi" w:cstheme="minorHAnsi"/>
          <w:sz w:val="18"/>
          <w:szCs w:val="18"/>
        </w:rPr>
      </w:pPr>
      <w:r>
        <w:rPr>
          <w:rFonts w:asciiTheme="minorHAnsi" w:hAnsiTheme="minorHAnsi" w:cstheme="minorHAnsi"/>
          <w:b/>
          <w:bCs/>
          <w:sz w:val="18"/>
          <w:szCs w:val="18"/>
        </w:rPr>
        <w:tab/>
      </w:r>
      <w:r>
        <w:rPr>
          <w:rFonts w:asciiTheme="minorHAnsi" w:hAnsiTheme="minorHAnsi" w:cstheme="minorHAnsi"/>
          <w:sz w:val="18"/>
          <w:szCs w:val="18"/>
        </w:rPr>
        <w:tab/>
      </w:r>
      <w:r>
        <w:rPr>
          <w:rFonts w:asciiTheme="minorHAnsi" w:hAnsiTheme="minorHAnsi" w:cstheme="minorHAnsi"/>
          <w:sz w:val="18"/>
          <w:szCs w:val="18"/>
        </w:rPr>
        <w:tab/>
      </w: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w:t>
      </w:r>
      <m:oMath>
        <m:r>
          <w:rPr>
            <w:rFonts w:ascii="Cambria Math" w:hAnsi="Cambria Math" w:cstheme="minorHAnsi"/>
            <w:sz w:val="18"/>
            <w:szCs w:val="18"/>
          </w:rPr>
          <m:t>done!</m:t>
        </m:r>
      </m:oMath>
      <w:r w:rsidRPr="00F64A12">
        <w:rPr>
          <w:rFonts w:asciiTheme="minorHAnsi" w:hAnsiTheme="minorHAnsi" w:cstheme="minorHAnsi"/>
          <w:sz w:val="18"/>
          <w:szCs w:val="18"/>
        </w:rPr>
        <w:t>;</w:t>
      </w:r>
    </w:p>
    <w:p w:rsidR="002C5993" w:rsidRPr="00F64A12" w:rsidRDefault="002C5993" w:rsidP="002C5993">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0F3F48" w:rsidRPr="00F64A12" w:rsidRDefault="006F6F9D">
      <w:pPr>
        <w:jc w:val="left"/>
        <w:rPr>
          <w:rFonts w:asciiTheme="minorHAnsi" w:hAnsiTheme="minorHAnsi" w:cstheme="minorHAnsi"/>
          <w:sz w:val="18"/>
          <w:szCs w:val="18"/>
        </w:rPr>
      </w:pPr>
      <w:r>
        <w:rPr>
          <w:rFonts w:asciiTheme="minorHAnsi" w:hAnsiTheme="minorHAnsi" w:cstheme="minorHAnsi"/>
          <w:sz w:val="18"/>
          <w:szCs w:val="18"/>
        </w:rPr>
        <w:tab/>
      </w:r>
      <w:proofErr w:type="spellStart"/>
      <w:proofErr w:type="gramStart"/>
      <w:r w:rsidR="000F3F48" w:rsidRPr="00F64A12">
        <w:rPr>
          <w:rFonts w:asciiTheme="minorHAnsi" w:hAnsiTheme="minorHAnsi" w:cstheme="minorHAnsi"/>
          <w:b/>
          <w:bCs/>
          <w:sz w:val="18"/>
          <w:szCs w:val="18"/>
        </w:rPr>
        <w:t>elseif</w:t>
      </w:r>
      <w:proofErr w:type="spellEnd"/>
      <w:proofErr w:type="gram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m:rPr>
            <m:sty m:val="p"/>
          </m:rPr>
          <w:rPr>
            <w:rFonts w:ascii="Cambria Math" w:hAnsi="Cambria Math" w:cstheme="minorHAnsi"/>
            <w:sz w:val="18"/>
            <w:szCs w:val="18"/>
          </w:rPr>
          <m:t xml:space="preserve"> is</m:t>
        </m:r>
        <m:r>
          <w:rPr>
            <w:rFonts w:ascii="Cambria Math" w:hAnsi="Cambria Math" w:cstheme="minorHAnsi"/>
            <w:sz w:val="18"/>
            <w:szCs w:val="18"/>
          </w:rPr>
          <m:t xml:space="preserve"> passive ∧any  neighbor </m:t>
        </m:r>
        <m:r>
          <m:rPr>
            <m:sty m:val="p"/>
          </m:rPr>
          <w:rPr>
            <w:rFonts w:ascii="Cambria Math" w:hAnsi="Cambria Math" w:cstheme="minorHAnsi"/>
            <w:sz w:val="18"/>
            <w:szCs w:val="18"/>
          </w:rPr>
          <m:t>is not</m:t>
        </m:r>
        <m:r>
          <w:rPr>
            <w:rFonts w:ascii="Cambria Math" w:hAnsi="Cambria Math" w:cstheme="minorHAnsi"/>
            <w:sz w:val="18"/>
            <w:szCs w:val="18"/>
          </w:rPr>
          <m:t xml:space="preserve"> passive</m:t>
        </m:r>
      </m:oMath>
      <w:r w:rsidR="000F3F48" w:rsidRPr="00F64A12">
        <w:rPr>
          <w:rFonts w:asciiTheme="minorHAnsi" w:hAnsiTheme="minorHAnsi" w:cstheme="minorHAnsi"/>
          <w:sz w:val="18"/>
          <w:szCs w:val="18"/>
        </w:rPr>
        <w:t xml:space="preserve">) </w:t>
      </w:r>
      <w:r w:rsidR="00513F59">
        <w:rPr>
          <w:rFonts w:asciiTheme="minorHAnsi" w:hAnsiTheme="minorHAnsi" w:cstheme="minorHAnsi"/>
          <w:sz w:val="18"/>
          <w:szCs w:val="18"/>
        </w:rPr>
        <w:tab/>
      </w:r>
      <w:r w:rsidR="00513F59">
        <w:rPr>
          <w:rFonts w:asciiTheme="minorHAnsi" w:hAnsiTheme="minorHAnsi" w:cstheme="minorHAnsi"/>
          <w:sz w:val="18"/>
          <w:szCs w:val="18"/>
        </w:rPr>
        <w:tab/>
      </w:r>
      <w:r w:rsidR="00513F59" w:rsidRPr="00E26764">
        <w:rPr>
          <w:rFonts w:asciiTheme="minorHAnsi" w:hAnsiTheme="minorHAnsi" w:cstheme="minorHAnsi"/>
          <w:sz w:val="18"/>
          <w:szCs w:val="18"/>
        </w:rPr>
        <w:t>(</w:t>
      </w:r>
      <w:proofErr w:type="spellStart"/>
      <w:r w:rsidR="00513F59" w:rsidRPr="00E26764">
        <w:rPr>
          <w:rFonts w:asciiTheme="minorHAnsi" w:hAnsiTheme="minorHAnsi" w:cstheme="minorHAnsi"/>
          <w:sz w:val="18"/>
          <w:szCs w:val="18"/>
        </w:rPr>
        <w:t>i</w:t>
      </w:r>
      <w:proofErr w:type="spellEnd"/>
      <w:r w:rsidR="00513F59" w:rsidRPr="00E26764">
        <w:rPr>
          <w:rFonts w:asciiTheme="minorHAnsi" w:hAnsiTheme="minorHAnsi" w:cstheme="minorHAnsi"/>
          <w:sz w:val="18"/>
          <w:szCs w:val="18"/>
        </w:rPr>
        <w:t>-c)</w:t>
      </w:r>
    </w:p>
    <w:p w:rsidR="000F3F48" w:rsidRPr="00F64A12" w:rsidRDefault="00FC2A29">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if</w:t>
      </w:r>
      <w:proofErr w:type="gramEnd"/>
      <w:r w:rsidR="000F3F48" w:rsidRPr="00F64A12">
        <w:rPr>
          <w:rFonts w:asciiTheme="minorHAnsi" w:hAnsiTheme="minorHAnsi" w:cstheme="minorHAnsi"/>
          <w:sz w:val="18"/>
          <w:szCs w:val="18"/>
        </w:rPr>
        <w:t xml:space="preserve"> ( </w:t>
      </w:r>
      <m:oMath>
        <m:r>
          <w:rPr>
            <w:rFonts w:ascii="Cambria Math" w:hAnsi="Cambria Math" w:cstheme="minorHAnsi"/>
            <w:sz w:val="18"/>
            <w:szCs w:val="18"/>
          </w:rPr>
          <m:t>neighbor</m:t>
        </m:r>
        <m:r>
          <m:rPr>
            <m:sty m:val="p"/>
          </m:rP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m:rPr>
            <m:sty m:val="p"/>
          </m:rPr>
          <w:rPr>
            <w:rFonts w:ascii="Cambria Math" w:hAnsi="Cambria Math" w:cstheme="minorHAnsi"/>
            <w:sz w:val="18"/>
            <w:szCs w:val="18"/>
          </w:rPr>
          <m:t xml:space="preserve"> is</m:t>
        </m:r>
        <m:r>
          <w:rPr>
            <w:rFonts w:ascii="Cambria Math" w:hAnsi="Cambria Math" w:cstheme="minorHAnsi"/>
            <w:sz w:val="18"/>
            <w:szCs w:val="18"/>
          </w:rPr>
          <m:t xml:space="preserve"> active</m:t>
        </m:r>
      </m:oMath>
      <w:r w:rsidR="000F3F48" w:rsidRPr="00F64A12">
        <w:rPr>
          <w:rFonts w:asciiTheme="minorHAnsi" w:hAnsiTheme="minorHAnsi" w:cstheme="minorHAnsi"/>
          <w:iCs/>
          <w:sz w:val="18"/>
          <w:szCs w:val="18"/>
        </w:rPr>
        <w:t xml:space="preserve"> </w:t>
      </w:r>
      <w:r w:rsidR="000F3F48" w:rsidRPr="00F64A12">
        <w:rPr>
          <w:rFonts w:asciiTheme="minorHAnsi" w:hAnsiTheme="minorHAnsi" w:cstheme="minorHAnsi"/>
          <w:sz w:val="18"/>
          <w:szCs w:val="18"/>
        </w:rPr>
        <w:t xml:space="preserve">) </w:t>
      </w:r>
      <w:r w:rsidR="000F3F48" w:rsidRPr="00F64A12">
        <w:rPr>
          <w:rFonts w:asciiTheme="minorHAnsi" w:hAnsiTheme="minorHAnsi" w:cstheme="minorHAnsi"/>
          <w:b/>
          <w:bCs/>
          <w:sz w:val="18"/>
          <w:szCs w:val="18"/>
        </w:rPr>
        <w:t>do</w:t>
      </w:r>
      <w:r w:rsidR="00DF5C05">
        <w:rPr>
          <w:rFonts w:asciiTheme="minorHAnsi" w:hAnsiTheme="minorHAnsi" w:cstheme="minorHAnsi"/>
          <w:sz w:val="18"/>
          <w:szCs w:val="18"/>
        </w:rPr>
        <w:tab/>
        <w:t>//right then left</w:t>
      </w:r>
      <w:r w:rsidR="00475244">
        <w:rPr>
          <w:rFonts w:asciiTheme="minorHAnsi" w:hAnsiTheme="minorHAnsi" w:cstheme="minorHAnsi"/>
          <w:sz w:val="18"/>
          <w:szCs w:val="18"/>
        </w:rPr>
        <w:tab/>
      </w:r>
      <w:r w:rsidR="00475244" w:rsidRPr="00E26764">
        <w:rPr>
          <w:rFonts w:asciiTheme="minorHAnsi" w:hAnsiTheme="minorHAnsi" w:cstheme="minorHAnsi"/>
          <w:i/>
          <w:iCs/>
          <w:sz w:val="16"/>
          <w:szCs w:val="16"/>
        </w:rPr>
        <w:t>(i-c-1)</w:t>
      </w:r>
    </w:p>
    <w:p w:rsidR="0090402B" w:rsidRDefault="0090402B">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r>
        <w:rPr>
          <w:rFonts w:asciiTheme="minorHAnsi" w:hAnsiTheme="minorHAnsi" w:cstheme="minorHAnsi"/>
          <w:b/>
          <w:bCs/>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run!</w:t>
      </w:r>
      <w:r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to </w:t>
      </w:r>
      <m:oMath>
        <m:r>
          <w:rPr>
            <w:rFonts w:ascii="Cambria Math" w:hAnsi="Cambria Math" w:cstheme="minorHAnsi"/>
            <w:sz w:val="18"/>
            <w:szCs w:val="18"/>
          </w:rPr>
          <m:t xml:space="preserve">neighbor </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oMath>
      <w:r w:rsidRPr="00F64A12">
        <w:rPr>
          <w:rFonts w:asciiTheme="minorHAnsi" w:hAnsiTheme="minorHAnsi" w:cstheme="minorHAnsi"/>
          <w:sz w:val="18"/>
          <w:szCs w:val="18"/>
        </w:rPr>
        <w:t>;</w:t>
      </w:r>
    </w:p>
    <w:p w:rsidR="000F3F48" w:rsidRPr="00F64A12" w:rsidRDefault="00AF607B">
      <w:pPr>
        <w:jc w:val="left"/>
        <w:rPr>
          <w:rFonts w:asciiTheme="minorHAnsi" w:hAnsiTheme="minorHAnsi" w:cstheme="minorHAnsi"/>
          <w:b/>
          <w:bCs/>
          <w:sz w:val="18"/>
          <w:szCs w:val="18"/>
        </w:rPr>
      </w:pPr>
      <w:del w:id="2485" w:author="Iman Zabet" w:date="2012-05-13T22:27:00Z">
        <w:r w:rsidDel="001576A0">
          <w:rPr>
            <w:rFonts w:asciiTheme="minorHAnsi" w:hAnsiTheme="minorHAnsi" w:cstheme="minorHAnsi"/>
            <w:sz w:val="18"/>
            <w:szCs w:val="18"/>
          </w:rPr>
          <w:delText>???</w:delText>
        </w:r>
      </w:del>
      <w:r w:rsidR="000F3F48" w:rsidRPr="00F64A12">
        <w:rPr>
          <w:rFonts w:asciiTheme="minorHAnsi" w:hAnsiTheme="minorHAnsi" w:cstheme="minorHAnsi"/>
          <w:sz w:val="18"/>
          <w:szCs w:val="18"/>
        </w:rPr>
        <w:tab/>
      </w:r>
      <w:r w:rsidR="0090402B">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else</w:t>
      </w:r>
      <w:proofErr w:type="gramEnd"/>
      <w:r w:rsidR="00A23848">
        <w:rPr>
          <w:rFonts w:asciiTheme="minorHAnsi" w:hAnsiTheme="minorHAnsi" w:cstheme="minorHAnsi"/>
          <w:b/>
          <w:bCs/>
          <w:sz w:val="18"/>
          <w:szCs w:val="18"/>
        </w:rPr>
        <w:t xml:space="preserve"> if</w:t>
      </w:r>
      <w:r w:rsidR="00A23848" w:rsidRPr="00F64A12">
        <w:rPr>
          <w:rFonts w:asciiTheme="minorHAnsi" w:hAnsiTheme="minorHAnsi" w:cstheme="minorHAnsi"/>
          <w:sz w:val="18"/>
          <w:szCs w:val="18"/>
        </w:rPr>
        <w:t xml:space="preserve"> ( </w:t>
      </w:r>
      <m:oMath>
        <m:r>
          <w:rPr>
            <w:rFonts w:ascii="Cambria Math" w:hAnsi="Cambria Math" w:cstheme="minorHAnsi"/>
            <w:sz w:val="18"/>
            <w:szCs w:val="18"/>
          </w:rPr>
          <m:t>neighbor</m:t>
        </m:r>
        <m:r>
          <m:rPr>
            <m:sty m:val="p"/>
          </m:rP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r>
          <m:rPr>
            <m:sty m:val="p"/>
          </m:rPr>
          <w:rPr>
            <w:rFonts w:ascii="Cambria Math" w:hAnsi="Cambria Math" w:cstheme="minorHAnsi"/>
            <w:sz w:val="18"/>
            <w:szCs w:val="18"/>
          </w:rPr>
          <m:t xml:space="preserve"> is</m:t>
        </m:r>
        <m:r>
          <w:rPr>
            <w:rFonts w:ascii="Cambria Math" w:hAnsi="Cambria Math" w:cstheme="minorHAnsi"/>
            <w:sz w:val="18"/>
            <w:szCs w:val="18"/>
          </w:rPr>
          <m:t xml:space="preserve"> done</m:t>
        </m:r>
      </m:oMath>
      <w:r w:rsidR="00A23848" w:rsidRPr="00F64A12">
        <w:rPr>
          <w:rFonts w:asciiTheme="minorHAnsi" w:hAnsiTheme="minorHAnsi" w:cstheme="minorHAnsi"/>
          <w:iCs/>
          <w:sz w:val="18"/>
          <w:szCs w:val="18"/>
        </w:rPr>
        <w:t xml:space="preserve"> </w:t>
      </w:r>
      <w:r w:rsidR="00A23848" w:rsidRPr="00F64A12">
        <w:rPr>
          <w:rFonts w:asciiTheme="minorHAnsi" w:hAnsiTheme="minorHAnsi" w:cstheme="minorHAnsi"/>
          <w:sz w:val="18"/>
          <w:szCs w:val="18"/>
        </w:rPr>
        <w:t>)</w:t>
      </w:r>
      <w:r w:rsidR="00475244">
        <w:rPr>
          <w:rFonts w:asciiTheme="minorHAnsi" w:hAnsiTheme="minorHAnsi" w:cstheme="minorHAnsi"/>
          <w:b/>
          <w:bCs/>
          <w:sz w:val="18"/>
          <w:szCs w:val="18"/>
        </w:rPr>
        <w:tab/>
      </w:r>
      <w:r w:rsidR="00475244">
        <w:rPr>
          <w:rFonts w:asciiTheme="minorHAnsi" w:hAnsiTheme="minorHAnsi" w:cstheme="minorHAnsi"/>
          <w:b/>
          <w:bCs/>
          <w:sz w:val="18"/>
          <w:szCs w:val="18"/>
        </w:rPr>
        <w:tab/>
      </w:r>
      <w:r w:rsidR="00475244">
        <w:rPr>
          <w:rFonts w:asciiTheme="minorHAnsi" w:hAnsiTheme="minorHAnsi" w:cstheme="minorHAnsi"/>
          <w:b/>
          <w:bCs/>
          <w:sz w:val="18"/>
          <w:szCs w:val="18"/>
        </w:rPr>
        <w:tab/>
      </w:r>
      <w:r w:rsidR="00475244" w:rsidRPr="00E26764">
        <w:rPr>
          <w:rFonts w:asciiTheme="minorHAnsi" w:hAnsiTheme="minorHAnsi" w:cstheme="minorHAnsi"/>
          <w:i/>
          <w:iCs/>
          <w:sz w:val="16"/>
          <w:szCs w:val="16"/>
        </w:rPr>
        <w:t>(i-c-2)</w:t>
      </w:r>
    </w:p>
    <w:p w:rsidR="000F3F48" w:rsidRPr="00F64A12" w:rsidRDefault="00FC2A29" w:rsidP="00AF1FE8">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r w:rsidR="0037678F">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proofErr w:type="spellStart"/>
      <w:r w:rsidR="000F3F48" w:rsidRPr="00F64A12">
        <w:rPr>
          <w:rFonts w:asciiTheme="minorHAnsi" w:hAnsiTheme="minorHAnsi" w:cstheme="minorHAnsi"/>
          <w:b/>
          <w:bCs/>
          <w:sz w:val="18"/>
          <w:szCs w:val="18"/>
        </w:rPr>
        <w:t>no_value</w:t>
      </w:r>
      <w:proofErr w:type="spell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 to the neighbors;</w:t>
      </w:r>
    </w:p>
    <w:p w:rsidR="000F3F48" w:rsidRPr="00F64A12" w:rsidRDefault="00B749EF" w:rsidP="00C54BED">
      <w:pPr>
        <w:jc w:val="left"/>
        <w:rPr>
          <w:rFonts w:asciiTheme="minorHAnsi" w:hAnsiTheme="minorHAnsi" w:cstheme="minorHAnsi"/>
          <w:sz w:val="18"/>
          <w:szCs w:val="18"/>
        </w:rPr>
      </w:pPr>
      <w:del w:id="2486" w:author="Iman Zabet" w:date="2012-05-13T22:27:00Z">
        <w:r w:rsidDel="001576A0">
          <w:rPr>
            <w:rFonts w:asciiTheme="minorHAnsi" w:hAnsiTheme="minorHAnsi" w:cstheme="minorHAnsi"/>
            <w:sz w:val="18"/>
            <w:szCs w:val="18"/>
          </w:rPr>
          <w:delText>//</w:delText>
        </w:r>
      </w:del>
      <w:r w:rsidR="000F3F48" w:rsidRPr="00F64A12">
        <w:rPr>
          <w:rFonts w:asciiTheme="minorHAnsi" w:hAnsiTheme="minorHAnsi" w:cstheme="minorHAnsi"/>
          <w:sz w:val="18"/>
          <w:szCs w:val="18"/>
        </w:rPr>
        <w:tab/>
      </w:r>
      <w:r w:rsidR="000F3F48" w:rsidRPr="00F64A12">
        <w:rPr>
          <w:rFonts w:asciiTheme="minorHAnsi" w:hAnsiTheme="minorHAnsi" w:cstheme="minorHAnsi"/>
          <w:sz w:val="18"/>
          <w:szCs w:val="18"/>
        </w:rPr>
        <w:tab/>
      </w:r>
      <w:r w:rsidR="0037678F">
        <w:rPr>
          <w:rFonts w:asciiTheme="minorHAnsi" w:hAnsiTheme="minorHAnsi" w:cstheme="minorHAnsi"/>
          <w:sz w:val="18"/>
          <w:szCs w:val="18"/>
        </w:rPr>
        <w:tab/>
      </w: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w:t>
      </w:r>
      <m:oMath>
        <m:r>
          <w:rPr>
            <w:rFonts w:ascii="Cambria Math" w:hAnsi="Cambria Math" w:cstheme="minorHAnsi"/>
            <w:sz w:val="18"/>
            <w:szCs w:val="18"/>
          </w:rPr>
          <m:t>passive</m:t>
        </m:r>
      </m:oMath>
      <w:r w:rsidR="000F3F48" w:rsidRPr="00F64A12">
        <w:rPr>
          <w:rFonts w:asciiTheme="minorHAnsi" w:hAnsiTheme="minorHAnsi" w:cstheme="minorHAnsi"/>
          <w:sz w:val="18"/>
          <w:szCs w:val="18"/>
        </w:rPr>
        <w:t>;</w:t>
      </w:r>
    </w:p>
    <w:p w:rsidR="0058702D" w:rsidRPr="00F64A12" w:rsidRDefault="0058702D" w:rsidP="0058702D">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0F3F48" w:rsidRPr="00F64A12"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ab/>
      </w: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0F3F48" w:rsidRPr="00F64A12"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 check agent time within its neighbors</w:t>
      </w:r>
    </w:p>
    <w:p w:rsidR="000F3F48" w:rsidRPr="00F64A12" w:rsidRDefault="000F3F48" w:rsidP="007C78C5">
      <w:pPr>
        <w:jc w:val="left"/>
        <w:rPr>
          <w:rFonts w:asciiTheme="minorHAnsi" w:hAnsiTheme="minorHAnsi" w:cstheme="minorHAnsi"/>
          <w:sz w:val="18"/>
          <w:szCs w:val="18"/>
        </w:rPr>
      </w:pP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sz w:val="18"/>
          <w:szCs w:val="18"/>
        </w:rPr>
        <w:t xml:space="preserve"> ( </w:t>
      </w:r>
      <m:oMath>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&lt;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r>
          <w:rPr>
            <w:rFonts w:ascii="Cambria Math" w:hAnsi="Cambria Math" w:cstheme="minorHAnsi"/>
            <w:sz w:val="18"/>
            <w:szCs w:val="18"/>
          </w:rPr>
          <m:t xml:space="preserve"> ∧ </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r>
          <w:rPr>
            <w:rFonts w:ascii="Cambria Math" w:hAnsi="Cambria Math" w:cstheme="minorHAnsi"/>
            <w:sz w:val="18"/>
            <w:szCs w:val="18"/>
          </w:rPr>
          <m:t>∧</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r>
              <m:rPr>
                <m:sty m:val="p"/>
              </m:rPr>
              <w:rPr>
                <w:rFonts w:ascii="Cambria Math" w:hAnsi="Cambria Math" w:cstheme="minorHAnsi"/>
                <w:sz w:val="18"/>
                <w:szCs w:val="18"/>
              </w:rPr>
              <m:t>is</m:t>
            </m:r>
            <m:r>
              <w:rPr>
                <w:rFonts w:ascii="Cambria Math" w:hAnsi="Cambria Math" w:cstheme="minorHAnsi"/>
                <w:sz w:val="18"/>
                <w:szCs w:val="18"/>
              </w:rPr>
              <m:t xml:space="preserve"> active</m:t>
            </m:r>
          </m:e>
        </m:d>
        <m:r>
          <w:rPr>
            <w:rFonts w:ascii="Cambria Math" w:hAnsi="Cambria Math" w:cstheme="minorHAnsi"/>
            <w:sz w:val="18"/>
            <w:szCs w:val="18"/>
          </w:rPr>
          <m:t xml:space="preserve"> </m:t>
        </m:r>
      </m:oMath>
      <w:r w:rsidRPr="00F64A12">
        <w:rPr>
          <w:rFonts w:asciiTheme="minorHAnsi" w:hAnsiTheme="minorHAnsi" w:cstheme="minorHAnsi"/>
          <w:sz w:val="18"/>
          <w:szCs w:val="18"/>
        </w:rPr>
        <w:t>)</w:t>
      </w:r>
      <w:r w:rsidRPr="00F64A12">
        <w:rPr>
          <w:rFonts w:asciiTheme="minorHAnsi" w:hAnsiTheme="minorHAnsi" w:cstheme="minorHAnsi"/>
          <w:b/>
          <w:bCs/>
          <w:sz w:val="18"/>
          <w:szCs w:val="18"/>
        </w:rPr>
        <w:t xml:space="preserve"> </w:t>
      </w:r>
      <w:r w:rsidR="00F208E8">
        <w:rPr>
          <w:rFonts w:asciiTheme="minorHAnsi" w:hAnsiTheme="minorHAnsi" w:cstheme="minorHAnsi"/>
          <w:b/>
          <w:bCs/>
          <w:sz w:val="18"/>
          <w:szCs w:val="18"/>
        </w:rPr>
        <w:tab/>
      </w:r>
      <w:r w:rsidR="00F208E8">
        <w:rPr>
          <w:rFonts w:asciiTheme="minorHAnsi" w:hAnsiTheme="minorHAnsi" w:cstheme="minorHAnsi"/>
          <w:b/>
          <w:bCs/>
          <w:sz w:val="18"/>
          <w:szCs w:val="18"/>
        </w:rPr>
        <w:tab/>
      </w:r>
      <w:r w:rsidR="00FD1569">
        <w:rPr>
          <w:rFonts w:asciiTheme="minorHAnsi" w:hAnsiTheme="minorHAnsi" w:cstheme="minorHAnsi"/>
          <w:b/>
          <w:bCs/>
          <w:sz w:val="18"/>
          <w:szCs w:val="18"/>
        </w:rPr>
        <w:tab/>
      </w:r>
      <w:r w:rsidR="00F208E8">
        <w:rPr>
          <w:rFonts w:asciiTheme="minorHAnsi" w:hAnsiTheme="minorHAnsi" w:cstheme="minorHAnsi"/>
          <w:b/>
          <w:bCs/>
          <w:sz w:val="18"/>
          <w:szCs w:val="18"/>
        </w:rPr>
        <w:t>(i</w:t>
      </w:r>
      <w:r w:rsidR="007C78C5">
        <w:rPr>
          <w:rFonts w:asciiTheme="minorHAnsi" w:hAnsiTheme="minorHAnsi" w:cstheme="minorHAnsi"/>
          <w:b/>
          <w:bCs/>
          <w:sz w:val="18"/>
          <w:szCs w:val="18"/>
        </w:rPr>
        <w:t>i</w:t>
      </w:r>
      <w:r w:rsidR="00F208E8">
        <w:rPr>
          <w:rFonts w:asciiTheme="minorHAnsi" w:hAnsiTheme="minorHAnsi" w:cstheme="minorHAnsi"/>
          <w:b/>
          <w:bCs/>
          <w:sz w:val="18"/>
          <w:szCs w:val="18"/>
        </w:rPr>
        <w:t>)</w:t>
      </w:r>
    </w:p>
    <w:p w:rsidR="000F3F48" w:rsidRDefault="000F3F48" w:rsidP="00C54BED">
      <w:pPr>
        <w:jc w:val="left"/>
        <w:rPr>
          <w:rFonts w:asciiTheme="minorHAnsi" w:hAnsiTheme="minorHAnsi" w:cstheme="minorHAnsi"/>
          <w:b/>
          <w:bCs/>
          <w:sz w:val="18"/>
          <w:szCs w:val="18"/>
        </w:rPr>
      </w:pPr>
      <w:r w:rsidRPr="00F64A12">
        <w:rPr>
          <w:rFonts w:asciiTheme="minorHAnsi" w:hAnsiTheme="minorHAnsi" w:cstheme="minorHAnsi"/>
          <w:sz w:val="18"/>
          <w:szCs w:val="18"/>
        </w:rPr>
        <w:tab/>
      </w:r>
      <w:proofErr w:type="gramStart"/>
      <w:r w:rsidRPr="00F64A12">
        <w:rPr>
          <w:rFonts w:asciiTheme="minorHAnsi" w:hAnsiTheme="minorHAnsi" w:cstheme="minorHAnsi"/>
          <w:b/>
          <w:bCs/>
          <w:sz w:val="18"/>
          <w:szCs w:val="18"/>
        </w:rPr>
        <w:t>if</w:t>
      </w:r>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r>
          <w:rPr>
            <w:rFonts w:ascii="Cambria Math" w:hAnsi="Cambria Math" w:cstheme="minorHAnsi"/>
            <w:sz w:val="18"/>
            <w:szCs w:val="18"/>
          </w:rPr>
          <m:t xml:space="preserve"> </m:t>
        </m:r>
        <m:r>
          <m:rPr>
            <m:sty m:val="p"/>
          </m:rPr>
          <w:rPr>
            <w:rFonts w:ascii="Cambria Math" w:hAnsi="Cambria Math" w:cstheme="minorHAnsi"/>
            <w:sz w:val="18"/>
            <w:szCs w:val="18"/>
          </w:rPr>
          <m:t>is</m:t>
        </m:r>
        <m:r>
          <w:rPr>
            <w:rFonts w:ascii="Cambria Math" w:hAnsi="Cambria Math" w:cstheme="minorHAnsi"/>
            <w:sz w:val="18"/>
            <w:szCs w:val="18"/>
          </w:rPr>
          <m:t xml:space="preserve"> active</m:t>
        </m:r>
      </m:oMath>
      <w:r w:rsidRPr="00F64A12">
        <w:rPr>
          <w:rFonts w:asciiTheme="minorHAnsi" w:hAnsiTheme="minorHAnsi" w:cstheme="minorHAnsi"/>
          <w:sz w:val="18"/>
          <w:szCs w:val="18"/>
        </w:rPr>
        <w:t>)</w:t>
      </w:r>
      <w:r w:rsidRPr="00F64A12">
        <w:rPr>
          <w:rFonts w:asciiTheme="minorHAnsi" w:hAnsiTheme="minorHAnsi" w:cstheme="minorHAnsi"/>
          <w:b/>
          <w:bCs/>
          <w:sz w:val="18"/>
          <w:szCs w:val="18"/>
        </w:rPr>
        <w:t xml:space="preserve"> do</w:t>
      </w:r>
      <w:r w:rsidR="00FD1569">
        <w:rPr>
          <w:rFonts w:asciiTheme="minorHAnsi" w:hAnsiTheme="minorHAnsi" w:cstheme="minorHAnsi"/>
          <w:b/>
          <w:bCs/>
          <w:sz w:val="18"/>
          <w:szCs w:val="18"/>
        </w:rPr>
        <w:tab/>
      </w:r>
      <w:r w:rsidR="00FD1569">
        <w:rPr>
          <w:rFonts w:asciiTheme="minorHAnsi" w:hAnsiTheme="minorHAnsi" w:cstheme="minorHAnsi"/>
          <w:b/>
          <w:bCs/>
          <w:sz w:val="18"/>
          <w:szCs w:val="18"/>
        </w:rPr>
        <w:tab/>
      </w:r>
      <w:r w:rsidR="00FD1569">
        <w:rPr>
          <w:rFonts w:asciiTheme="minorHAnsi" w:hAnsiTheme="minorHAnsi" w:cstheme="minorHAnsi"/>
          <w:b/>
          <w:bCs/>
          <w:sz w:val="18"/>
          <w:szCs w:val="18"/>
        </w:rPr>
        <w:tab/>
      </w:r>
      <w:r w:rsidR="00FD1569">
        <w:rPr>
          <w:rFonts w:asciiTheme="minorHAnsi" w:hAnsiTheme="minorHAnsi" w:cstheme="minorHAnsi"/>
          <w:b/>
          <w:bCs/>
          <w:sz w:val="18"/>
          <w:szCs w:val="18"/>
        </w:rPr>
        <w:tab/>
      </w:r>
      <w:r w:rsidR="00FD1569">
        <w:rPr>
          <w:rFonts w:asciiTheme="minorHAnsi" w:hAnsiTheme="minorHAnsi" w:cstheme="minorHAnsi"/>
          <w:b/>
          <w:bCs/>
          <w:sz w:val="18"/>
          <w:szCs w:val="18"/>
        </w:rPr>
        <w:tab/>
      </w:r>
      <w:r w:rsidR="00FD1569" w:rsidRPr="00E26764">
        <w:rPr>
          <w:rFonts w:asciiTheme="minorHAnsi" w:hAnsiTheme="minorHAnsi" w:cstheme="minorHAnsi"/>
          <w:sz w:val="18"/>
          <w:szCs w:val="18"/>
        </w:rPr>
        <w:t>(ii-a)</w:t>
      </w:r>
    </w:p>
    <w:p w:rsidR="000F3F48" w:rsidRDefault="009A210D"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run!</w:t>
      </w:r>
      <w:r w:rsidR="000F3F48"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w:t>
      </w:r>
    </w:p>
    <w:p w:rsidR="000F3F48" w:rsidRDefault="00D00D12" w:rsidP="00AF1FE8">
      <w:pPr>
        <w:jc w:val="left"/>
        <w:rPr>
          <w:rFonts w:asciiTheme="minorHAnsi" w:hAnsiTheme="minorHAnsi" w:cstheme="minorHAnsi"/>
          <w:b/>
          <w:bCs/>
          <w:sz w:val="18"/>
          <w:szCs w:val="18"/>
        </w:rPr>
      </w:pPr>
      <w:r w:rsidRPr="00F64A12">
        <w:rPr>
          <w:rFonts w:asciiTheme="minorHAnsi" w:hAnsiTheme="minorHAnsi" w:cstheme="minorHAnsi"/>
          <w:sz w:val="18"/>
          <w:szCs w:val="18"/>
        </w:rPr>
        <w:tab/>
      </w:r>
      <w:proofErr w:type="spellStart"/>
      <w:proofErr w:type="gramStart"/>
      <w:r w:rsidR="000F3F48" w:rsidRPr="00F64A12">
        <w:rPr>
          <w:rFonts w:asciiTheme="minorHAnsi" w:hAnsiTheme="minorHAnsi" w:cstheme="minorHAnsi"/>
          <w:b/>
          <w:bCs/>
          <w:sz w:val="18"/>
          <w:szCs w:val="18"/>
        </w:rPr>
        <w:t>elseif</w:t>
      </w:r>
      <w:proofErr w:type="spellEnd"/>
      <w:proofErr w:type="gramEnd"/>
      <w:r w:rsidR="000F3F48"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r>
          <m:rPr>
            <m:sty m:val="p"/>
          </m:rPr>
          <w:rPr>
            <w:rFonts w:ascii="Cambria Math" w:hAnsi="Cambria Math" w:cstheme="minorHAnsi"/>
            <w:sz w:val="18"/>
            <w:szCs w:val="18"/>
          </w:rPr>
          <m:t xml:space="preserve"> is not</m:t>
        </m:r>
        <m:r>
          <w:rPr>
            <w:rFonts w:ascii="Cambria Math" w:hAnsi="Cambria Math" w:cstheme="minorHAnsi"/>
            <w:sz w:val="18"/>
            <w:szCs w:val="18"/>
          </w:rPr>
          <m:t xml:space="preserve"> active</m:t>
        </m:r>
      </m:oMath>
      <w:r w:rsidR="000F3F48" w:rsidRPr="00F64A12">
        <w:rPr>
          <w:rFonts w:asciiTheme="minorHAnsi" w:hAnsiTheme="minorHAnsi" w:cstheme="minorHAnsi"/>
          <w:sz w:val="18"/>
          <w:szCs w:val="18"/>
        </w:rPr>
        <w:t>)</w:t>
      </w:r>
      <w:r w:rsidR="000F3F48" w:rsidRPr="00F64A12">
        <w:rPr>
          <w:rFonts w:asciiTheme="minorHAnsi" w:hAnsiTheme="minorHAnsi" w:cstheme="minorHAnsi"/>
          <w:b/>
          <w:bCs/>
          <w:sz w:val="18"/>
          <w:szCs w:val="18"/>
        </w:rPr>
        <w:t xml:space="preserve"> </w:t>
      </w:r>
      <w:r w:rsidR="00853D0C">
        <w:rPr>
          <w:rFonts w:asciiTheme="minorHAnsi" w:hAnsiTheme="minorHAnsi" w:cstheme="minorHAnsi"/>
          <w:b/>
          <w:bCs/>
          <w:sz w:val="18"/>
          <w:szCs w:val="18"/>
        </w:rPr>
        <w:tab/>
      </w:r>
      <w:r w:rsidR="00853D0C">
        <w:rPr>
          <w:rFonts w:asciiTheme="minorHAnsi" w:hAnsiTheme="minorHAnsi" w:cstheme="minorHAnsi"/>
          <w:b/>
          <w:bCs/>
          <w:sz w:val="18"/>
          <w:szCs w:val="18"/>
        </w:rPr>
        <w:tab/>
      </w:r>
      <w:r w:rsidR="00853D0C">
        <w:rPr>
          <w:rFonts w:asciiTheme="minorHAnsi" w:hAnsiTheme="minorHAnsi" w:cstheme="minorHAnsi"/>
          <w:b/>
          <w:bCs/>
          <w:sz w:val="18"/>
          <w:szCs w:val="18"/>
        </w:rPr>
        <w:tab/>
      </w:r>
      <w:r w:rsidR="00853D0C">
        <w:rPr>
          <w:rFonts w:asciiTheme="minorHAnsi" w:hAnsiTheme="minorHAnsi" w:cstheme="minorHAnsi"/>
          <w:b/>
          <w:bCs/>
          <w:sz w:val="18"/>
          <w:szCs w:val="18"/>
        </w:rPr>
        <w:tab/>
      </w:r>
      <w:r w:rsidR="00853D0C">
        <w:rPr>
          <w:rFonts w:asciiTheme="minorHAnsi" w:hAnsiTheme="minorHAnsi" w:cstheme="minorHAnsi"/>
          <w:b/>
          <w:bCs/>
          <w:sz w:val="18"/>
          <w:szCs w:val="18"/>
        </w:rPr>
        <w:tab/>
      </w:r>
      <w:r w:rsidR="00853D0C" w:rsidRPr="00E26764">
        <w:rPr>
          <w:rFonts w:asciiTheme="minorHAnsi" w:hAnsiTheme="minorHAnsi" w:cstheme="minorHAnsi"/>
          <w:sz w:val="18"/>
          <w:szCs w:val="18"/>
        </w:rPr>
        <w:t>(ii-b)</w:t>
      </w:r>
    </w:p>
    <w:p w:rsidR="000F3F48" w:rsidRDefault="00D00D12"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do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select_value</w:t>
      </w:r>
      <w:proofErr w:type="spellEnd"/>
      <w:r w:rsidR="000F3F48" w:rsidRPr="00F64A12">
        <w:rPr>
          <w:rFonts w:asciiTheme="minorHAnsi" w:hAnsiTheme="minorHAnsi" w:cstheme="minorHAnsi"/>
          <w:sz w:val="18"/>
          <w:szCs w:val="18"/>
        </w:rPr>
        <w:t xml:space="preserve"> (</w:t>
      </w:r>
      <m:oMath>
        <m:r>
          <w:rPr>
            <w:rFonts w:ascii="Cambria Math" w:hAnsi="Cambria Math" w:cstheme="minorHAnsi"/>
            <w:sz w:val="18"/>
            <w:szCs w:val="18"/>
          </w:rPr>
          <m:t>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i,i+1</m:t>
            </m:r>
          </m:sub>
        </m:sSub>
      </m:oMath>
      <w:r w:rsidR="000F3F48" w:rsidRPr="00F64A12">
        <w:rPr>
          <w:rFonts w:asciiTheme="minorHAnsi" w:hAnsiTheme="minorHAnsi" w:cstheme="minorHAnsi"/>
          <w:sz w:val="18"/>
          <w:szCs w:val="18"/>
        </w:rPr>
        <w:t>);</w:t>
      </w:r>
    </w:p>
    <w:p w:rsidR="000F3F48" w:rsidRDefault="00D00D12" w:rsidP="002D4483">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run!</w:t>
      </w:r>
      <w:r w:rsidR="000F3F48"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w:t>
      </w:r>
    </w:p>
    <w:p w:rsidR="000F3F48" w:rsidRDefault="00D00D12"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do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schedule_values</w:t>
      </w:r>
      <w:proofErr w:type="spellEnd"/>
      <w:r w:rsidR="000F3F48" w:rsidRPr="00F64A12">
        <w:rPr>
          <w:rFonts w:asciiTheme="minorHAnsi" w:hAnsiTheme="minorHAnsi" w:cstheme="minorHAnsi"/>
          <w:sz w:val="18"/>
          <w:szCs w:val="18"/>
        </w:rPr>
        <w:t>;</w:t>
      </w:r>
    </w:p>
    <w:p w:rsidR="000F3F48" w:rsidRPr="00F64A12" w:rsidRDefault="001F471D" w:rsidP="00AF1FE8">
      <w:pPr>
        <w:jc w:val="left"/>
        <w:rPr>
          <w:rFonts w:asciiTheme="minorHAnsi" w:hAnsiTheme="minorHAnsi" w:cstheme="minorHAnsi"/>
          <w:sz w:val="18"/>
          <w:szCs w:val="18"/>
        </w:rPr>
      </w:pPr>
      <w:r w:rsidRPr="00F64A12">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end</w:t>
      </w:r>
      <w:proofErr w:type="gramEnd"/>
      <w:r w:rsidR="000F3F48" w:rsidRPr="00F64A12">
        <w:rPr>
          <w:rFonts w:asciiTheme="minorHAnsi" w:hAnsiTheme="minorHAnsi" w:cstheme="minorHAnsi"/>
          <w:b/>
          <w:bCs/>
          <w:sz w:val="18"/>
          <w:szCs w:val="18"/>
        </w:rPr>
        <w:t xml:space="preserve"> do</w:t>
      </w:r>
      <w:r w:rsidR="000F3F48" w:rsidRPr="00F64A12">
        <w:rPr>
          <w:rFonts w:asciiTheme="minorHAnsi" w:hAnsiTheme="minorHAnsi" w:cstheme="minorHAnsi"/>
          <w:sz w:val="18"/>
          <w:szCs w:val="18"/>
        </w:rPr>
        <w:t>;</w:t>
      </w:r>
    </w:p>
    <w:p w:rsidR="000F3F48" w:rsidRPr="00F64A12" w:rsidRDefault="000F3F48">
      <w:pPr>
        <w:jc w:val="left"/>
        <w:rPr>
          <w:rFonts w:asciiTheme="minorHAnsi" w:hAnsiTheme="minorHAnsi" w:cstheme="minorHAnsi"/>
          <w:sz w:val="18"/>
          <w:szCs w:val="18"/>
        </w:rPr>
      </w:pP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 xml:space="preserve">( </w:t>
      </w:r>
      <m:oMath>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&gt;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r>
          <w:rPr>
            <w:rFonts w:ascii="Cambria Math" w:hAnsi="Cambria Math" w:cstheme="minorHAnsi"/>
            <w:sz w:val="18"/>
            <w:szCs w:val="18"/>
          </w:rPr>
          <m:t>∧</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&lt;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r>
          <w:rPr>
            <w:rFonts w:ascii="Cambria Math" w:hAnsi="Cambria Math" w:cstheme="minorHAnsi"/>
            <w:sz w:val="18"/>
            <w:szCs w:val="18"/>
          </w:rPr>
          <m:t>∧</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r>
              <m:rPr>
                <m:sty m:val="p"/>
              </m:rPr>
              <w:rPr>
                <w:rFonts w:ascii="Cambria Math" w:hAnsi="Cambria Math" w:cstheme="minorHAnsi"/>
                <w:sz w:val="18"/>
                <w:szCs w:val="18"/>
              </w:rPr>
              <m:t>is</m:t>
            </m:r>
            <m:r>
              <w:rPr>
                <w:rFonts w:ascii="Cambria Math" w:hAnsi="Cambria Math" w:cstheme="minorHAnsi"/>
                <w:sz w:val="18"/>
                <w:szCs w:val="18"/>
              </w:rPr>
              <m:t xml:space="preserve"> active</m:t>
            </m:r>
          </m:e>
        </m:d>
        <m:r>
          <w:rPr>
            <w:rFonts w:ascii="Cambria Math" w:hAnsi="Cambria Math" w:cstheme="minorHAnsi"/>
            <w:sz w:val="18"/>
            <w:szCs w:val="18"/>
          </w:rPr>
          <m:t xml:space="preserve"> </m:t>
        </m:r>
      </m:oMath>
      <w:r w:rsidRPr="00F64A12">
        <w:rPr>
          <w:rFonts w:asciiTheme="minorHAnsi" w:hAnsiTheme="minorHAnsi" w:cstheme="minorHAnsi"/>
          <w:sz w:val="18"/>
          <w:szCs w:val="18"/>
        </w:rPr>
        <w:t xml:space="preserve">) </w:t>
      </w:r>
      <w:r w:rsidR="00B0763A">
        <w:rPr>
          <w:rFonts w:asciiTheme="minorHAnsi" w:hAnsiTheme="minorHAnsi" w:cstheme="minorHAnsi"/>
          <w:sz w:val="18"/>
          <w:szCs w:val="18"/>
        </w:rPr>
        <w:tab/>
      </w:r>
      <w:r w:rsidR="00B0763A">
        <w:rPr>
          <w:rFonts w:asciiTheme="minorHAnsi" w:hAnsiTheme="minorHAnsi" w:cstheme="minorHAnsi"/>
          <w:sz w:val="18"/>
          <w:szCs w:val="18"/>
        </w:rPr>
        <w:tab/>
      </w:r>
      <w:r w:rsidR="008600B6">
        <w:rPr>
          <w:rFonts w:asciiTheme="minorHAnsi" w:hAnsiTheme="minorHAnsi" w:cstheme="minorHAnsi"/>
          <w:sz w:val="18"/>
          <w:szCs w:val="18"/>
        </w:rPr>
        <w:tab/>
      </w:r>
      <w:r w:rsidR="00B0763A">
        <w:rPr>
          <w:rFonts w:asciiTheme="minorHAnsi" w:hAnsiTheme="minorHAnsi" w:cstheme="minorHAnsi"/>
          <w:b/>
          <w:bCs/>
          <w:sz w:val="18"/>
          <w:szCs w:val="18"/>
        </w:rPr>
        <w:t>(</w:t>
      </w:r>
      <w:r w:rsidR="008600B6">
        <w:rPr>
          <w:rFonts w:asciiTheme="minorHAnsi" w:hAnsiTheme="minorHAnsi" w:cstheme="minorHAnsi"/>
          <w:b/>
          <w:bCs/>
          <w:sz w:val="18"/>
          <w:szCs w:val="18"/>
        </w:rPr>
        <w:t>i</w:t>
      </w:r>
      <w:r w:rsidR="00B0763A">
        <w:rPr>
          <w:rFonts w:asciiTheme="minorHAnsi" w:hAnsiTheme="minorHAnsi" w:cstheme="minorHAnsi"/>
          <w:b/>
          <w:bCs/>
          <w:sz w:val="18"/>
          <w:szCs w:val="18"/>
        </w:rPr>
        <w:t>ii)</w:t>
      </w:r>
    </w:p>
    <w:p w:rsidR="000F3F48" w:rsidRPr="00F64A12"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ab/>
      </w:r>
      <w:proofErr w:type="gramStart"/>
      <w:r w:rsidRPr="00F64A12">
        <w:rPr>
          <w:rFonts w:asciiTheme="minorHAnsi" w:hAnsiTheme="minorHAnsi" w:cstheme="minorHAnsi"/>
          <w:b/>
          <w:bCs/>
          <w:sz w:val="18"/>
          <w:szCs w:val="18"/>
        </w:rPr>
        <w:t>if</w:t>
      </w:r>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r>
          <w:rPr>
            <w:rFonts w:ascii="Cambria Math" w:hAnsi="Cambria Math" w:cstheme="minorHAnsi"/>
            <w:sz w:val="18"/>
            <w:szCs w:val="18"/>
          </w:rPr>
          <m:t xml:space="preserve"> </m:t>
        </m:r>
        <m:r>
          <m:rPr>
            <m:sty m:val="p"/>
          </m:rPr>
          <w:rPr>
            <w:rFonts w:ascii="Cambria Math" w:hAnsi="Cambria Math" w:cstheme="minorHAnsi"/>
            <w:sz w:val="18"/>
            <w:szCs w:val="18"/>
          </w:rPr>
          <m:t>is</m:t>
        </m:r>
        <m:r>
          <w:rPr>
            <w:rFonts w:ascii="Cambria Math" w:hAnsi="Cambria Math" w:cstheme="minorHAnsi"/>
            <w:sz w:val="18"/>
            <w:szCs w:val="18"/>
          </w:rPr>
          <m:t xml:space="preserve"> active</m:t>
        </m:r>
      </m:oMath>
      <w:r w:rsidRPr="00F64A12">
        <w:rPr>
          <w:rFonts w:asciiTheme="minorHAnsi" w:hAnsiTheme="minorHAnsi" w:cstheme="minorHAnsi"/>
          <w:sz w:val="18"/>
          <w:szCs w:val="18"/>
        </w:rPr>
        <w:t>)</w:t>
      </w:r>
      <w:r w:rsidRPr="00F64A12">
        <w:rPr>
          <w:rFonts w:asciiTheme="minorHAnsi" w:hAnsiTheme="minorHAnsi" w:cstheme="minorHAnsi"/>
          <w:b/>
          <w:bCs/>
          <w:sz w:val="18"/>
          <w:szCs w:val="18"/>
        </w:rPr>
        <w:t xml:space="preserve"> do</w:t>
      </w:r>
      <w:r w:rsidR="008600B6">
        <w:rPr>
          <w:rFonts w:asciiTheme="minorHAnsi" w:hAnsiTheme="minorHAnsi" w:cstheme="minorHAnsi"/>
          <w:sz w:val="18"/>
          <w:szCs w:val="18"/>
        </w:rPr>
        <w:tab/>
      </w:r>
      <w:r w:rsidR="008600B6">
        <w:rPr>
          <w:rFonts w:asciiTheme="minorHAnsi" w:hAnsiTheme="minorHAnsi" w:cstheme="minorHAnsi"/>
          <w:sz w:val="18"/>
          <w:szCs w:val="18"/>
        </w:rPr>
        <w:tab/>
      </w:r>
      <w:r w:rsidR="008600B6">
        <w:rPr>
          <w:rFonts w:asciiTheme="minorHAnsi" w:hAnsiTheme="minorHAnsi" w:cstheme="minorHAnsi"/>
          <w:sz w:val="18"/>
          <w:szCs w:val="18"/>
        </w:rPr>
        <w:tab/>
      </w:r>
      <w:r w:rsidR="008600B6">
        <w:rPr>
          <w:rFonts w:asciiTheme="minorHAnsi" w:hAnsiTheme="minorHAnsi" w:cstheme="minorHAnsi"/>
          <w:sz w:val="18"/>
          <w:szCs w:val="18"/>
        </w:rPr>
        <w:tab/>
      </w:r>
      <w:r w:rsidR="008600B6">
        <w:rPr>
          <w:rFonts w:asciiTheme="minorHAnsi" w:hAnsiTheme="minorHAnsi" w:cstheme="minorHAnsi"/>
          <w:sz w:val="18"/>
          <w:szCs w:val="18"/>
        </w:rPr>
        <w:tab/>
      </w:r>
      <w:r w:rsidR="008600B6" w:rsidRPr="00E26764">
        <w:rPr>
          <w:rFonts w:asciiTheme="minorHAnsi" w:hAnsiTheme="minorHAnsi" w:cstheme="minorHAnsi"/>
          <w:sz w:val="18"/>
          <w:szCs w:val="18"/>
        </w:rPr>
        <w:t>(iii-a)</w:t>
      </w:r>
    </w:p>
    <w:p w:rsidR="000F3F48"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run!</w:t>
      </w:r>
      <w:r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w:t>
      </w:r>
    </w:p>
    <w:p w:rsidR="000F3F48" w:rsidRDefault="00C40261" w:rsidP="00AF1FE8">
      <w:pPr>
        <w:jc w:val="left"/>
        <w:rPr>
          <w:rFonts w:asciiTheme="minorHAnsi" w:hAnsiTheme="minorHAnsi" w:cstheme="minorHAnsi"/>
          <w:sz w:val="18"/>
          <w:szCs w:val="18"/>
        </w:rPr>
      </w:pPr>
      <w:r w:rsidRPr="00F64A12">
        <w:rPr>
          <w:rFonts w:asciiTheme="minorHAnsi" w:hAnsiTheme="minorHAnsi" w:cstheme="minorHAnsi"/>
          <w:sz w:val="18"/>
          <w:szCs w:val="18"/>
        </w:rPr>
        <w:tab/>
      </w:r>
      <w:proofErr w:type="spellStart"/>
      <w:proofErr w:type="gramStart"/>
      <w:r w:rsidR="000F3F48" w:rsidRPr="00F64A12">
        <w:rPr>
          <w:rFonts w:asciiTheme="minorHAnsi" w:hAnsiTheme="minorHAnsi" w:cstheme="minorHAnsi"/>
          <w:b/>
          <w:bCs/>
          <w:sz w:val="18"/>
          <w:szCs w:val="18"/>
        </w:rPr>
        <w:t>elseif</w:t>
      </w:r>
      <w:proofErr w:type="spellEnd"/>
      <w:proofErr w:type="gram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r>
          <w:rPr>
            <w:rFonts w:ascii="Cambria Math" w:hAnsi="Cambria Math" w:cstheme="minorHAnsi"/>
            <w:sz w:val="18"/>
            <w:szCs w:val="18"/>
          </w:rPr>
          <m:t xml:space="preserve"> </m:t>
        </m:r>
        <m:r>
          <m:rPr>
            <m:sty m:val="p"/>
          </m:rPr>
          <w:rPr>
            <w:rFonts w:ascii="Cambria Math" w:hAnsi="Cambria Math" w:cstheme="minorHAnsi"/>
            <w:sz w:val="18"/>
            <w:szCs w:val="18"/>
          </w:rPr>
          <m:t>is not</m:t>
        </m:r>
        <m:r>
          <w:rPr>
            <w:rFonts w:ascii="Cambria Math" w:hAnsi="Cambria Math" w:cstheme="minorHAnsi"/>
            <w:sz w:val="18"/>
            <w:szCs w:val="18"/>
          </w:rPr>
          <m:t xml:space="preserve"> active </m:t>
        </m:r>
      </m:oMath>
      <w:r w:rsidR="000F3F48" w:rsidRPr="00F64A12">
        <w:rPr>
          <w:rFonts w:asciiTheme="minorHAnsi" w:hAnsiTheme="minorHAnsi" w:cstheme="minorHAnsi"/>
          <w:sz w:val="18"/>
          <w:szCs w:val="18"/>
        </w:rPr>
        <w:t xml:space="preserve">) </w:t>
      </w:r>
      <w:r w:rsidR="005344EC">
        <w:rPr>
          <w:rFonts w:asciiTheme="minorHAnsi" w:hAnsiTheme="minorHAnsi" w:cstheme="minorHAnsi"/>
          <w:sz w:val="18"/>
          <w:szCs w:val="18"/>
        </w:rPr>
        <w:tab/>
      </w:r>
      <w:r w:rsidR="005344EC">
        <w:rPr>
          <w:rFonts w:asciiTheme="minorHAnsi" w:hAnsiTheme="minorHAnsi" w:cstheme="minorHAnsi"/>
          <w:sz w:val="18"/>
          <w:szCs w:val="18"/>
        </w:rPr>
        <w:tab/>
      </w:r>
      <w:r w:rsidR="005344EC">
        <w:rPr>
          <w:rFonts w:asciiTheme="minorHAnsi" w:hAnsiTheme="minorHAnsi" w:cstheme="minorHAnsi"/>
          <w:sz w:val="18"/>
          <w:szCs w:val="18"/>
        </w:rPr>
        <w:tab/>
      </w:r>
      <w:r w:rsidR="005344EC">
        <w:rPr>
          <w:rFonts w:asciiTheme="minorHAnsi" w:hAnsiTheme="minorHAnsi" w:cstheme="minorHAnsi"/>
          <w:sz w:val="18"/>
          <w:szCs w:val="18"/>
        </w:rPr>
        <w:tab/>
      </w:r>
      <w:r w:rsidR="005344EC">
        <w:rPr>
          <w:rFonts w:asciiTheme="minorHAnsi" w:hAnsiTheme="minorHAnsi" w:cstheme="minorHAnsi"/>
          <w:sz w:val="18"/>
          <w:szCs w:val="18"/>
        </w:rPr>
        <w:tab/>
      </w:r>
      <w:r w:rsidR="005344EC" w:rsidRPr="00E26764">
        <w:rPr>
          <w:rFonts w:asciiTheme="minorHAnsi" w:hAnsiTheme="minorHAnsi" w:cstheme="minorHAnsi"/>
          <w:sz w:val="18"/>
          <w:szCs w:val="18"/>
        </w:rPr>
        <w:t>(iii-b)</w:t>
      </w:r>
    </w:p>
    <w:p w:rsidR="000F3F48" w:rsidRDefault="00C40261"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do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select_value</w:t>
      </w:r>
      <w:proofErr w:type="spellEnd"/>
      <w:r w:rsidR="000F3F48" w:rsidRPr="00F64A12">
        <w:rPr>
          <w:rFonts w:asciiTheme="minorHAnsi" w:hAnsiTheme="minorHAnsi" w:cstheme="minorHAnsi"/>
          <w:sz w:val="18"/>
          <w:szCs w:val="18"/>
        </w:rPr>
        <w:t xml:space="preserve"> (</w:t>
      </w:r>
      <m:oMath>
        <m:r>
          <w:rPr>
            <w:rFonts w:ascii="Cambria Math" w:hAnsi="Cambria Math" w:cstheme="minorHAnsi"/>
            <w:sz w:val="18"/>
            <w:szCs w:val="18"/>
          </w:rPr>
          <m:t>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i-1,i</m:t>
            </m:r>
          </m:sub>
        </m:sSub>
      </m:oMath>
      <w:r w:rsidR="000F3F48" w:rsidRPr="00F64A12">
        <w:rPr>
          <w:rFonts w:asciiTheme="minorHAnsi" w:hAnsiTheme="minorHAnsi" w:cstheme="minorHAnsi"/>
          <w:sz w:val="18"/>
          <w:szCs w:val="18"/>
        </w:rPr>
        <w:t>);</w:t>
      </w:r>
    </w:p>
    <w:p w:rsidR="000F3F48" w:rsidRDefault="00C40261">
      <w:pPr>
        <w:jc w:val="left"/>
        <w:rPr>
          <w:rFonts w:asciiTheme="minorHAnsi" w:hAnsiTheme="minorHAnsi" w:cstheme="minorHAnsi"/>
          <w:sz w:val="18"/>
          <w:szCs w:val="18"/>
        </w:rPr>
      </w:pPr>
      <w:r w:rsidRPr="00F64A12">
        <w:rPr>
          <w:rFonts w:asciiTheme="minorHAnsi" w:hAnsiTheme="minorHAnsi" w:cstheme="minorHAnsi"/>
          <w:sz w:val="18"/>
          <w:szCs w:val="18"/>
        </w:rPr>
        <w:lastRenderedPageBreak/>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run!</w:t>
      </w:r>
      <w:r w:rsidR="000F3F48"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w:t>
      </w:r>
    </w:p>
    <w:p w:rsidR="000F3F48" w:rsidRDefault="00C40261"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do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schedule_values</w:t>
      </w:r>
      <w:proofErr w:type="spellEnd"/>
      <w:r w:rsidR="000F3F48" w:rsidRPr="00F64A12">
        <w:rPr>
          <w:rFonts w:asciiTheme="minorHAnsi" w:hAnsiTheme="minorHAnsi" w:cstheme="minorHAnsi"/>
          <w:sz w:val="18"/>
          <w:szCs w:val="18"/>
        </w:rPr>
        <w:t>;</w:t>
      </w:r>
    </w:p>
    <w:p w:rsidR="000F3F48" w:rsidRPr="00F64A12" w:rsidRDefault="00C40261" w:rsidP="00AF1FE8">
      <w:pPr>
        <w:jc w:val="left"/>
        <w:rPr>
          <w:rFonts w:asciiTheme="minorHAnsi" w:hAnsiTheme="minorHAnsi" w:cstheme="minorHAnsi"/>
          <w:sz w:val="18"/>
          <w:szCs w:val="18"/>
        </w:rPr>
      </w:pPr>
      <w:r w:rsidRPr="00F64A12">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end</w:t>
      </w:r>
      <w:proofErr w:type="gramEnd"/>
      <w:r w:rsidR="000F3F48" w:rsidRPr="00F64A12">
        <w:rPr>
          <w:rFonts w:asciiTheme="minorHAnsi" w:hAnsiTheme="minorHAnsi" w:cstheme="minorHAnsi"/>
          <w:b/>
          <w:bCs/>
          <w:sz w:val="18"/>
          <w:szCs w:val="18"/>
        </w:rPr>
        <w:t xml:space="preserve"> do</w:t>
      </w:r>
      <w:r w:rsidR="000F3F48" w:rsidRPr="00F64A12">
        <w:rPr>
          <w:rFonts w:asciiTheme="minorHAnsi" w:hAnsiTheme="minorHAnsi" w:cstheme="minorHAnsi"/>
          <w:sz w:val="18"/>
          <w:szCs w:val="18"/>
        </w:rPr>
        <w:t>;</w:t>
      </w:r>
    </w:p>
    <w:p w:rsidR="000F3F48" w:rsidRPr="00F64A12"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 check agent time be greater than its neighbors</w:t>
      </w:r>
    </w:p>
    <w:p w:rsidR="000F3F48" w:rsidRPr="00F64A12" w:rsidRDefault="000F3F48" w:rsidP="007C78C5">
      <w:pPr>
        <w:jc w:val="left"/>
        <w:rPr>
          <w:rFonts w:asciiTheme="minorHAnsi" w:hAnsiTheme="minorHAnsi" w:cstheme="minorHAnsi"/>
          <w:sz w:val="18"/>
          <w:szCs w:val="18"/>
        </w:rPr>
      </w:pP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sz w:val="18"/>
          <w:szCs w:val="18"/>
        </w:rPr>
        <w:t xml:space="preserve"> ( </w:t>
      </w:r>
      <m:oMath>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&gt;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r>
          <w:rPr>
            <w:rFonts w:ascii="Cambria Math" w:hAnsi="Cambria Math" w:cstheme="minorHAnsi"/>
            <w:sz w:val="18"/>
            <w:szCs w:val="18"/>
          </w:rPr>
          <m:t xml:space="preserve">∧ </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&gt;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r>
          <w:rPr>
            <w:rFonts w:ascii="Cambria Math" w:hAnsi="Cambria Math" w:cstheme="minorHAnsi"/>
            <w:sz w:val="18"/>
            <w:szCs w:val="18"/>
          </w:rPr>
          <m:t>∧</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r>
              <m:rPr>
                <m:sty m:val="p"/>
              </m:rPr>
              <w:rPr>
                <w:rFonts w:ascii="Cambria Math" w:hAnsi="Cambria Math" w:cstheme="minorHAnsi"/>
                <w:sz w:val="18"/>
                <w:szCs w:val="18"/>
              </w:rPr>
              <m:t>is</m:t>
            </m:r>
            <m:r>
              <w:rPr>
                <w:rFonts w:ascii="Cambria Math" w:hAnsi="Cambria Math" w:cstheme="minorHAnsi"/>
                <w:sz w:val="18"/>
                <w:szCs w:val="18"/>
              </w:rPr>
              <m:t xml:space="preserve"> active</m:t>
            </m:r>
          </m:e>
        </m:d>
        <m:r>
          <w:rPr>
            <w:rFonts w:ascii="Cambria Math" w:hAnsi="Cambria Math" w:cstheme="minorHAnsi"/>
            <w:sz w:val="18"/>
            <w:szCs w:val="18"/>
          </w:rPr>
          <m:t xml:space="preserve"> </m:t>
        </m:r>
      </m:oMath>
      <w:r w:rsidRPr="00F64A12">
        <w:rPr>
          <w:rFonts w:asciiTheme="minorHAnsi" w:hAnsiTheme="minorHAnsi" w:cstheme="minorHAnsi"/>
          <w:sz w:val="18"/>
          <w:szCs w:val="18"/>
        </w:rPr>
        <w:t>)</w:t>
      </w:r>
      <w:r w:rsidR="00F208E8">
        <w:rPr>
          <w:rFonts w:asciiTheme="minorHAnsi" w:hAnsiTheme="minorHAnsi" w:cstheme="minorHAnsi"/>
          <w:sz w:val="18"/>
          <w:szCs w:val="18"/>
        </w:rPr>
        <w:tab/>
      </w:r>
      <w:r w:rsidR="00F208E8" w:rsidRPr="00F208E8">
        <w:rPr>
          <w:rFonts w:asciiTheme="minorHAnsi" w:hAnsiTheme="minorHAnsi" w:cstheme="minorHAnsi"/>
          <w:b/>
          <w:bCs/>
          <w:sz w:val="18"/>
          <w:szCs w:val="18"/>
        </w:rPr>
        <w:tab/>
      </w:r>
      <w:r w:rsidR="00823B01">
        <w:rPr>
          <w:rFonts w:asciiTheme="minorHAnsi" w:hAnsiTheme="minorHAnsi" w:cstheme="minorHAnsi"/>
          <w:b/>
          <w:bCs/>
          <w:sz w:val="18"/>
          <w:szCs w:val="18"/>
        </w:rPr>
        <w:tab/>
      </w:r>
      <w:r w:rsidR="007C78C5">
        <w:rPr>
          <w:rFonts w:asciiTheme="minorHAnsi" w:hAnsiTheme="minorHAnsi" w:cstheme="minorHAnsi"/>
          <w:b/>
          <w:bCs/>
          <w:sz w:val="18"/>
          <w:szCs w:val="18"/>
        </w:rPr>
        <w:t>(i</w:t>
      </w:r>
      <w:r w:rsidR="00823B01">
        <w:rPr>
          <w:rFonts w:asciiTheme="minorHAnsi" w:hAnsiTheme="minorHAnsi" w:cstheme="minorHAnsi"/>
          <w:b/>
          <w:bCs/>
          <w:sz w:val="18"/>
          <w:szCs w:val="18"/>
        </w:rPr>
        <w:t>v</w:t>
      </w:r>
      <w:r w:rsidR="00F208E8" w:rsidRPr="00F208E8">
        <w:rPr>
          <w:rFonts w:asciiTheme="minorHAnsi" w:hAnsiTheme="minorHAnsi" w:cstheme="minorHAnsi"/>
          <w:b/>
          <w:bCs/>
          <w:sz w:val="18"/>
          <w:szCs w:val="18"/>
        </w:rPr>
        <w:t>)</w:t>
      </w:r>
    </w:p>
    <w:p w:rsidR="000F3F48"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ab/>
        <w:t>// check which agent time is greater</w:t>
      </w:r>
    </w:p>
    <w:p w:rsidR="000F3F48" w:rsidRDefault="00970274" w:rsidP="00AF1FE8">
      <w:pPr>
        <w:ind w:firstLine="720"/>
        <w:jc w:val="left"/>
        <w:rPr>
          <w:rFonts w:asciiTheme="minorHAnsi" w:hAnsiTheme="minorHAnsi" w:cstheme="minorHAnsi"/>
          <w:b/>
          <w:bCs/>
          <w:sz w:val="18"/>
          <w:szCs w:val="18"/>
        </w:rPr>
      </w:pPr>
      <w:proofErr w:type="gramStart"/>
      <w:r w:rsidRPr="00F64A12">
        <w:rPr>
          <w:rFonts w:asciiTheme="minorHAnsi" w:hAnsiTheme="minorHAnsi" w:cstheme="minorHAnsi"/>
          <w:b/>
          <w:bCs/>
          <w:sz w:val="18"/>
          <w:szCs w:val="18"/>
        </w:rPr>
        <w:t>i</w:t>
      </w:r>
      <w:r w:rsidR="000F3F48" w:rsidRPr="00F64A12">
        <w:rPr>
          <w:rFonts w:asciiTheme="minorHAnsi" w:hAnsiTheme="minorHAnsi" w:cstheme="minorHAnsi"/>
          <w:b/>
          <w:bCs/>
          <w:sz w:val="18"/>
          <w:szCs w:val="18"/>
        </w:rPr>
        <w:t>f</w:t>
      </w:r>
      <w:proofErr w:type="gram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w:t>
      </w:r>
      <m:oMath>
        <m:r>
          <w:rPr>
            <w:rFonts w:ascii="Cambria Math" w:hAnsi="Cambria Math" w:cstheme="minorHAnsi"/>
            <w:sz w:val="18"/>
            <w:szCs w:val="18"/>
          </w:rPr>
          <m:t xml:space="preserve"> </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r>
              <w:rPr>
                <w:rFonts w:ascii="Cambria Math" w:hAnsi="Cambria Math" w:cstheme="minorHAnsi"/>
                <w:sz w:val="18"/>
                <w:szCs w:val="18"/>
              </w:rPr>
              <m:t>&gt;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r>
          <w:rPr>
            <w:rFonts w:ascii="Cambria Math" w:hAnsi="Cambria Math" w:cstheme="minorHAnsi"/>
            <w:sz w:val="18"/>
            <w:szCs w:val="18"/>
          </w:rPr>
          <m:t xml:space="preserve">∧ </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r>
              <w:rPr>
                <w:rFonts w:ascii="Cambria Math" w:hAnsi="Cambria Math" w:cstheme="minorHAnsi"/>
                <w:sz w:val="18"/>
                <w:szCs w:val="18"/>
              </w:rPr>
              <m:t xml:space="preserve"> </m:t>
            </m:r>
            <m:r>
              <m:rPr>
                <m:sty m:val="p"/>
              </m:rPr>
              <w:rPr>
                <w:rFonts w:ascii="Cambria Math" w:hAnsi="Cambria Math" w:cstheme="minorHAnsi"/>
                <w:sz w:val="18"/>
                <w:szCs w:val="18"/>
              </w:rPr>
              <m:t xml:space="preserve">is </m:t>
            </m:r>
            <m:r>
              <w:rPr>
                <w:rFonts w:ascii="Cambria Math" w:hAnsi="Cambria Math" w:cstheme="minorHAnsi"/>
                <w:sz w:val="18"/>
                <w:szCs w:val="18"/>
              </w:rPr>
              <m:t>active</m:t>
            </m:r>
          </m:e>
        </m:d>
        <m:r>
          <w:rPr>
            <w:rFonts w:ascii="Cambria Math" w:hAnsi="Cambria Math" w:cstheme="minorHAnsi"/>
            <w:sz w:val="18"/>
            <w:szCs w:val="18"/>
          </w:rPr>
          <m:t xml:space="preserve"> </m:t>
        </m:r>
      </m:oMath>
      <w:r w:rsidR="000F3F48" w:rsidRPr="00F64A12">
        <w:rPr>
          <w:rFonts w:asciiTheme="minorHAnsi" w:hAnsiTheme="minorHAnsi" w:cstheme="minorHAnsi"/>
          <w:sz w:val="18"/>
          <w:szCs w:val="18"/>
        </w:rPr>
        <w:t>)</w:t>
      </w:r>
      <w:r w:rsidR="000F3F48" w:rsidRPr="00F64A12">
        <w:rPr>
          <w:rFonts w:asciiTheme="minorHAnsi" w:hAnsiTheme="minorHAnsi" w:cstheme="minorHAnsi"/>
          <w:b/>
          <w:bCs/>
          <w:sz w:val="18"/>
          <w:szCs w:val="18"/>
        </w:rPr>
        <w:t xml:space="preserve"> do</w:t>
      </w:r>
      <w:r w:rsidR="00823B01">
        <w:rPr>
          <w:rFonts w:asciiTheme="minorHAnsi" w:hAnsiTheme="minorHAnsi" w:cstheme="minorHAnsi"/>
          <w:b/>
          <w:bCs/>
          <w:sz w:val="18"/>
          <w:szCs w:val="18"/>
        </w:rPr>
        <w:tab/>
      </w:r>
      <w:r w:rsidR="00823B01">
        <w:rPr>
          <w:rFonts w:asciiTheme="minorHAnsi" w:hAnsiTheme="minorHAnsi" w:cstheme="minorHAnsi"/>
          <w:b/>
          <w:bCs/>
          <w:sz w:val="18"/>
          <w:szCs w:val="18"/>
        </w:rPr>
        <w:tab/>
      </w:r>
      <w:r w:rsidR="00823B01">
        <w:rPr>
          <w:rFonts w:asciiTheme="minorHAnsi" w:hAnsiTheme="minorHAnsi" w:cstheme="minorHAnsi"/>
          <w:b/>
          <w:bCs/>
          <w:sz w:val="18"/>
          <w:szCs w:val="18"/>
        </w:rPr>
        <w:tab/>
      </w:r>
      <w:r w:rsidR="00823B01" w:rsidRPr="00E26764">
        <w:rPr>
          <w:rFonts w:asciiTheme="minorHAnsi" w:hAnsiTheme="minorHAnsi" w:cstheme="minorHAnsi"/>
          <w:sz w:val="18"/>
          <w:szCs w:val="18"/>
        </w:rPr>
        <w:t>(iv-a)</w:t>
      </w:r>
    </w:p>
    <w:p w:rsidR="000F3F48" w:rsidRDefault="00970274">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run!</w:t>
      </w:r>
      <w:r w:rsidR="000F3F48"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w:t>
      </w:r>
    </w:p>
    <w:p w:rsidR="000F3F48" w:rsidRPr="00F64A12" w:rsidRDefault="00970274" w:rsidP="00AF1FE8">
      <w:pPr>
        <w:jc w:val="left"/>
        <w:rPr>
          <w:rFonts w:asciiTheme="minorHAnsi" w:hAnsiTheme="minorHAnsi" w:cstheme="minorHAnsi"/>
          <w:sz w:val="18"/>
          <w:szCs w:val="18"/>
        </w:rPr>
      </w:pPr>
      <w:r w:rsidRPr="00F64A12">
        <w:rPr>
          <w:rFonts w:asciiTheme="minorHAnsi" w:hAnsiTheme="minorHAnsi" w:cstheme="minorHAnsi"/>
          <w:sz w:val="18"/>
          <w:szCs w:val="18"/>
        </w:rPr>
        <w:tab/>
      </w:r>
      <w:proofErr w:type="spellStart"/>
      <w:proofErr w:type="gramStart"/>
      <w:r w:rsidR="000F3F48" w:rsidRPr="00F64A12">
        <w:rPr>
          <w:rFonts w:asciiTheme="minorHAnsi" w:hAnsiTheme="minorHAnsi" w:cstheme="minorHAnsi"/>
          <w:b/>
          <w:bCs/>
          <w:sz w:val="18"/>
          <w:szCs w:val="18"/>
        </w:rPr>
        <w:t>elseif</w:t>
      </w:r>
      <w:proofErr w:type="spellEnd"/>
      <w:proofErr w:type="gramEnd"/>
      <w:r w:rsidR="000F3F48" w:rsidRPr="00F64A12">
        <w:rPr>
          <w:rFonts w:asciiTheme="minorHAnsi" w:hAnsiTheme="minorHAnsi" w:cstheme="minorHAnsi"/>
          <w:sz w:val="18"/>
          <w:szCs w:val="18"/>
        </w:rPr>
        <w:t xml:space="preserve"> (</w:t>
      </w:r>
      <m:oMath>
        <m:r>
          <w:rPr>
            <w:rFonts w:ascii="Cambria Math" w:hAnsi="Cambria Math" w:cstheme="minorHAnsi"/>
            <w:sz w:val="18"/>
            <w:szCs w:val="18"/>
          </w:rPr>
          <m:t xml:space="preserve"> </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r>
              <w:rPr>
                <w:rFonts w:ascii="Cambria Math" w:hAnsi="Cambria Math" w:cstheme="minorHAnsi"/>
                <w:sz w:val="18"/>
                <w:szCs w:val="18"/>
              </w:rPr>
              <m:t>&gt;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i+1</m:t>
                </m:r>
              </m:sub>
            </m:sSub>
          </m:e>
        </m:d>
        <m:r>
          <w:rPr>
            <w:rFonts w:ascii="Cambria Math" w:hAnsi="Cambria Math" w:cstheme="minorHAnsi"/>
            <w:sz w:val="18"/>
            <w:szCs w:val="18"/>
          </w:rPr>
          <m:t xml:space="preserve">∧ </m:t>
        </m:r>
        <m:d>
          <m:dPr>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r>
              <w:rPr>
                <w:rFonts w:ascii="Cambria Math" w:hAnsi="Cambria Math" w:cstheme="minorHAnsi"/>
                <w:sz w:val="18"/>
                <w:szCs w:val="18"/>
              </w:rPr>
              <m:t xml:space="preserve"> </m:t>
            </m:r>
            <m:r>
              <m:rPr>
                <m:sty m:val="p"/>
              </m:rPr>
              <w:rPr>
                <w:rFonts w:ascii="Cambria Math" w:hAnsi="Cambria Math" w:cstheme="minorHAnsi"/>
                <w:sz w:val="18"/>
                <w:szCs w:val="18"/>
              </w:rPr>
              <m:t>is</m:t>
            </m:r>
            <m:r>
              <w:rPr>
                <w:rFonts w:ascii="Cambria Math" w:hAnsi="Cambria Math" w:cstheme="minorHAnsi"/>
                <w:sz w:val="18"/>
                <w:szCs w:val="18"/>
              </w:rPr>
              <m:t xml:space="preserve"> active</m:t>
            </m:r>
          </m:e>
        </m:d>
        <m:r>
          <w:rPr>
            <w:rFonts w:ascii="Cambria Math" w:hAnsi="Cambria Math" w:cstheme="minorHAnsi"/>
            <w:sz w:val="18"/>
            <w:szCs w:val="18"/>
          </w:rPr>
          <m:t xml:space="preserve"> </m:t>
        </m:r>
      </m:oMath>
      <w:r w:rsidR="000F3F48" w:rsidRPr="00F64A12">
        <w:rPr>
          <w:rFonts w:asciiTheme="minorHAnsi" w:hAnsiTheme="minorHAnsi" w:cstheme="minorHAnsi"/>
          <w:sz w:val="18"/>
          <w:szCs w:val="18"/>
        </w:rPr>
        <w:t>)</w:t>
      </w:r>
      <w:r w:rsidR="00823B01">
        <w:rPr>
          <w:rFonts w:asciiTheme="minorHAnsi" w:hAnsiTheme="minorHAnsi" w:cstheme="minorHAnsi"/>
          <w:sz w:val="18"/>
          <w:szCs w:val="18"/>
        </w:rPr>
        <w:tab/>
      </w:r>
      <w:r w:rsidR="00823B01">
        <w:rPr>
          <w:rFonts w:asciiTheme="minorHAnsi" w:hAnsiTheme="minorHAnsi" w:cstheme="minorHAnsi"/>
          <w:sz w:val="18"/>
          <w:szCs w:val="18"/>
        </w:rPr>
        <w:tab/>
      </w:r>
      <w:r w:rsidR="00823B01">
        <w:rPr>
          <w:rFonts w:asciiTheme="minorHAnsi" w:hAnsiTheme="minorHAnsi" w:cstheme="minorHAnsi"/>
          <w:sz w:val="18"/>
          <w:szCs w:val="18"/>
        </w:rPr>
        <w:tab/>
      </w:r>
      <w:r w:rsidR="00823B01" w:rsidRPr="00E26764">
        <w:rPr>
          <w:rFonts w:asciiTheme="minorHAnsi" w:hAnsiTheme="minorHAnsi" w:cstheme="minorHAnsi"/>
          <w:sz w:val="18"/>
          <w:szCs w:val="18"/>
        </w:rPr>
        <w:t>(iv-b)</w:t>
      </w:r>
    </w:p>
    <w:p w:rsidR="000F3F48"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run!</w:t>
      </w:r>
      <w:r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w:t>
      </w:r>
    </w:p>
    <w:p w:rsidR="000F3F48" w:rsidRDefault="00970274"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sidR="000F3F48" w:rsidRPr="00F64A12">
        <w:rPr>
          <w:rFonts w:asciiTheme="minorHAnsi" w:hAnsiTheme="minorHAnsi" w:cstheme="minorHAnsi"/>
          <w:sz w:val="18"/>
          <w:szCs w:val="18"/>
        </w:rPr>
        <w:t>// first select from right</w:t>
      </w:r>
    </w:p>
    <w:p w:rsidR="000F3F48" w:rsidRDefault="00970274">
      <w:pPr>
        <w:jc w:val="left"/>
        <w:rPr>
          <w:rFonts w:asciiTheme="minorHAnsi" w:hAnsiTheme="minorHAnsi" w:cstheme="minorHAnsi"/>
          <w:sz w:val="18"/>
          <w:szCs w:val="18"/>
        </w:rPr>
      </w:pPr>
      <w:r w:rsidRPr="00F64A12">
        <w:rPr>
          <w:rFonts w:asciiTheme="minorHAnsi" w:hAnsiTheme="minorHAnsi" w:cstheme="minorHAnsi"/>
          <w:sz w:val="18"/>
          <w:szCs w:val="18"/>
        </w:rPr>
        <w:tab/>
      </w:r>
      <w:proofErr w:type="spellStart"/>
      <w:proofErr w:type="gramStart"/>
      <w:r w:rsidR="000F3F48" w:rsidRPr="00F64A12">
        <w:rPr>
          <w:rFonts w:asciiTheme="minorHAnsi" w:hAnsiTheme="minorHAnsi" w:cstheme="minorHAnsi"/>
          <w:b/>
          <w:bCs/>
          <w:sz w:val="18"/>
          <w:szCs w:val="18"/>
        </w:rPr>
        <w:t>elseif</w:t>
      </w:r>
      <w:proofErr w:type="spellEnd"/>
      <w:proofErr w:type="gramEnd"/>
      <w:r w:rsidR="000F3F48"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is not</w:t>
      </w:r>
      <m:oMath>
        <m:r>
          <w:rPr>
            <w:rFonts w:ascii="Cambria Math" w:hAnsi="Cambria Math" w:cstheme="minorHAnsi"/>
            <w:sz w:val="18"/>
            <w:szCs w:val="18"/>
          </w:rPr>
          <m:t xml:space="preserve"> active</m:t>
        </m:r>
      </m:oMath>
      <w:r w:rsidR="000F3F48" w:rsidRPr="00F64A12">
        <w:rPr>
          <w:rFonts w:asciiTheme="minorHAnsi" w:hAnsiTheme="minorHAnsi" w:cstheme="minorHAnsi"/>
          <w:sz w:val="18"/>
          <w:szCs w:val="18"/>
        </w:rPr>
        <w:t>)</w:t>
      </w:r>
      <w:r w:rsidR="00823B01">
        <w:rPr>
          <w:rFonts w:asciiTheme="minorHAnsi" w:hAnsiTheme="minorHAnsi" w:cstheme="minorHAnsi"/>
          <w:sz w:val="18"/>
          <w:szCs w:val="18"/>
        </w:rPr>
        <w:tab/>
      </w:r>
      <w:r w:rsidR="00823B01">
        <w:rPr>
          <w:rFonts w:asciiTheme="minorHAnsi" w:hAnsiTheme="minorHAnsi" w:cstheme="minorHAnsi"/>
          <w:sz w:val="18"/>
          <w:szCs w:val="18"/>
        </w:rPr>
        <w:tab/>
      </w:r>
      <w:r w:rsidR="00823B01">
        <w:rPr>
          <w:rFonts w:asciiTheme="minorHAnsi" w:hAnsiTheme="minorHAnsi" w:cstheme="minorHAnsi"/>
          <w:sz w:val="18"/>
          <w:szCs w:val="18"/>
        </w:rPr>
        <w:tab/>
      </w:r>
      <w:r w:rsidR="00823B01">
        <w:rPr>
          <w:rFonts w:asciiTheme="minorHAnsi" w:hAnsiTheme="minorHAnsi" w:cstheme="minorHAnsi"/>
          <w:sz w:val="18"/>
          <w:szCs w:val="18"/>
        </w:rPr>
        <w:tab/>
      </w:r>
      <w:r w:rsidR="00823B01">
        <w:rPr>
          <w:rFonts w:asciiTheme="minorHAnsi" w:hAnsiTheme="minorHAnsi" w:cstheme="minorHAnsi"/>
          <w:sz w:val="18"/>
          <w:szCs w:val="18"/>
        </w:rPr>
        <w:tab/>
      </w:r>
      <w:r w:rsidR="00823B01" w:rsidRPr="00E26764">
        <w:rPr>
          <w:rFonts w:asciiTheme="minorHAnsi" w:hAnsiTheme="minorHAnsi" w:cstheme="minorHAnsi"/>
          <w:sz w:val="18"/>
          <w:szCs w:val="18"/>
        </w:rPr>
        <w:t>(iv-c)</w:t>
      </w:r>
    </w:p>
    <w:p w:rsidR="000F3F48" w:rsidRDefault="00970274"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do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select_value</w:t>
      </w:r>
      <w:proofErr w:type="spellEnd"/>
      <w:r w:rsidR="000F3F48" w:rsidRPr="00F64A12">
        <w:rPr>
          <w:rFonts w:asciiTheme="minorHAnsi" w:hAnsiTheme="minorHAnsi" w:cstheme="minorHAnsi"/>
          <w:sz w:val="18"/>
          <w:szCs w:val="18"/>
        </w:rPr>
        <w:t xml:space="preserve"> (</w:t>
      </w:r>
      <m:oMath>
        <m:r>
          <w:rPr>
            <w:rFonts w:ascii="Cambria Math" w:hAnsi="Cambria Math" w:cstheme="minorHAnsi"/>
            <w:sz w:val="18"/>
            <w:szCs w:val="18"/>
          </w:rPr>
          <m:t>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i,i+1</m:t>
            </m:r>
          </m:sub>
        </m:sSub>
      </m:oMath>
      <w:r w:rsidR="000F3F48" w:rsidRPr="00F64A12">
        <w:rPr>
          <w:rFonts w:asciiTheme="minorHAnsi" w:hAnsiTheme="minorHAnsi" w:cstheme="minorHAnsi"/>
          <w:sz w:val="18"/>
          <w:szCs w:val="18"/>
        </w:rPr>
        <w:t>);</w:t>
      </w:r>
    </w:p>
    <w:p w:rsidR="000F3F48" w:rsidRDefault="00970274" w:rsidP="00911205">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run!</w:t>
      </w:r>
      <w:r w:rsidR="000F3F48"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w:t>
      </w:r>
    </w:p>
    <w:p w:rsidR="000F3F48" w:rsidRDefault="00970274"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do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schedule_values</w:t>
      </w:r>
      <w:proofErr w:type="spellEnd"/>
      <w:r w:rsidR="000F3F48" w:rsidRPr="00F64A12">
        <w:rPr>
          <w:rFonts w:asciiTheme="minorHAnsi" w:hAnsiTheme="minorHAnsi" w:cstheme="minorHAnsi"/>
          <w:sz w:val="18"/>
          <w:szCs w:val="18"/>
        </w:rPr>
        <w:t>;</w:t>
      </w:r>
    </w:p>
    <w:p w:rsidR="000F3F48" w:rsidRDefault="00696745"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sidR="000F3F48" w:rsidRPr="00F64A12">
        <w:rPr>
          <w:rFonts w:asciiTheme="minorHAnsi" w:hAnsiTheme="minorHAnsi" w:cstheme="minorHAnsi"/>
          <w:sz w:val="18"/>
          <w:szCs w:val="18"/>
        </w:rPr>
        <w:t>// second select from left</w:t>
      </w:r>
    </w:p>
    <w:p w:rsidR="000F3F48" w:rsidRDefault="00696745">
      <w:pPr>
        <w:jc w:val="left"/>
        <w:rPr>
          <w:rFonts w:asciiTheme="minorHAnsi" w:hAnsiTheme="minorHAnsi" w:cstheme="minorHAnsi"/>
          <w:sz w:val="18"/>
          <w:szCs w:val="18"/>
        </w:rPr>
      </w:pPr>
      <w:r w:rsidRPr="00F64A12">
        <w:rPr>
          <w:rFonts w:asciiTheme="minorHAnsi" w:hAnsiTheme="minorHAnsi" w:cstheme="minorHAnsi"/>
          <w:sz w:val="18"/>
          <w:szCs w:val="18"/>
        </w:rPr>
        <w:tab/>
      </w:r>
      <w:proofErr w:type="spellStart"/>
      <w:proofErr w:type="gramStart"/>
      <w:r w:rsidR="000F3F48" w:rsidRPr="00F64A12">
        <w:rPr>
          <w:rFonts w:asciiTheme="minorHAnsi" w:hAnsiTheme="minorHAnsi" w:cstheme="minorHAnsi"/>
          <w:b/>
          <w:bCs/>
          <w:sz w:val="18"/>
          <w:szCs w:val="18"/>
        </w:rPr>
        <w:t>elseif</w:t>
      </w:r>
      <w:proofErr w:type="spellEnd"/>
      <w:proofErr w:type="gramEnd"/>
      <w:r w:rsidR="000F3F48"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is not</w:t>
      </w:r>
      <m:oMath>
        <m:r>
          <w:rPr>
            <w:rFonts w:ascii="Cambria Math" w:hAnsi="Cambria Math" w:cstheme="minorHAnsi"/>
            <w:sz w:val="18"/>
            <w:szCs w:val="18"/>
          </w:rPr>
          <m:t xml:space="preserve"> active</m:t>
        </m:r>
      </m:oMath>
      <w:r w:rsidR="000F3F48" w:rsidRPr="00F64A12">
        <w:rPr>
          <w:rFonts w:asciiTheme="minorHAnsi" w:hAnsiTheme="minorHAnsi" w:cstheme="minorHAnsi"/>
          <w:sz w:val="18"/>
          <w:szCs w:val="18"/>
        </w:rPr>
        <w:t>)</w:t>
      </w:r>
      <w:r w:rsidR="00343EA2">
        <w:rPr>
          <w:rFonts w:asciiTheme="minorHAnsi" w:hAnsiTheme="minorHAnsi" w:cstheme="minorHAnsi"/>
          <w:sz w:val="18"/>
          <w:szCs w:val="18"/>
        </w:rPr>
        <w:tab/>
      </w:r>
      <w:r w:rsidR="00823B01">
        <w:rPr>
          <w:rFonts w:asciiTheme="minorHAnsi" w:hAnsiTheme="minorHAnsi" w:cstheme="minorHAnsi"/>
          <w:sz w:val="18"/>
          <w:szCs w:val="18"/>
        </w:rPr>
        <w:tab/>
      </w:r>
      <w:r w:rsidR="00823B01">
        <w:rPr>
          <w:rFonts w:asciiTheme="minorHAnsi" w:hAnsiTheme="minorHAnsi" w:cstheme="minorHAnsi"/>
          <w:sz w:val="18"/>
          <w:szCs w:val="18"/>
        </w:rPr>
        <w:tab/>
      </w:r>
      <w:r w:rsidR="00823B01">
        <w:rPr>
          <w:rFonts w:asciiTheme="minorHAnsi" w:hAnsiTheme="minorHAnsi" w:cstheme="minorHAnsi"/>
          <w:sz w:val="18"/>
          <w:szCs w:val="18"/>
        </w:rPr>
        <w:tab/>
      </w:r>
      <w:r w:rsidR="00823B01">
        <w:rPr>
          <w:rFonts w:asciiTheme="minorHAnsi" w:hAnsiTheme="minorHAnsi" w:cstheme="minorHAnsi"/>
          <w:sz w:val="18"/>
          <w:szCs w:val="18"/>
        </w:rPr>
        <w:tab/>
      </w:r>
      <w:r w:rsidR="00823B01" w:rsidRPr="00E26764">
        <w:rPr>
          <w:rFonts w:asciiTheme="minorHAnsi" w:hAnsiTheme="minorHAnsi" w:cstheme="minorHAnsi"/>
          <w:sz w:val="18"/>
          <w:szCs w:val="18"/>
        </w:rPr>
        <w:t>(iv-d)</w:t>
      </w:r>
    </w:p>
    <w:p w:rsidR="000F3F48" w:rsidRDefault="00696745"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do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select_value</w:t>
      </w:r>
      <w:proofErr w:type="spellEnd"/>
      <w:r w:rsidR="000F3F48" w:rsidRPr="00F64A12">
        <w:rPr>
          <w:rFonts w:asciiTheme="minorHAnsi" w:hAnsiTheme="minorHAnsi" w:cstheme="minorHAnsi"/>
          <w:sz w:val="18"/>
          <w:szCs w:val="18"/>
        </w:rPr>
        <w:t xml:space="preserve"> (</w:t>
      </w:r>
      <m:oMath>
        <m:r>
          <w:rPr>
            <w:rFonts w:ascii="Cambria Math" w:hAnsi="Cambria Math" w:cstheme="minorHAnsi"/>
            <w:sz w:val="18"/>
            <w:szCs w:val="18"/>
          </w:rPr>
          <m:t>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i-1,i</m:t>
            </m:r>
          </m:sub>
        </m:sSub>
      </m:oMath>
      <w:r w:rsidR="000F3F48" w:rsidRPr="00F64A12">
        <w:rPr>
          <w:rFonts w:asciiTheme="minorHAnsi" w:hAnsiTheme="minorHAnsi" w:cstheme="minorHAnsi"/>
          <w:sz w:val="18"/>
          <w:szCs w:val="18"/>
        </w:rPr>
        <w:t>);</w:t>
      </w:r>
    </w:p>
    <w:p w:rsidR="000F3F48" w:rsidRDefault="00696745" w:rsidP="008E75E3">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run!</w:t>
      </w:r>
      <w:r w:rsidR="000F3F48"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0F3F48" w:rsidRPr="00F64A12">
        <w:rPr>
          <w:rFonts w:asciiTheme="minorHAnsi" w:hAnsiTheme="minorHAnsi" w:cstheme="minorHAnsi"/>
          <w:sz w:val="18"/>
          <w:szCs w:val="18"/>
        </w:rPr>
        <w:t>;</w:t>
      </w:r>
    </w:p>
    <w:p w:rsidR="000F3F48" w:rsidRDefault="00696745"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do</w:t>
      </w:r>
      <w:proofErr w:type="gramEnd"/>
      <w:r w:rsidR="000F3F48" w:rsidRPr="00F64A12">
        <w:rPr>
          <w:rFonts w:asciiTheme="minorHAnsi" w:hAnsiTheme="minorHAnsi" w:cstheme="minorHAnsi"/>
          <w:b/>
          <w:bCs/>
          <w:sz w:val="18"/>
          <w:szCs w:val="18"/>
        </w:rPr>
        <w:t xml:space="preserve"> </w:t>
      </w:r>
      <w:proofErr w:type="spellStart"/>
      <w:r w:rsidR="000F3F48" w:rsidRPr="00F64A12">
        <w:rPr>
          <w:rFonts w:asciiTheme="minorHAnsi" w:hAnsiTheme="minorHAnsi" w:cstheme="minorHAnsi"/>
          <w:b/>
          <w:bCs/>
          <w:sz w:val="18"/>
          <w:szCs w:val="18"/>
        </w:rPr>
        <w:t>schedule_values</w:t>
      </w:r>
      <w:proofErr w:type="spellEnd"/>
      <w:r w:rsidR="000F3F48" w:rsidRPr="00F64A12">
        <w:rPr>
          <w:rFonts w:asciiTheme="minorHAnsi" w:hAnsiTheme="minorHAnsi" w:cstheme="minorHAnsi"/>
          <w:sz w:val="18"/>
          <w:szCs w:val="18"/>
        </w:rPr>
        <w:t>;</w:t>
      </w:r>
    </w:p>
    <w:p w:rsidR="000F3F48" w:rsidRPr="00F64A12" w:rsidRDefault="00696745" w:rsidP="00AF1FE8">
      <w:pPr>
        <w:jc w:val="left"/>
        <w:rPr>
          <w:rFonts w:asciiTheme="minorHAnsi" w:hAnsiTheme="minorHAnsi" w:cstheme="minorHAnsi"/>
          <w:sz w:val="18"/>
          <w:szCs w:val="18"/>
        </w:rPr>
      </w:pPr>
      <w:r w:rsidRPr="00F64A12">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end</w:t>
      </w:r>
      <w:proofErr w:type="gramEnd"/>
      <w:r w:rsidR="000F3F48" w:rsidRPr="00F64A12">
        <w:rPr>
          <w:rFonts w:asciiTheme="minorHAnsi" w:hAnsiTheme="minorHAnsi" w:cstheme="minorHAnsi"/>
          <w:b/>
          <w:bCs/>
          <w:sz w:val="18"/>
          <w:szCs w:val="18"/>
        </w:rPr>
        <w:t xml:space="preserve"> do</w:t>
      </w:r>
      <w:r w:rsidR="000F3F48" w:rsidRPr="00F64A12">
        <w:rPr>
          <w:rFonts w:asciiTheme="minorHAnsi" w:hAnsiTheme="minorHAnsi" w:cstheme="minorHAnsi"/>
          <w:sz w:val="18"/>
          <w:szCs w:val="18"/>
        </w:rPr>
        <w:t>;</w:t>
      </w:r>
    </w:p>
    <w:p w:rsidR="000F3F48" w:rsidRDefault="000F3F48" w:rsidP="007C78C5">
      <w:pPr>
        <w:jc w:val="left"/>
        <w:rPr>
          <w:rFonts w:asciiTheme="minorHAnsi" w:hAnsiTheme="minorHAnsi" w:cstheme="minorHAnsi"/>
          <w:b/>
          <w:bCs/>
          <w:sz w:val="18"/>
          <w:szCs w:val="18"/>
        </w:rPr>
      </w:pP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oMath>
      <w:r w:rsidRPr="00F64A12">
        <w:rPr>
          <w:rFonts w:asciiTheme="minorHAnsi" w:hAnsiTheme="minorHAnsi" w:cstheme="minorHAnsi"/>
          <w:sz w:val="18"/>
          <w:szCs w:val="18"/>
        </w:rPr>
        <w:t>is</w:t>
      </w:r>
      <m:oMath>
        <m:r>
          <w:rPr>
            <w:rFonts w:ascii="Cambria Math" w:hAnsi="Cambria Math" w:cstheme="minorHAnsi"/>
            <w:sz w:val="18"/>
            <w:szCs w:val="18"/>
          </w:rPr>
          <m:t xml:space="preserve"> passive</m:t>
        </m:r>
      </m:oMath>
      <w:r w:rsidRPr="00F64A12">
        <w:rPr>
          <w:rFonts w:asciiTheme="minorHAnsi" w:hAnsiTheme="minorHAnsi" w:cstheme="minorHAnsi"/>
          <w:sz w:val="18"/>
          <w:szCs w:val="18"/>
        </w:rPr>
        <w:t>)</w:t>
      </w:r>
      <w:r w:rsidR="00F208E8">
        <w:rPr>
          <w:rFonts w:asciiTheme="minorHAnsi" w:hAnsiTheme="minorHAnsi" w:cstheme="minorHAnsi"/>
          <w:sz w:val="18"/>
          <w:szCs w:val="18"/>
        </w:rPr>
        <w:tab/>
      </w:r>
      <w:r w:rsidR="00F208E8">
        <w:rPr>
          <w:rFonts w:asciiTheme="minorHAnsi" w:hAnsiTheme="minorHAnsi" w:cstheme="minorHAnsi"/>
          <w:sz w:val="18"/>
          <w:szCs w:val="18"/>
        </w:rPr>
        <w:tab/>
      </w:r>
      <w:r w:rsidR="00F208E8">
        <w:rPr>
          <w:rFonts w:asciiTheme="minorHAnsi" w:hAnsiTheme="minorHAnsi" w:cstheme="minorHAnsi"/>
          <w:sz w:val="18"/>
          <w:szCs w:val="18"/>
        </w:rPr>
        <w:tab/>
      </w:r>
      <w:r w:rsidR="00F208E8">
        <w:rPr>
          <w:rFonts w:asciiTheme="minorHAnsi" w:hAnsiTheme="minorHAnsi" w:cstheme="minorHAnsi"/>
          <w:sz w:val="18"/>
          <w:szCs w:val="18"/>
        </w:rPr>
        <w:tab/>
      </w:r>
      <w:r w:rsidR="00F208E8">
        <w:rPr>
          <w:rFonts w:asciiTheme="minorHAnsi" w:hAnsiTheme="minorHAnsi" w:cstheme="minorHAnsi"/>
          <w:sz w:val="18"/>
          <w:szCs w:val="18"/>
        </w:rPr>
        <w:tab/>
      </w:r>
      <w:r w:rsidR="00823B01">
        <w:rPr>
          <w:rFonts w:asciiTheme="minorHAnsi" w:hAnsiTheme="minorHAnsi" w:cstheme="minorHAnsi"/>
          <w:sz w:val="18"/>
          <w:szCs w:val="18"/>
        </w:rPr>
        <w:tab/>
      </w:r>
      <w:r w:rsidR="00F208E8" w:rsidRPr="00F208E8">
        <w:rPr>
          <w:rFonts w:asciiTheme="minorHAnsi" w:hAnsiTheme="minorHAnsi" w:cstheme="minorHAnsi"/>
          <w:b/>
          <w:bCs/>
          <w:sz w:val="18"/>
          <w:szCs w:val="18"/>
        </w:rPr>
        <w:t>(</w:t>
      </w:r>
      <w:r w:rsidR="007C78C5">
        <w:rPr>
          <w:rFonts w:asciiTheme="minorHAnsi" w:hAnsiTheme="minorHAnsi" w:cstheme="minorHAnsi"/>
          <w:b/>
          <w:bCs/>
          <w:sz w:val="18"/>
          <w:szCs w:val="18"/>
        </w:rPr>
        <w:t>v</w:t>
      </w:r>
      <w:r w:rsidR="00F208E8" w:rsidRPr="00F208E8">
        <w:rPr>
          <w:rFonts w:asciiTheme="minorHAnsi" w:hAnsiTheme="minorHAnsi" w:cstheme="minorHAnsi"/>
          <w:b/>
          <w:bCs/>
          <w:sz w:val="18"/>
          <w:szCs w:val="18"/>
        </w:rPr>
        <w:t>)</w:t>
      </w:r>
    </w:p>
    <w:p w:rsidR="000F3F48" w:rsidRDefault="00246253"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sidR="000F3F48" w:rsidRPr="00F64A12">
        <w:rPr>
          <w:rFonts w:asciiTheme="minorHAnsi" w:hAnsiTheme="minorHAnsi" w:cstheme="minorHAnsi"/>
          <w:sz w:val="18"/>
          <w:szCs w:val="18"/>
        </w:rPr>
        <w:t xml:space="preserve">// check if still </w:t>
      </w:r>
      <w:r w:rsidR="00675DC3">
        <w:rPr>
          <w:rFonts w:asciiTheme="minorHAnsi" w:hAnsiTheme="minorHAnsi" w:cstheme="minorHAnsi"/>
          <w:sz w:val="18"/>
          <w:szCs w:val="18"/>
        </w:rPr>
        <w:t xml:space="preserve">any neighbor </w:t>
      </w:r>
      <w:r w:rsidR="000F3F48" w:rsidRPr="00F64A12">
        <w:rPr>
          <w:rFonts w:asciiTheme="minorHAnsi" w:hAnsiTheme="minorHAnsi" w:cstheme="minorHAnsi"/>
          <w:sz w:val="18"/>
          <w:szCs w:val="18"/>
        </w:rPr>
        <w:t>agent is being in active state</w:t>
      </w:r>
    </w:p>
    <w:p w:rsidR="009B28A4" w:rsidRDefault="00246253">
      <w:pPr>
        <w:jc w:val="left"/>
        <w:rPr>
          <w:rFonts w:asciiTheme="minorHAnsi" w:hAnsiTheme="minorHAnsi" w:cstheme="minorHAnsi"/>
          <w:b/>
          <w:bCs/>
          <w:sz w:val="18"/>
          <w:szCs w:val="18"/>
        </w:rPr>
      </w:pPr>
      <w:r w:rsidRPr="00F64A12">
        <w:rPr>
          <w:rFonts w:asciiTheme="minorHAnsi" w:hAnsiTheme="minorHAnsi" w:cstheme="minorHAnsi"/>
          <w:sz w:val="18"/>
          <w:szCs w:val="18"/>
        </w:rPr>
        <w:tab/>
      </w:r>
      <w:proofErr w:type="gramStart"/>
      <w:r w:rsidR="009B28A4" w:rsidRPr="00F64A12">
        <w:rPr>
          <w:rFonts w:asciiTheme="minorHAnsi" w:hAnsiTheme="minorHAnsi" w:cstheme="minorHAnsi"/>
          <w:b/>
          <w:bCs/>
          <w:sz w:val="18"/>
          <w:szCs w:val="18"/>
        </w:rPr>
        <w:t>if</w:t>
      </w:r>
      <w:proofErr w:type="gramEnd"/>
      <w:r w:rsidR="009B28A4" w:rsidRPr="00F64A12">
        <w:rPr>
          <w:rFonts w:asciiTheme="minorHAnsi" w:hAnsiTheme="minorHAnsi" w:cstheme="minorHAnsi"/>
          <w:b/>
          <w:bCs/>
          <w:sz w:val="18"/>
          <w:szCs w:val="18"/>
        </w:rPr>
        <w:t xml:space="preserve"> </w:t>
      </w:r>
      <w:r w:rsidR="009B28A4"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009B28A4" w:rsidRPr="00F64A12">
        <w:rPr>
          <w:rFonts w:asciiTheme="minorHAnsi" w:hAnsiTheme="minorHAnsi" w:cstheme="minorHAnsi"/>
          <w:sz w:val="18"/>
          <w:szCs w:val="18"/>
        </w:rPr>
        <w:t xml:space="preserve"> is </w:t>
      </w:r>
      <m:oMath>
        <m:r>
          <w:rPr>
            <w:rFonts w:ascii="Cambria Math" w:hAnsi="Cambria Math" w:cstheme="minorHAnsi"/>
            <w:sz w:val="18"/>
            <w:szCs w:val="18"/>
          </w:rPr>
          <m:t>active</m:t>
        </m:r>
      </m:oMath>
      <w:r w:rsidR="009B28A4" w:rsidRPr="00F64A12">
        <w:rPr>
          <w:rFonts w:asciiTheme="minorHAnsi" w:hAnsiTheme="minorHAnsi" w:cstheme="minorHAnsi"/>
          <w:sz w:val="18"/>
          <w:szCs w:val="18"/>
        </w:rPr>
        <w:t>)</w:t>
      </w:r>
      <w:r w:rsidR="009B28A4" w:rsidRPr="00F64A12">
        <w:rPr>
          <w:rFonts w:asciiTheme="minorHAnsi" w:hAnsiTheme="minorHAnsi" w:cstheme="minorHAnsi"/>
          <w:b/>
          <w:bCs/>
          <w:sz w:val="18"/>
          <w:szCs w:val="18"/>
        </w:rPr>
        <w:t xml:space="preserve"> do</w:t>
      </w:r>
      <w:r w:rsidR="009B28A4">
        <w:rPr>
          <w:rFonts w:asciiTheme="minorHAnsi" w:hAnsiTheme="minorHAnsi" w:cstheme="minorHAnsi"/>
          <w:b/>
          <w:bCs/>
          <w:sz w:val="18"/>
          <w:szCs w:val="18"/>
        </w:rPr>
        <w:tab/>
      </w:r>
      <w:r w:rsidR="009B28A4">
        <w:rPr>
          <w:rFonts w:asciiTheme="minorHAnsi" w:hAnsiTheme="minorHAnsi" w:cstheme="minorHAnsi"/>
          <w:sz w:val="18"/>
          <w:szCs w:val="18"/>
        </w:rPr>
        <w:t>// first right then left</w:t>
      </w:r>
      <w:r w:rsidR="009B28A4">
        <w:rPr>
          <w:rFonts w:asciiTheme="minorHAnsi" w:hAnsiTheme="minorHAnsi" w:cstheme="minorHAnsi"/>
          <w:b/>
          <w:bCs/>
          <w:sz w:val="18"/>
          <w:szCs w:val="18"/>
        </w:rPr>
        <w:tab/>
      </w:r>
      <w:r w:rsidR="009B28A4">
        <w:rPr>
          <w:rFonts w:asciiTheme="minorHAnsi" w:hAnsiTheme="minorHAnsi" w:cstheme="minorHAnsi"/>
          <w:b/>
          <w:bCs/>
          <w:sz w:val="18"/>
          <w:szCs w:val="18"/>
        </w:rPr>
        <w:tab/>
      </w:r>
      <w:r w:rsidR="009B28A4" w:rsidRPr="00E26764">
        <w:rPr>
          <w:rFonts w:asciiTheme="minorHAnsi" w:hAnsiTheme="minorHAnsi" w:cstheme="minorHAnsi"/>
          <w:sz w:val="18"/>
          <w:szCs w:val="18"/>
        </w:rPr>
        <w:t>(v-a)</w:t>
      </w:r>
    </w:p>
    <w:p w:rsidR="009B28A4" w:rsidRDefault="009B28A4">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 xml:space="preserve">run!,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w:t>
      </w:r>
    </w:p>
    <w:p w:rsidR="009B28A4" w:rsidRDefault="009B28A4">
      <w:pPr>
        <w:jc w:val="left"/>
        <w:rPr>
          <w:rFonts w:asciiTheme="minorHAnsi" w:hAnsiTheme="minorHAnsi" w:cstheme="minorHAnsi"/>
          <w:b/>
          <w:bCs/>
          <w:sz w:val="18"/>
          <w:szCs w:val="18"/>
        </w:rPr>
      </w:pPr>
      <w:r w:rsidRPr="00F64A12">
        <w:rPr>
          <w:rFonts w:asciiTheme="minorHAnsi" w:hAnsiTheme="minorHAnsi" w:cstheme="minorHAnsi"/>
          <w:sz w:val="18"/>
          <w:szCs w:val="18"/>
        </w:rPr>
        <w:tab/>
      </w:r>
      <w:proofErr w:type="spellStart"/>
      <w:proofErr w:type="gramStart"/>
      <w:r w:rsidR="002E001B" w:rsidRPr="00E26764">
        <w:rPr>
          <w:rFonts w:asciiTheme="minorHAnsi" w:hAnsiTheme="minorHAnsi" w:cstheme="minorHAnsi"/>
          <w:b/>
          <w:bCs/>
          <w:sz w:val="18"/>
          <w:szCs w:val="18"/>
        </w:rPr>
        <w:t>else</w:t>
      </w:r>
      <w:r w:rsidRPr="00F64A12">
        <w:rPr>
          <w:rFonts w:asciiTheme="minorHAnsi" w:hAnsiTheme="minorHAnsi" w:cstheme="minorHAnsi"/>
          <w:b/>
          <w:bCs/>
          <w:sz w:val="18"/>
          <w:szCs w:val="18"/>
        </w:rPr>
        <w:t>if</w:t>
      </w:r>
      <w:proofErr w:type="spellEnd"/>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 xml:space="preserve"> is </w:t>
      </w:r>
      <m:oMath>
        <m:r>
          <w:rPr>
            <w:rFonts w:ascii="Cambria Math" w:hAnsi="Cambria Math" w:cstheme="minorHAnsi"/>
            <w:sz w:val="18"/>
            <w:szCs w:val="18"/>
          </w:rPr>
          <m:t>active</m:t>
        </m:r>
      </m:oMath>
      <w:r w:rsidRPr="00F64A12">
        <w:rPr>
          <w:rFonts w:asciiTheme="minorHAnsi" w:hAnsiTheme="minorHAnsi" w:cstheme="minorHAnsi"/>
          <w:sz w:val="18"/>
          <w:szCs w:val="18"/>
        </w:rPr>
        <w:t>)</w:t>
      </w:r>
      <w:r w:rsidRPr="00F64A12">
        <w:rPr>
          <w:rFonts w:asciiTheme="minorHAnsi" w:hAnsiTheme="minorHAnsi" w:cstheme="minorHAnsi"/>
          <w:b/>
          <w:bCs/>
          <w:sz w:val="18"/>
          <w:szCs w:val="18"/>
        </w:rPr>
        <w:t xml:space="preserve"> do</w:t>
      </w:r>
      <w:r>
        <w:rPr>
          <w:rFonts w:asciiTheme="minorHAnsi" w:hAnsiTheme="minorHAnsi" w:cstheme="minorHAnsi"/>
          <w:b/>
          <w:bCs/>
          <w:sz w:val="18"/>
          <w:szCs w:val="18"/>
        </w:rPr>
        <w:tab/>
      </w:r>
      <w:r>
        <w:rPr>
          <w:rFonts w:asciiTheme="minorHAnsi" w:hAnsiTheme="minorHAnsi" w:cstheme="minorHAnsi"/>
          <w:b/>
          <w:bCs/>
          <w:sz w:val="18"/>
          <w:szCs w:val="18"/>
        </w:rPr>
        <w:tab/>
      </w:r>
      <w:r>
        <w:rPr>
          <w:rFonts w:asciiTheme="minorHAnsi" w:hAnsiTheme="minorHAnsi" w:cstheme="minorHAnsi"/>
          <w:b/>
          <w:bCs/>
          <w:sz w:val="18"/>
          <w:szCs w:val="18"/>
        </w:rPr>
        <w:tab/>
      </w:r>
      <w:r>
        <w:rPr>
          <w:rFonts w:asciiTheme="minorHAnsi" w:hAnsiTheme="minorHAnsi" w:cstheme="minorHAnsi"/>
          <w:b/>
          <w:bCs/>
          <w:sz w:val="18"/>
          <w:szCs w:val="18"/>
        </w:rPr>
        <w:tab/>
      </w:r>
      <w:r>
        <w:rPr>
          <w:rFonts w:asciiTheme="minorHAnsi" w:hAnsiTheme="minorHAnsi" w:cstheme="minorHAnsi"/>
          <w:b/>
          <w:bCs/>
          <w:sz w:val="18"/>
          <w:szCs w:val="18"/>
        </w:rPr>
        <w:tab/>
      </w:r>
      <w:r w:rsidRPr="00E26764">
        <w:rPr>
          <w:rFonts w:asciiTheme="minorHAnsi" w:hAnsiTheme="minorHAnsi" w:cstheme="minorHAnsi"/>
          <w:sz w:val="18"/>
          <w:szCs w:val="18"/>
        </w:rPr>
        <w:t>(v-</w:t>
      </w:r>
      <w:r w:rsidR="00936E03" w:rsidRPr="00E26764">
        <w:rPr>
          <w:rFonts w:asciiTheme="minorHAnsi" w:hAnsiTheme="minorHAnsi" w:cstheme="minorHAnsi"/>
          <w:sz w:val="18"/>
          <w:szCs w:val="18"/>
        </w:rPr>
        <w:t>b</w:t>
      </w:r>
      <w:r w:rsidRPr="00E26764">
        <w:rPr>
          <w:rFonts w:asciiTheme="minorHAnsi" w:hAnsiTheme="minorHAnsi" w:cstheme="minorHAnsi"/>
          <w:sz w:val="18"/>
          <w:szCs w:val="18"/>
        </w:rPr>
        <w:t>)</w:t>
      </w:r>
    </w:p>
    <w:p w:rsidR="009B28A4" w:rsidRDefault="009B28A4">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 xml:space="preserve">run!,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w:t>
      </w:r>
    </w:p>
    <w:p w:rsidR="000F3F48" w:rsidRDefault="009B28A4" w:rsidP="009B28A4">
      <w:pPr>
        <w:jc w:val="left"/>
        <w:rPr>
          <w:rFonts w:asciiTheme="minorHAnsi" w:hAnsiTheme="minorHAnsi" w:cstheme="minorHAnsi"/>
          <w:sz w:val="18"/>
          <w:szCs w:val="18"/>
        </w:rPr>
      </w:pPr>
      <w:r w:rsidRPr="00F64A12">
        <w:rPr>
          <w:rFonts w:asciiTheme="minorHAnsi" w:hAnsiTheme="minorHAnsi" w:cstheme="minorHAnsi"/>
          <w:sz w:val="18"/>
          <w:szCs w:val="18"/>
        </w:rPr>
        <w:tab/>
      </w:r>
      <w:r w:rsidR="000F3F48" w:rsidRPr="00F64A12">
        <w:rPr>
          <w:rFonts w:asciiTheme="minorHAnsi" w:hAnsiTheme="minorHAnsi" w:cstheme="minorHAnsi"/>
          <w:sz w:val="18"/>
          <w:szCs w:val="18"/>
        </w:rPr>
        <w:t xml:space="preserve">// check if all neighbors has no possible value and </w:t>
      </w:r>
      <w:r w:rsidR="004508CF">
        <w:rPr>
          <w:rFonts w:asciiTheme="minorHAnsi" w:hAnsiTheme="minorHAnsi" w:cstheme="minorHAnsi"/>
          <w:sz w:val="18"/>
          <w:szCs w:val="18"/>
        </w:rPr>
        <w:t xml:space="preserve">check </w:t>
      </w:r>
      <w:r w:rsidR="000F3F48" w:rsidRPr="00F64A12">
        <w:rPr>
          <w:rFonts w:asciiTheme="minorHAnsi" w:hAnsiTheme="minorHAnsi" w:cstheme="minorHAnsi"/>
          <w:sz w:val="18"/>
          <w:szCs w:val="18"/>
        </w:rPr>
        <w:t>problem’s consistency</w:t>
      </w:r>
    </w:p>
    <w:p w:rsidR="000F3F48" w:rsidRDefault="00246253">
      <w:pPr>
        <w:jc w:val="left"/>
        <w:rPr>
          <w:rFonts w:asciiTheme="minorHAnsi" w:hAnsiTheme="minorHAnsi" w:cstheme="minorHAnsi"/>
          <w:sz w:val="18"/>
          <w:szCs w:val="18"/>
        </w:rPr>
      </w:pPr>
      <w:r w:rsidRPr="00F64A12">
        <w:rPr>
          <w:rFonts w:asciiTheme="minorHAnsi" w:hAnsiTheme="minorHAnsi" w:cstheme="minorHAnsi"/>
          <w:sz w:val="18"/>
          <w:szCs w:val="18"/>
        </w:rPr>
        <w:tab/>
      </w:r>
      <w:proofErr w:type="spellStart"/>
      <w:proofErr w:type="gramStart"/>
      <w:r w:rsidR="000F3F48" w:rsidRPr="00F64A12">
        <w:rPr>
          <w:rFonts w:asciiTheme="minorHAnsi" w:hAnsiTheme="minorHAnsi" w:cstheme="minorHAnsi"/>
          <w:b/>
          <w:bCs/>
          <w:sz w:val="18"/>
          <w:szCs w:val="18"/>
        </w:rPr>
        <w:t>elseif</w:t>
      </w:r>
      <w:proofErr w:type="spellEnd"/>
      <w:proofErr w:type="gramEnd"/>
      <w:r w:rsidR="000F3F48" w:rsidRPr="00F64A12">
        <w:rPr>
          <w:rFonts w:asciiTheme="minorHAnsi" w:hAnsiTheme="minorHAnsi" w:cstheme="minorHAnsi"/>
          <w:sz w:val="18"/>
          <w:szCs w:val="18"/>
        </w:rPr>
        <w:t xml:space="preserve"> (</w:t>
      </w:r>
      <w:r w:rsidR="001D5FB9">
        <w:rPr>
          <w:rFonts w:asciiTheme="minorHAnsi" w:hAnsiTheme="minorHAnsi" w:cstheme="minorHAnsi"/>
          <w:sz w:val="18"/>
          <w:szCs w:val="18"/>
        </w:rPr>
        <w:t xml:space="preserve"> </w:t>
      </w:r>
      <m:oMath>
        <m:d>
          <m:dPr>
            <m:ctrlPr>
              <w:rPr>
                <w:rFonts w:ascii="Cambria Math" w:hAnsi="Cambria Math" w:cstheme="minorHAnsi"/>
                <w:i/>
                <w:sz w:val="18"/>
                <w:szCs w:val="18"/>
              </w:rPr>
            </m:ctrlPr>
          </m:dPr>
          <m:e>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i-1,i</m:t>
                </m:r>
              </m:sub>
            </m:sSub>
          </m:e>
        </m:d>
        <m:r>
          <w:rPr>
            <w:rFonts w:ascii="Cambria Math" w:hAnsi="Cambria Math" w:cstheme="minorHAnsi"/>
            <w:sz w:val="18"/>
            <w:szCs w:val="18"/>
          </w:rPr>
          <m:t>∧</m:t>
        </m:r>
        <m:d>
          <m:dPr>
            <m:ctrlPr>
              <w:rPr>
                <w:rFonts w:ascii="Cambria Math" w:hAnsi="Cambria Math" w:cstheme="minorHAnsi"/>
                <w:i/>
                <w:sz w:val="18"/>
                <w:szCs w:val="18"/>
              </w:rPr>
            </m:ctrlPr>
          </m:dPr>
          <m:e>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i,i+1</m:t>
                </m:r>
              </m:sub>
            </m:sSub>
          </m:e>
        </m:d>
        <m:r>
          <w:rPr>
            <w:rFonts w:ascii="Cambria Math" w:hAnsi="Cambria Math" w:cstheme="minorHAnsi"/>
            <w:sz w:val="18"/>
            <w:szCs w:val="18"/>
          </w:rPr>
          <m:t xml:space="preserve"> </m:t>
        </m:r>
      </m:oMath>
      <w:r w:rsidR="000F3F48" w:rsidRPr="00F64A12">
        <w:rPr>
          <w:rFonts w:asciiTheme="minorHAnsi" w:hAnsiTheme="minorHAnsi" w:cstheme="minorHAnsi"/>
          <w:sz w:val="18"/>
          <w:szCs w:val="18"/>
        </w:rPr>
        <w:t xml:space="preserve">) </w:t>
      </w:r>
      <w:r w:rsidR="00F10908">
        <w:rPr>
          <w:rFonts w:asciiTheme="minorHAnsi" w:hAnsiTheme="minorHAnsi" w:cstheme="minorHAnsi"/>
          <w:sz w:val="18"/>
          <w:szCs w:val="18"/>
        </w:rPr>
        <w:tab/>
      </w:r>
      <w:r w:rsidR="00962456">
        <w:rPr>
          <w:rFonts w:asciiTheme="minorHAnsi" w:hAnsiTheme="minorHAnsi" w:cstheme="minorHAnsi"/>
          <w:sz w:val="18"/>
          <w:szCs w:val="18"/>
        </w:rPr>
        <w:tab/>
      </w:r>
      <w:r w:rsidR="00F10908">
        <w:rPr>
          <w:rFonts w:asciiTheme="minorHAnsi" w:hAnsiTheme="minorHAnsi" w:cstheme="minorHAnsi"/>
          <w:sz w:val="18"/>
          <w:szCs w:val="18"/>
        </w:rPr>
        <w:tab/>
      </w:r>
      <w:r w:rsidR="00F10908" w:rsidRPr="00E26764">
        <w:rPr>
          <w:rFonts w:asciiTheme="minorHAnsi" w:hAnsiTheme="minorHAnsi" w:cstheme="minorHAnsi"/>
          <w:sz w:val="18"/>
          <w:szCs w:val="18"/>
        </w:rPr>
        <w:t>(v-</w:t>
      </w:r>
      <w:r w:rsidR="00936E03" w:rsidRPr="00E26764">
        <w:rPr>
          <w:rFonts w:asciiTheme="minorHAnsi" w:hAnsiTheme="minorHAnsi" w:cstheme="minorHAnsi"/>
          <w:sz w:val="18"/>
          <w:szCs w:val="18"/>
        </w:rPr>
        <w:t>c</w:t>
      </w:r>
      <w:r w:rsidR="00F10908" w:rsidRPr="00E26764">
        <w:rPr>
          <w:rFonts w:asciiTheme="minorHAnsi" w:hAnsiTheme="minorHAnsi" w:cstheme="minorHAnsi"/>
          <w:sz w:val="18"/>
          <w:szCs w:val="18"/>
        </w:rPr>
        <w:t>)</w:t>
      </w:r>
    </w:p>
    <w:p w:rsidR="000F3F48" w:rsidRDefault="00246253"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sz w:val="18"/>
          <w:szCs w:val="18"/>
        </w:rPr>
        <w:tab/>
      </w:r>
      <w:r w:rsidR="000F3F48" w:rsidRPr="00F64A12">
        <w:rPr>
          <w:rFonts w:asciiTheme="minorHAnsi" w:hAnsiTheme="minorHAnsi" w:cstheme="minorHAnsi"/>
          <w:sz w:val="18"/>
          <w:szCs w:val="18"/>
        </w:rPr>
        <w:t xml:space="preserve">// check </w:t>
      </w:r>
      <w:proofErr w:type="spellStart"/>
      <w:r w:rsidR="000F3F48" w:rsidRPr="00F64A12">
        <w:rPr>
          <w:rFonts w:asciiTheme="minorHAnsi" w:hAnsiTheme="minorHAnsi" w:cstheme="minorHAnsi"/>
          <w:i/>
          <w:iCs/>
          <w:sz w:val="18"/>
          <w:szCs w:val="18"/>
        </w:rPr>
        <w:t>sub_solution</w:t>
      </w:r>
      <w:proofErr w:type="spellEnd"/>
      <w:r w:rsidR="000F3F48" w:rsidRPr="00F64A12">
        <w:rPr>
          <w:rFonts w:asciiTheme="minorHAnsi" w:hAnsiTheme="minorHAnsi" w:cstheme="minorHAnsi"/>
          <w:sz w:val="18"/>
          <w:szCs w:val="18"/>
        </w:rPr>
        <w:t xml:space="preserve"> consistent with neighbor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oMath>
      <w:r w:rsidR="004D47AF">
        <w:rPr>
          <w:rFonts w:asciiTheme="minorHAnsi" w:hAnsiTheme="minorHAnsi" w:cstheme="minorHAnsi"/>
          <w:sz w:val="18"/>
          <w:szCs w:val="18"/>
        </w:rPr>
        <w:t xml:space="preserve"> – first </w:t>
      </w:r>
      <w:r w:rsidR="004D47AF" w:rsidRPr="00AF1FE8">
        <w:rPr>
          <w:rFonts w:asciiTheme="minorHAnsi" w:hAnsiTheme="minorHAnsi" w:cstheme="minorHAnsi"/>
          <w:i/>
          <w:iCs/>
          <w:sz w:val="18"/>
          <w:szCs w:val="18"/>
        </w:rPr>
        <w:t>left</w:t>
      </w:r>
      <w:r w:rsidR="004D47AF">
        <w:rPr>
          <w:rFonts w:asciiTheme="minorHAnsi" w:hAnsiTheme="minorHAnsi" w:cstheme="minorHAnsi"/>
          <w:sz w:val="18"/>
          <w:szCs w:val="18"/>
        </w:rPr>
        <w:t xml:space="preserve"> then </w:t>
      </w:r>
      <w:r w:rsidR="004D47AF" w:rsidRPr="00AF1FE8">
        <w:rPr>
          <w:rFonts w:asciiTheme="minorHAnsi" w:hAnsiTheme="minorHAnsi" w:cstheme="minorHAnsi"/>
          <w:i/>
          <w:iCs/>
          <w:sz w:val="18"/>
          <w:szCs w:val="18"/>
        </w:rPr>
        <w:t>right</w:t>
      </w:r>
    </w:p>
    <w:p w:rsidR="000F3F48" w:rsidRDefault="00246253">
      <w:pPr>
        <w:jc w:val="left"/>
        <w:rPr>
          <w:rFonts w:asciiTheme="minorHAnsi" w:hAnsiTheme="minorHAnsi" w:cstheme="minorHAnsi"/>
          <w:b/>
          <w:bCs/>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if</w:t>
      </w:r>
      <w:proofErr w:type="gramEnd"/>
      <w:r w:rsidR="000F3F48" w:rsidRPr="00F64A12">
        <w:rPr>
          <w:rFonts w:asciiTheme="minorHAnsi" w:hAnsiTheme="minorHAnsi" w:cstheme="minorHAnsi"/>
          <w:sz w:val="18"/>
          <w:szCs w:val="18"/>
        </w:rPr>
        <w:t xml:space="preserve"> ( </w:t>
      </w:r>
      <m:oMath>
        <m:d>
          <m:dPr>
            <m:begChr m:val="|"/>
            <m:endChr m:val="|"/>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m:e>
        </m:d>
        <m:r>
          <w:rPr>
            <w:rFonts w:ascii="Cambria Math" w:hAnsi="Cambria Math" w:cstheme="minorHAnsi"/>
            <w:sz w:val="18"/>
            <w:szCs w:val="18"/>
          </w:rPr>
          <m:t>&gt;</m:t>
        </m:r>
        <m:sSub>
          <m:sSubPr>
            <m:ctrlPr>
              <w:rPr>
                <w:rFonts w:ascii="Cambria Math" w:hAnsi="Cambria Math" w:cstheme="minorHAnsi"/>
                <w:i/>
                <w:spacing w:val="-1"/>
                <w:sz w:val="18"/>
                <w:szCs w:val="18"/>
              </w:rPr>
            </m:ctrlPr>
          </m:sSubPr>
          <m:e>
            <m:r>
              <w:rPr>
                <w:rFonts w:ascii="Cambria Math" w:hAnsi="Cambria Math" w:cstheme="minorHAnsi"/>
                <w:spacing w:val="-1"/>
                <w:sz w:val="18"/>
                <w:szCs w:val="18"/>
              </w:rPr>
              <m:t>T</m:t>
            </m:r>
          </m:e>
          <m:sub>
            <m:r>
              <w:rPr>
                <w:rFonts w:ascii="Cambria Math" w:hAnsi="Cambria Math" w:cstheme="minorHAnsi"/>
                <w:spacing w:val="-1"/>
                <w:sz w:val="18"/>
                <w:szCs w:val="18"/>
              </w:rPr>
              <m:t>threshold</m:t>
            </m:r>
          </m:sub>
        </m:sSub>
      </m:oMath>
      <w:r w:rsidR="000F3F48" w:rsidRPr="00F64A12">
        <w:rPr>
          <w:rFonts w:asciiTheme="minorHAnsi" w:hAnsiTheme="minorHAnsi" w:cstheme="minorHAnsi"/>
          <w:sz w:val="18"/>
          <w:szCs w:val="18"/>
        </w:rPr>
        <w:t xml:space="preserve"> ) </w:t>
      </w:r>
      <w:r w:rsidR="000F3F48" w:rsidRPr="00F64A12">
        <w:rPr>
          <w:rFonts w:asciiTheme="minorHAnsi" w:hAnsiTheme="minorHAnsi" w:cstheme="minorHAnsi"/>
          <w:b/>
          <w:bCs/>
          <w:sz w:val="18"/>
          <w:szCs w:val="18"/>
        </w:rPr>
        <w:t>do</w:t>
      </w:r>
      <w:r w:rsidR="0022278A">
        <w:rPr>
          <w:rFonts w:asciiTheme="minorHAnsi" w:hAnsiTheme="minorHAnsi" w:cstheme="minorHAnsi"/>
          <w:b/>
          <w:bCs/>
          <w:sz w:val="18"/>
          <w:szCs w:val="18"/>
        </w:rPr>
        <w:tab/>
      </w:r>
      <w:r w:rsidR="0022278A">
        <w:rPr>
          <w:rFonts w:asciiTheme="minorHAnsi" w:hAnsiTheme="minorHAnsi" w:cstheme="minorHAnsi"/>
          <w:b/>
          <w:bCs/>
          <w:sz w:val="18"/>
          <w:szCs w:val="18"/>
        </w:rPr>
        <w:tab/>
      </w:r>
      <w:r w:rsidR="0022278A">
        <w:rPr>
          <w:rFonts w:asciiTheme="minorHAnsi" w:hAnsiTheme="minorHAnsi" w:cstheme="minorHAnsi"/>
          <w:b/>
          <w:bCs/>
          <w:sz w:val="18"/>
          <w:szCs w:val="18"/>
        </w:rPr>
        <w:tab/>
      </w:r>
      <w:r w:rsidR="0022278A" w:rsidRPr="00E26764">
        <w:rPr>
          <w:rFonts w:asciiTheme="minorHAnsi" w:hAnsiTheme="minorHAnsi" w:cstheme="minorHAnsi"/>
          <w:i/>
          <w:iCs/>
          <w:sz w:val="16"/>
          <w:szCs w:val="16"/>
        </w:rPr>
        <w:t>(v-</w:t>
      </w:r>
      <w:r w:rsidR="00936E03" w:rsidRPr="00E26764">
        <w:rPr>
          <w:rFonts w:asciiTheme="minorHAnsi" w:hAnsiTheme="minorHAnsi" w:cstheme="minorHAnsi"/>
          <w:i/>
          <w:iCs/>
          <w:sz w:val="16"/>
          <w:szCs w:val="16"/>
        </w:rPr>
        <w:t>c</w:t>
      </w:r>
      <w:r w:rsidR="0022278A" w:rsidRPr="00E26764">
        <w:rPr>
          <w:rFonts w:asciiTheme="minorHAnsi" w:hAnsiTheme="minorHAnsi" w:cstheme="minorHAnsi"/>
          <w:i/>
          <w:iCs/>
          <w:sz w:val="16"/>
          <w:szCs w:val="16"/>
        </w:rPr>
        <w:t>-1)</w:t>
      </w:r>
    </w:p>
    <w:p w:rsidR="000F3F48" w:rsidRDefault="00246253" w:rsidP="00AF1FE8">
      <w:pPr>
        <w:jc w:val="left"/>
        <w:rPr>
          <w:rFonts w:asciiTheme="minorHAnsi" w:hAnsiTheme="minorHAnsi" w:cstheme="minorHAnsi"/>
          <w:b/>
          <w:bCs/>
          <w:sz w:val="18"/>
          <w:szCs w:val="18"/>
        </w:rPr>
      </w:pPr>
      <w:r w:rsidRPr="00F64A12">
        <w:rPr>
          <w:rFonts w:asciiTheme="minorHAnsi" w:hAnsiTheme="minorHAnsi" w:cstheme="minorHAnsi"/>
          <w:sz w:val="18"/>
          <w:szCs w:val="18"/>
        </w:rPr>
        <w:tab/>
      </w:r>
      <w:r w:rsidR="000F3F48" w:rsidRPr="00F64A12">
        <w:rPr>
          <w:rFonts w:asciiTheme="minorHAnsi" w:hAnsiTheme="minorHAnsi" w:cstheme="minorHAnsi"/>
          <w:sz w:val="18"/>
          <w:szCs w:val="18"/>
        </w:rPr>
        <w:tab/>
      </w:r>
      <w:r w:rsidR="000F3F48" w:rsidRPr="00F64A12">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if</w:t>
      </w:r>
      <w:proofErr w:type="gram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oMath>
      <w:r w:rsidR="000F3F48" w:rsidRPr="00F64A12">
        <w:rPr>
          <w:rFonts w:asciiTheme="minorHAnsi" w:hAnsiTheme="minorHAnsi" w:cstheme="minorHAnsi"/>
          <w:sz w:val="18"/>
          <w:szCs w:val="18"/>
        </w:rPr>
        <w:t xml:space="preserve"> is </w:t>
      </w:r>
      <m:oMath>
        <m:r>
          <w:rPr>
            <w:rFonts w:ascii="Cambria Math" w:hAnsi="Cambria Math" w:cstheme="minorHAnsi"/>
            <w:sz w:val="18"/>
            <w:szCs w:val="18"/>
          </w:rPr>
          <m:t>done!</m:t>
        </m:r>
      </m:oMath>
      <w:r w:rsidR="000F3F48" w:rsidRPr="00F64A12">
        <w:rPr>
          <w:rFonts w:asciiTheme="minorHAnsi" w:hAnsiTheme="minorHAnsi" w:cstheme="minorHAnsi"/>
          <w:sz w:val="18"/>
          <w:szCs w:val="18"/>
        </w:rPr>
        <w:t>)</w:t>
      </w:r>
      <w:r w:rsidR="000F3F48" w:rsidRPr="00F64A12">
        <w:rPr>
          <w:rFonts w:asciiTheme="minorHAnsi" w:hAnsiTheme="minorHAnsi" w:cstheme="minorHAnsi"/>
          <w:b/>
          <w:bCs/>
          <w:sz w:val="18"/>
          <w:szCs w:val="18"/>
        </w:rPr>
        <w:t xml:space="preserve"> do</w:t>
      </w:r>
    </w:p>
    <w:p w:rsidR="000F3F48" w:rsidRDefault="00246253"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r>
        <w:rPr>
          <w:rFonts w:asciiTheme="minorHAnsi" w:hAnsiTheme="minorHAnsi" w:cstheme="minorHAnsi"/>
          <w:b/>
          <w:bCs/>
          <w:sz w:val="18"/>
          <w:szCs w:val="18"/>
        </w:rPr>
        <w:tab/>
      </w:r>
      <w:r w:rsidR="000F3F48" w:rsidRPr="00F64A12">
        <w:rPr>
          <w:rFonts w:asciiTheme="minorHAnsi" w:hAnsiTheme="minorHAnsi" w:cstheme="minorHAnsi"/>
          <w:b/>
          <w:bCs/>
          <w:sz w:val="18"/>
          <w:szCs w:val="18"/>
        </w:rPr>
        <w:tab/>
      </w: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j</m:t>
            </m:r>
          </m:sub>
        </m:sSub>
      </m:oMath>
      <w:r w:rsidR="005E2ECB">
        <w:rPr>
          <w:rFonts w:asciiTheme="minorHAnsi" w:hAnsiTheme="minorHAnsi" w:cstheme="minorHAnsi"/>
          <w:sz w:val="18"/>
          <w:szCs w:val="18"/>
        </w:rPr>
        <w:t xml:space="preserve"> </w:t>
      </w:r>
      <w:r w:rsidR="000F3F48" w:rsidRPr="00F64A12">
        <w:rPr>
          <w:rFonts w:asciiTheme="minorHAnsi" w:hAnsiTheme="minorHAnsi" w:cstheme="minorHAnsi"/>
          <w:sz w:val="18"/>
          <w:szCs w:val="18"/>
        </w:rPr>
        <w:t xml:space="preserve">← </w:t>
      </w:r>
      <m:oMath>
        <m:r>
          <w:rPr>
            <w:rFonts w:ascii="Cambria Math" w:hAnsi="Cambria Math" w:cstheme="minorHAnsi"/>
            <w:sz w:val="18"/>
            <w:szCs w:val="18"/>
          </w:rPr>
          <m:t>passive</m:t>
        </m:r>
      </m:oMath>
      <w:r w:rsidR="000F3F48" w:rsidRPr="00F64A12">
        <w:rPr>
          <w:rFonts w:asciiTheme="minorHAnsi" w:hAnsiTheme="minorHAnsi" w:cstheme="minorHAnsi"/>
          <w:sz w:val="18"/>
          <w:szCs w:val="18"/>
        </w:rPr>
        <w:t>;</w:t>
      </w:r>
    </w:p>
    <w:p w:rsidR="000F3F48" w:rsidRDefault="00246253"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r w:rsidR="00FE1C42">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end</w:t>
      </w:r>
      <w:proofErr w:type="gramEnd"/>
      <w:r w:rsidR="000F3F48" w:rsidRPr="00F64A12">
        <w:rPr>
          <w:rFonts w:asciiTheme="minorHAnsi" w:hAnsiTheme="minorHAnsi" w:cstheme="minorHAnsi"/>
          <w:b/>
          <w:bCs/>
          <w:sz w:val="18"/>
          <w:szCs w:val="18"/>
        </w:rPr>
        <w:t xml:space="preserve"> do</w:t>
      </w:r>
      <w:r w:rsidR="000F3F48" w:rsidRPr="00F64A12">
        <w:rPr>
          <w:rFonts w:asciiTheme="minorHAnsi" w:hAnsiTheme="minorHAnsi" w:cstheme="minorHAnsi"/>
          <w:sz w:val="18"/>
          <w:szCs w:val="18"/>
        </w:rPr>
        <w:t>;</w:t>
      </w:r>
    </w:p>
    <w:p w:rsidR="005A1225" w:rsidRDefault="00246253"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r w:rsidR="005A1225" w:rsidRPr="00F64A12">
        <w:rPr>
          <w:rFonts w:asciiTheme="minorHAnsi" w:hAnsiTheme="minorHAnsi" w:cstheme="minorHAnsi"/>
          <w:sz w:val="18"/>
          <w:szCs w:val="18"/>
        </w:rPr>
        <w:t xml:space="preserve">//request the most </w:t>
      </w:r>
      <w:r w:rsidR="004D47AF">
        <w:rPr>
          <w:rFonts w:asciiTheme="minorHAnsi" w:hAnsiTheme="minorHAnsi" w:cstheme="minorHAnsi"/>
          <w:sz w:val="18"/>
          <w:szCs w:val="18"/>
        </w:rPr>
        <w:t>appropriate</w:t>
      </w:r>
      <w:r w:rsidR="005A1225" w:rsidRPr="00F64A12">
        <w:rPr>
          <w:rFonts w:asciiTheme="minorHAnsi" w:hAnsiTheme="minorHAnsi" w:cstheme="minorHAnsi"/>
          <w:sz w:val="18"/>
          <w:szCs w:val="18"/>
        </w:rPr>
        <w:t xml:space="preserve"> task from neighbor</w:t>
      </w:r>
    </w:p>
    <w:p w:rsidR="000F3F48" w:rsidRDefault="00FD108A"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Pr>
          <w:rFonts w:asciiTheme="minorHAnsi" w:hAnsiTheme="minorHAnsi" w:cstheme="minorHAnsi"/>
          <w:b/>
          <w:bCs/>
          <w:sz w:val="18"/>
          <w:szCs w:val="18"/>
        </w:rPr>
        <w:t>d</w:t>
      </w:r>
      <w:r w:rsidR="000F3F48" w:rsidRPr="00F64A12">
        <w:rPr>
          <w:rFonts w:asciiTheme="minorHAnsi" w:hAnsiTheme="minorHAnsi" w:cstheme="minorHAnsi"/>
          <w:b/>
          <w:bCs/>
          <w:sz w:val="18"/>
          <w:szCs w:val="18"/>
        </w:rPr>
        <w:t>o</w:t>
      </w:r>
      <w:proofErr w:type="gramEnd"/>
      <w:r w:rsidR="000F3F48" w:rsidRPr="00F64A12">
        <w:rPr>
          <w:rFonts w:asciiTheme="minorHAnsi" w:hAnsiTheme="minorHAnsi" w:cstheme="minorHAnsi"/>
          <w:sz w:val="18"/>
          <w:szCs w:val="18"/>
        </w:rPr>
        <w:t xml:space="preserve"> </w:t>
      </w:r>
      <w:r w:rsidR="000F3F48" w:rsidRPr="00F64A12">
        <w:rPr>
          <w:rFonts w:asciiTheme="minorHAnsi" w:hAnsiTheme="minorHAnsi" w:cstheme="minorHAnsi"/>
          <w:b/>
          <w:bCs/>
          <w:sz w:val="18"/>
          <w:szCs w:val="18"/>
        </w:rPr>
        <w:t>backtrack</w:t>
      </w:r>
      <w:r w:rsidR="000F3F48"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i,j</m:t>
            </m:r>
          </m:sub>
        </m:sSub>
      </m:oMath>
      <w:r w:rsidR="000F3F48" w:rsidRPr="00F64A12">
        <w:rPr>
          <w:rFonts w:asciiTheme="minorHAnsi" w:hAnsiTheme="minorHAnsi" w:cstheme="minorHAnsi"/>
          <w:sz w:val="18"/>
          <w:szCs w:val="18"/>
        </w:rPr>
        <w:t>);</w:t>
      </w:r>
    </w:p>
    <w:p w:rsidR="000F3F48" w:rsidRDefault="00246253">
      <w:pPr>
        <w:jc w:val="left"/>
        <w:rPr>
          <w:rFonts w:asciiTheme="minorHAnsi" w:hAnsiTheme="minorHAnsi" w:cstheme="minorHAnsi"/>
          <w:sz w:val="18"/>
          <w:szCs w:val="18"/>
        </w:rPr>
      </w:pPr>
      <w:r>
        <w:rPr>
          <w:rFonts w:asciiTheme="minorHAnsi" w:hAnsiTheme="minorHAnsi" w:cstheme="minorHAnsi"/>
          <w:sz w:val="18"/>
          <w:szCs w:val="18"/>
        </w:rPr>
        <w:tab/>
      </w:r>
      <w:r w:rsidRPr="00F64A12">
        <w:rPr>
          <w:rFonts w:asciiTheme="minorHAnsi" w:hAnsiTheme="minorHAnsi" w:cstheme="minorHAnsi"/>
          <w:sz w:val="18"/>
          <w:szCs w:val="18"/>
        </w:rPr>
        <w:tab/>
      </w:r>
      <w:proofErr w:type="spellStart"/>
      <w:proofErr w:type="gramStart"/>
      <w:r w:rsidR="000F3F48" w:rsidRPr="00F64A12">
        <w:rPr>
          <w:rFonts w:asciiTheme="minorHAnsi" w:hAnsiTheme="minorHAnsi" w:cstheme="minorHAnsi"/>
          <w:b/>
          <w:bCs/>
          <w:sz w:val="18"/>
          <w:szCs w:val="18"/>
        </w:rPr>
        <w:t>elseif</w:t>
      </w:r>
      <w:proofErr w:type="spellEnd"/>
      <w:proofErr w:type="gram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 xml:space="preserve">(this </w:t>
      </w:r>
      <w:r w:rsidR="000F3F48" w:rsidRPr="00F64A12">
        <w:rPr>
          <w:rFonts w:asciiTheme="minorHAnsi" w:hAnsiTheme="minorHAnsi" w:cstheme="minorHAnsi"/>
          <w:i/>
          <w:iCs/>
          <w:sz w:val="18"/>
          <w:szCs w:val="18"/>
        </w:rPr>
        <w:t>sub-solution</w:t>
      </w:r>
      <w:r w:rsidR="000F3F48" w:rsidRPr="00F64A12">
        <w:rPr>
          <w:rFonts w:asciiTheme="minorHAnsi" w:hAnsiTheme="minorHAnsi" w:cstheme="minorHAnsi"/>
          <w:sz w:val="18"/>
          <w:szCs w:val="18"/>
        </w:rPr>
        <w:t xml:space="preserve"> is consistent) </w:t>
      </w:r>
      <w:r w:rsidR="0022278A">
        <w:rPr>
          <w:rFonts w:asciiTheme="minorHAnsi" w:hAnsiTheme="minorHAnsi" w:cstheme="minorHAnsi"/>
          <w:sz w:val="18"/>
          <w:szCs w:val="18"/>
        </w:rPr>
        <w:tab/>
      </w:r>
      <w:r w:rsidR="0022278A">
        <w:rPr>
          <w:rFonts w:asciiTheme="minorHAnsi" w:hAnsiTheme="minorHAnsi" w:cstheme="minorHAnsi"/>
          <w:sz w:val="18"/>
          <w:szCs w:val="18"/>
        </w:rPr>
        <w:tab/>
      </w:r>
      <w:r w:rsidR="0022278A">
        <w:rPr>
          <w:rFonts w:asciiTheme="minorHAnsi" w:hAnsiTheme="minorHAnsi" w:cstheme="minorHAnsi"/>
          <w:sz w:val="18"/>
          <w:szCs w:val="18"/>
        </w:rPr>
        <w:tab/>
      </w:r>
      <w:r w:rsidR="0022278A" w:rsidRPr="00E26764">
        <w:rPr>
          <w:rFonts w:asciiTheme="minorHAnsi" w:hAnsiTheme="minorHAnsi" w:cstheme="minorHAnsi"/>
          <w:i/>
          <w:iCs/>
          <w:sz w:val="16"/>
          <w:szCs w:val="16"/>
        </w:rPr>
        <w:t>(v-</w:t>
      </w:r>
      <w:r w:rsidR="00936E03" w:rsidRPr="00E26764">
        <w:rPr>
          <w:rFonts w:asciiTheme="minorHAnsi" w:hAnsiTheme="minorHAnsi" w:cstheme="minorHAnsi"/>
          <w:i/>
          <w:iCs/>
          <w:sz w:val="16"/>
          <w:szCs w:val="16"/>
        </w:rPr>
        <w:t>c</w:t>
      </w:r>
      <w:r w:rsidR="0022278A" w:rsidRPr="00E26764">
        <w:rPr>
          <w:rFonts w:asciiTheme="minorHAnsi" w:hAnsiTheme="minorHAnsi" w:cstheme="minorHAnsi"/>
          <w:i/>
          <w:iCs/>
          <w:sz w:val="16"/>
          <w:szCs w:val="16"/>
        </w:rPr>
        <w:t>-2)</w:t>
      </w:r>
    </w:p>
    <w:p w:rsidR="000F3F48" w:rsidRDefault="00246253"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proofErr w:type="spellStart"/>
      <w:r w:rsidR="000F3F48" w:rsidRPr="00F64A12">
        <w:rPr>
          <w:rFonts w:asciiTheme="minorHAnsi" w:hAnsiTheme="minorHAnsi" w:cstheme="minorHAnsi"/>
          <w:b/>
          <w:bCs/>
          <w:sz w:val="18"/>
          <w:szCs w:val="18"/>
        </w:rPr>
        <w:t>no_value</w:t>
      </w:r>
      <w:proofErr w:type="spell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 to the neighbors;</w:t>
      </w:r>
    </w:p>
    <w:p w:rsidR="000F3F48" w:rsidRDefault="00246253" w:rsidP="002B5564">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sz w:val="18"/>
          <w:szCs w:val="18"/>
        </w:rPr>
        <w:tab/>
      </w:r>
      <w:r w:rsidRPr="00F64A12">
        <w:rPr>
          <w:rFonts w:asciiTheme="minorHAnsi" w:hAnsiTheme="minorHAnsi" w:cstheme="minorHAnsi"/>
          <w:sz w:val="18"/>
          <w:szCs w:val="18"/>
        </w:rPr>
        <w:tab/>
      </w: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w:t>
      </w:r>
      <m:oMath>
        <m:r>
          <w:rPr>
            <w:rFonts w:ascii="Cambria Math" w:hAnsi="Cambria Math" w:cstheme="minorHAnsi"/>
            <w:sz w:val="18"/>
            <w:szCs w:val="18"/>
          </w:rPr>
          <m:t>done!</m:t>
        </m:r>
      </m:oMath>
      <w:r w:rsidR="000F3F48" w:rsidRPr="00F64A12">
        <w:rPr>
          <w:rFonts w:asciiTheme="minorHAnsi" w:hAnsiTheme="minorHAnsi" w:cstheme="minorHAnsi"/>
          <w:sz w:val="18"/>
          <w:szCs w:val="18"/>
        </w:rPr>
        <w:t>;</w:t>
      </w:r>
    </w:p>
    <w:p w:rsidR="000F3F48" w:rsidRDefault="00246253"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end</w:t>
      </w:r>
      <w:proofErr w:type="gramEnd"/>
      <w:r w:rsidR="000F3F48" w:rsidRPr="00F64A12">
        <w:rPr>
          <w:rFonts w:asciiTheme="minorHAnsi" w:hAnsiTheme="minorHAnsi" w:cstheme="minorHAnsi"/>
          <w:b/>
          <w:bCs/>
          <w:sz w:val="18"/>
          <w:szCs w:val="18"/>
        </w:rPr>
        <w:t xml:space="preserve"> do</w:t>
      </w:r>
      <w:r w:rsidR="000F3F48" w:rsidRPr="00F64A12">
        <w:rPr>
          <w:rFonts w:asciiTheme="minorHAnsi" w:hAnsiTheme="minorHAnsi" w:cstheme="minorHAnsi"/>
          <w:sz w:val="18"/>
          <w:szCs w:val="18"/>
        </w:rPr>
        <w:t>;</w:t>
      </w:r>
    </w:p>
    <w:p w:rsidR="000F3F48" w:rsidRPr="00F64A12" w:rsidRDefault="00246253" w:rsidP="00AF1FE8">
      <w:pPr>
        <w:jc w:val="left"/>
        <w:rPr>
          <w:rFonts w:asciiTheme="minorHAnsi" w:hAnsiTheme="minorHAnsi" w:cstheme="minorHAnsi"/>
          <w:sz w:val="18"/>
          <w:szCs w:val="18"/>
        </w:rPr>
      </w:pPr>
      <w:r w:rsidRPr="00F64A12">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end</w:t>
      </w:r>
      <w:proofErr w:type="gramEnd"/>
      <w:r w:rsidR="000F3F48" w:rsidRPr="00F64A12">
        <w:rPr>
          <w:rFonts w:asciiTheme="minorHAnsi" w:hAnsiTheme="minorHAnsi" w:cstheme="minorHAnsi"/>
          <w:b/>
          <w:bCs/>
          <w:sz w:val="18"/>
          <w:szCs w:val="18"/>
        </w:rPr>
        <w:t xml:space="preserve"> do</w:t>
      </w:r>
      <w:r w:rsidR="000F3F48" w:rsidRPr="00F64A12">
        <w:rPr>
          <w:rFonts w:asciiTheme="minorHAnsi" w:hAnsiTheme="minorHAnsi" w:cstheme="minorHAnsi"/>
          <w:sz w:val="18"/>
          <w:szCs w:val="18"/>
        </w:rPr>
        <w:t>;</w:t>
      </w:r>
    </w:p>
    <w:p w:rsidR="000F3F48" w:rsidRPr="00F64A12" w:rsidRDefault="000F3F48" w:rsidP="00C54BED">
      <w:pPr>
        <w:jc w:val="left"/>
        <w:rPr>
          <w:rFonts w:asciiTheme="minorHAnsi" w:hAnsiTheme="minorHAnsi" w:cstheme="minorHAnsi"/>
          <w:sz w:val="18"/>
          <w:szCs w:val="18"/>
        </w:rPr>
      </w:pPr>
      <w:r w:rsidRPr="00F64A12">
        <w:rPr>
          <w:rFonts w:asciiTheme="minorHAnsi" w:hAnsiTheme="minorHAnsi" w:cstheme="minorHAnsi"/>
          <w:sz w:val="18"/>
          <w:szCs w:val="18"/>
        </w:rPr>
        <w:t xml:space="preserve">// check if agent is in done! </w:t>
      </w:r>
      <w:proofErr w:type="gramStart"/>
      <w:r w:rsidRPr="00F64A12">
        <w:rPr>
          <w:rFonts w:asciiTheme="minorHAnsi" w:hAnsiTheme="minorHAnsi" w:cstheme="minorHAnsi"/>
          <w:sz w:val="18"/>
          <w:szCs w:val="18"/>
        </w:rPr>
        <w:t>state</w:t>
      </w:r>
      <w:proofErr w:type="gramEnd"/>
    </w:p>
    <w:p w:rsidR="000F3F48" w:rsidRDefault="000F3F48" w:rsidP="007C78C5">
      <w:pPr>
        <w:jc w:val="left"/>
        <w:rPr>
          <w:rFonts w:asciiTheme="minorHAnsi" w:hAnsiTheme="minorHAnsi" w:cstheme="minorHAnsi"/>
          <w:b/>
          <w:bCs/>
          <w:sz w:val="18"/>
          <w:szCs w:val="18"/>
        </w:rPr>
      </w:pP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is done!</m:t>
        </m:r>
      </m:oMath>
      <w:r w:rsidRPr="00F64A12">
        <w:rPr>
          <w:rFonts w:asciiTheme="minorHAnsi" w:hAnsiTheme="minorHAnsi" w:cstheme="minorHAnsi"/>
          <w:sz w:val="18"/>
          <w:szCs w:val="18"/>
        </w:rPr>
        <w:t>)</w:t>
      </w:r>
      <w:r w:rsidR="002F3018">
        <w:rPr>
          <w:rFonts w:asciiTheme="minorHAnsi" w:hAnsiTheme="minorHAnsi" w:cstheme="minorHAnsi"/>
          <w:sz w:val="18"/>
          <w:szCs w:val="18"/>
        </w:rPr>
        <w:tab/>
      </w:r>
      <w:r w:rsidR="002F3018">
        <w:rPr>
          <w:rFonts w:asciiTheme="minorHAnsi" w:hAnsiTheme="minorHAnsi" w:cstheme="minorHAnsi"/>
          <w:sz w:val="18"/>
          <w:szCs w:val="18"/>
        </w:rPr>
        <w:tab/>
      </w:r>
      <w:r w:rsidR="002F3018">
        <w:rPr>
          <w:rFonts w:asciiTheme="minorHAnsi" w:hAnsiTheme="minorHAnsi" w:cstheme="minorHAnsi"/>
          <w:sz w:val="18"/>
          <w:szCs w:val="18"/>
        </w:rPr>
        <w:tab/>
      </w:r>
      <w:r w:rsidR="002F3018">
        <w:rPr>
          <w:rFonts w:asciiTheme="minorHAnsi" w:hAnsiTheme="minorHAnsi" w:cstheme="minorHAnsi"/>
          <w:sz w:val="18"/>
          <w:szCs w:val="18"/>
        </w:rPr>
        <w:tab/>
      </w:r>
      <w:r w:rsidR="002F3018">
        <w:rPr>
          <w:rFonts w:asciiTheme="minorHAnsi" w:hAnsiTheme="minorHAnsi" w:cstheme="minorHAnsi"/>
          <w:sz w:val="18"/>
          <w:szCs w:val="18"/>
        </w:rPr>
        <w:tab/>
      </w:r>
      <w:r w:rsidR="002F3018">
        <w:rPr>
          <w:rFonts w:asciiTheme="minorHAnsi" w:hAnsiTheme="minorHAnsi" w:cstheme="minorHAnsi"/>
          <w:sz w:val="18"/>
          <w:szCs w:val="18"/>
        </w:rPr>
        <w:tab/>
      </w:r>
      <w:r w:rsidR="002F3018" w:rsidRPr="002F3018">
        <w:rPr>
          <w:rFonts w:asciiTheme="minorHAnsi" w:hAnsiTheme="minorHAnsi" w:cstheme="minorHAnsi"/>
          <w:b/>
          <w:bCs/>
          <w:sz w:val="18"/>
          <w:szCs w:val="18"/>
        </w:rPr>
        <w:t>(</w:t>
      </w:r>
      <w:r w:rsidR="007C78C5">
        <w:rPr>
          <w:rFonts w:asciiTheme="minorHAnsi" w:hAnsiTheme="minorHAnsi" w:cstheme="minorHAnsi"/>
          <w:b/>
          <w:bCs/>
          <w:sz w:val="18"/>
          <w:szCs w:val="18"/>
        </w:rPr>
        <w:t>v</w:t>
      </w:r>
      <w:r w:rsidR="0022278A">
        <w:rPr>
          <w:rFonts w:asciiTheme="minorHAnsi" w:hAnsiTheme="minorHAnsi" w:cstheme="minorHAnsi"/>
          <w:b/>
          <w:bCs/>
          <w:sz w:val="18"/>
          <w:szCs w:val="18"/>
        </w:rPr>
        <w:t>i</w:t>
      </w:r>
      <w:r w:rsidR="002F3018" w:rsidRPr="002F3018">
        <w:rPr>
          <w:rFonts w:asciiTheme="minorHAnsi" w:hAnsiTheme="minorHAnsi" w:cstheme="minorHAnsi"/>
          <w:b/>
          <w:bCs/>
          <w:sz w:val="18"/>
          <w:szCs w:val="18"/>
        </w:rPr>
        <w:t>)</w:t>
      </w:r>
    </w:p>
    <w:p w:rsidR="002E001B" w:rsidRDefault="002E001B" w:rsidP="002E001B">
      <w:pPr>
        <w:jc w:val="left"/>
        <w:rPr>
          <w:rFonts w:asciiTheme="minorHAnsi" w:hAnsiTheme="minorHAnsi" w:cstheme="minorHAnsi"/>
          <w:sz w:val="18"/>
          <w:szCs w:val="18"/>
        </w:rPr>
      </w:pPr>
      <w:r w:rsidRPr="00F64A12">
        <w:rPr>
          <w:rFonts w:asciiTheme="minorHAnsi" w:hAnsiTheme="minorHAnsi" w:cstheme="minorHAnsi"/>
          <w:sz w:val="18"/>
          <w:szCs w:val="18"/>
        </w:rPr>
        <w:lastRenderedPageBreak/>
        <w:tab/>
        <w:t xml:space="preserve">// check if still </w:t>
      </w:r>
      <w:r>
        <w:rPr>
          <w:rFonts w:asciiTheme="minorHAnsi" w:hAnsiTheme="minorHAnsi" w:cstheme="minorHAnsi"/>
          <w:sz w:val="18"/>
          <w:szCs w:val="18"/>
        </w:rPr>
        <w:t xml:space="preserve">any neighbor </w:t>
      </w:r>
      <w:r w:rsidRPr="00F64A12">
        <w:rPr>
          <w:rFonts w:asciiTheme="minorHAnsi" w:hAnsiTheme="minorHAnsi" w:cstheme="minorHAnsi"/>
          <w:sz w:val="18"/>
          <w:szCs w:val="18"/>
        </w:rPr>
        <w:t>agent is being in active</w:t>
      </w:r>
      <w:r w:rsidR="0015130B">
        <w:rPr>
          <w:rFonts w:asciiTheme="minorHAnsi" w:hAnsiTheme="minorHAnsi" w:cstheme="minorHAnsi"/>
          <w:sz w:val="18"/>
          <w:szCs w:val="18"/>
        </w:rPr>
        <w:t>/passive</w:t>
      </w:r>
      <w:r w:rsidRPr="00F64A12">
        <w:rPr>
          <w:rFonts w:asciiTheme="minorHAnsi" w:hAnsiTheme="minorHAnsi" w:cstheme="minorHAnsi"/>
          <w:sz w:val="18"/>
          <w:szCs w:val="18"/>
        </w:rPr>
        <w:t xml:space="preserve"> state</w:t>
      </w:r>
    </w:p>
    <w:p w:rsidR="002200C2" w:rsidRDefault="002200C2" w:rsidP="002200C2">
      <w:pPr>
        <w:jc w:val="left"/>
        <w:rPr>
          <w:rFonts w:asciiTheme="minorHAnsi" w:hAnsiTheme="minorHAnsi" w:cstheme="minorHAnsi"/>
          <w:b/>
          <w:bCs/>
          <w:sz w:val="18"/>
          <w:szCs w:val="18"/>
        </w:rPr>
      </w:pPr>
      <w:r w:rsidRPr="00F64A12">
        <w:rPr>
          <w:rFonts w:asciiTheme="minorHAnsi" w:hAnsiTheme="minorHAnsi" w:cstheme="minorHAnsi"/>
          <w:sz w:val="18"/>
          <w:szCs w:val="18"/>
        </w:rPr>
        <w:tab/>
      </w:r>
      <w:proofErr w:type="gramStart"/>
      <w:r w:rsidRPr="00F64A12">
        <w:rPr>
          <w:rFonts w:asciiTheme="minorHAnsi" w:hAnsiTheme="minorHAnsi" w:cstheme="minorHAnsi"/>
          <w:b/>
          <w:bCs/>
          <w:sz w:val="18"/>
          <w:szCs w:val="18"/>
        </w:rPr>
        <w:t>if</w:t>
      </w:r>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 xml:space="preserve"> is </w:t>
      </w:r>
      <m:oMath>
        <m:r>
          <w:rPr>
            <w:rFonts w:ascii="Cambria Math" w:hAnsi="Cambria Math" w:cstheme="minorHAnsi"/>
            <w:sz w:val="18"/>
            <w:szCs w:val="18"/>
          </w:rPr>
          <m:t>active</m:t>
        </m:r>
      </m:oMath>
      <w:r w:rsidRPr="00F64A12">
        <w:rPr>
          <w:rFonts w:asciiTheme="minorHAnsi" w:hAnsiTheme="minorHAnsi" w:cstheme="minorHAnsi"/>
          <w:sz w:val="18"/>
          <w:szCs w:val="18"/>
        </w:rPr>
        <w:t>)</w:t>
      </w:r>
      <w:r w:rsidRPr="00F64A12">
        <w:rPr>
          <w:rFonts w:asciiTheme="minorHAnsi" w:hAnsiTheme="minorHAnsi" w:cstheme="minorHAnsi"/>
          <w:b/>
          <w:bCs/>
          <w:sz w:val="18"/>
          <w:szCs w:val="18"/>
        </w:rPr>
        <w:t xml:space="preserve"> do</w:t>
      </w:r>
      <w:r>
        <w:rPr>
          <w:rFonts w:asciiTheme="minorHAnsi" w:hAnsiTheme="minorHAnsi" w:cstheme="minorHAnsi"/>
          <w:b/>
          <w:bCs/>
          <w:sz w:val="18"/>
          <w:szCs w:val="18"/>
        </w:rPr>
        <w:tab/>
      </w:r>
      <w:r>
        <w:rPr>
          <w:rFonts w:asciiTheme="minorHAnsi" w:hAnsiTheme="minorHAnsi" w:cstheme="minorHAnsi"/>
          <w:sz w:val="18"/>
          <w:szCs w:val="18"/>
        </w:rPr>
        <w:t>// first left then right</w:t>
      </w:r>
      <w:r>
        <w:rPr>
          <w:rFonts w:asciiTheme="minorHAnsi" w:hAnsiTheme="minorHAnsi" w:cstheme="minorHAnsi"/>
          <w:b/>
          <w:bCs/>
          <w:sz w:val="18"/>
          <w:szCs w:val="18"/>
        </w:rPr>
        <w:tab/>
      </w:r>
      <w:r>
        <w:rPr>
          <w:rFonts w:asciiTheme="minorHAnsi" w:hAnsiTheme="minorHAnsi" w:cstheme="minorHAnsi"/>
          <w:b/>
          <w:bCs/>
          <w:sz w:val="18"/>
          <w:szCs w:val="18"/>
        </w:rPr>
        <w:tab/>
      </w:r>
      <w:r w:rsidRPr="00302778">
        <w:rPr>
          <w:rFonts w:asciiTheme="minorHAnsi" w:hAnsiTheme="minorHAnsi" w:cstheme="minorHAnsi"/>
          <w:sz w:val="18"/>
          <w:szCs w:val="18"/>
        </w:rPr>
        <w:t>(vi-a)</w:t>
      </w:r>
    </w:p>
    <w:p w:rsidR="002200C2" w:rsidRDefault="002200C2" w:rsidP="002200C2">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 xml:space="preserve">run!,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w:t>
      </w:r>
    </w:p>
    <w:p w:rsidR="002200C2" w:rsidRDefault="002200C2" w:rsidP="002200C2">
      <w:pPr>
        <w:jc w:val="left"/>
        <w:rPr>
          <w:rFonts w:asciiTheme="minorHAnsi" w:hAnsiTheme="minorHAnsi" w:cstheme="minorHAnsi"/>
          <w:b/>
          <w:bCs/>
          <w:sz w:val="18"/>
          <w:szCs w:val="18"/>
        </w:rPr>
      </w:pPr>
      <w:r w:rsidRPr="00F64A12">
        <w:rPr>
          <w:rFonts w:asciiTheme="minorHAnsi" w:hAnsiTheme="minorHAnsi" w:cstheme="minorHAnsi"/>
          <w:sz w:val="18"/>
          <w:szCs w:val="18"/>
        </w:rPr>
        <w:tab/>
      </w:r>
      <w:proofErr w:type="spellStart"/>
      <w:proofErr w:type="gramStart"/>
      <w:r w:rsidRPr="00302778">
        <w:rPr>
          <w:rFonts w:asciiTheme="minorHAnsi" w:hAnsiTheme="minorHAnsi" w:cstheme="minorHAnsi"/>
          <w:b/>
          <w:bCs/>
          <w:sz w:val="18"/>
          <w:szCs w:val="18"/>
        </w:rPr>
        <w:t>else</w:t>
      </w:r>
      <w:r w:rsidRPr="00F64A12">
        <w:rPr>
          <w:rFonts w:asciiTheme="minorHAnsi" w:hAnsiTheme="minorHAnsi" w:cstheme="minorHAnsi"/>
          <w:b/>
          <w:bCs/>
          <w:sz w:val="18"/>
          <w:szCs w:val="18"/>
        </w:rPr>
        <w:t>if</w:t>
      </w:r>
      <w:proofErr w:type="spellEnd"/>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 xml:space="preserve"> is </w:t>
      </w:r>
      <m:oMath>
        <m:r>
          <w:rPr>
            <w:rFonts w:ascii="Cambria Math" w:hAnsi="Cambria Math" w:cstheme="minorHAnsi"/>
            <w:sz w:val="18"/>
            <w:szCs w:val="18"/>
          </w:rPr>
          <m:t>active</m:t>
        </m:r>
      </m:oMath>
      <w:r w:rsidRPr="00F64A12">
        <w:rPr>
          <w:rFonts w:asciiTheme="minorHAnsi" w:hAnsiTheme="minorHAnsi" w:cstheme="minorHAnsi"/>
          <w:sz w:val="18"/>
          <w:szCs w:val="18"/>
        </w:rPr>
        <w:t>)</w:t>
      </w:r>
      <w:r w:rsidRPr="00F64A12">
        <w:rPr>
          <w:rFonts w:asciiTheme="minorHAnsi" w:hAnsiTheme="minorHAnsi" w:cstheme="minorHAnsi"/>
          <w:b/>
          <w:bCs/>
          <w:sz w:val="18"/>
          <w:szCs w:val="18"/>
        </w:rPr>
        <w:t xml:space="preserve"> do</w:t>
      </w:r>
      <w:r>
        <w:rPr>
          <w:rFonts w:asciiTheme="minorHAnsi" w:hAnsiTheme="minorHAnsi" w:cstheme="minorHAnsi"/>
          <w:b/>
          <w:bCs/>
          <w:sz w:val="18"/>
          <w:szCs w:val="18"/>
        </w:rPr>
        <w:tab/>
      </w:r>
      <w:r>
        <w:rPr>
          <w:rFonts w:asciiTheme="minorHAnsi" w:hAnsiTheme="minorHAnsi" w:cstheme="minorHAnsi"/>
          <w:b/>
          <w:bCs/>
          <w:sz w:val="18"/>
          <w:szCs w:val="18"/>
        </w:rPr>
        <w:tab/>
      </w:r>
      <w:r>
        <w:rPr>
          <w:rFonts w:asciiTheme="minorHAnsi" w:hAnsiTheme="minorHAnsi" w:cstheme="minorHAnsi"/>
          <w:b/>
          <w:bCs/>
          <w:sz w:val="18"/>
          <w:szCs w:val="18"/>
        </w:rPr>
        <w:tab/>
      </w:r>
      <w:r>
        <w:rPr>
          <w:rFonts w:asciiTheme="minorHAnsi" w:hAnsiTheme="minorHAnsi" w:cstheme="minorHAnsi"/>
          <w:b/>
          <w:bCs/>
          <w:sz w:val="18"/>
          <w:szCs w:val="18"/>
        </w:rPr>
        <w:tab/>
      </w:r>
      <w:r>
        <w:rPr>
          <w:rFonts w:asciiTheme="minorHAnsi" w:hAnsiTheme="minorHAnsi" w:cstheme="minorHAnsi"/>
          <w:b/>
          <w:bCs/>
          <w:sz w:val="18"/>
          <w:szCs w:val="18"/>
        </w:rPr>
        <w:tab/>
      </w:r>
      <w:r w:rsidRPr="00302778">
        <w:rPr>
          <w:rFonts w:asciiTheme="minorHAnsi" w:hAnsiTheme="minorHAnsi" w:cstheme="minorHAnsi"/>
          <w:sz w:val="18"/>
          <w:szCs w:val="18"/>
        </w:rPr>
        <w:t>(vi-b)</w:t>
      </w:r>
    </w:p>
    <w:p w:rsidR="002200C2" w:rsidRDefault="002200C2" w:rsidP="002200C2">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 xml:space="preserve">run!,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w:t>
      </w:r>
    </w:p>
    <w:p w:rsidR="002200C2" w:rsidRDefault="002200C2" w:rsidP="002200C2">
      <w:pPr>
        <w:jc w:val="left"/>
        <w:rPr>
          <w:rFonts w:asciiTheme="minorHAnsi" w:hAnsiTheme="minorHAnsi" w:cstheme="minorHAnsi"/>
          <w:b/>
          <w:bCs/>
          <w:sz w:val="18"/>
          <w:szCs w:val="18"/>
        </w:rPr>
      </w:pPr>
      <w:r w:rsidRPr="00F64A12">
        <w:rPr>
          <w:rFonts w:asciiTheme="minorHAnsi" w:hAnsiTheme="minorHAnsi" w:cstheme="minorHAnsi"/>
          <w:sz w:val="18"/>
          <w:szCs w:val="18"/>
        </w:rPr>
        <w:tab/>
      </w:r>
      <w:proofErr w:type="spellStart"/>
      <w:proofErr w:type="gramStart"/>
      <w:r w:rsidRPr="00EE3F6A">
        <w:rPr>
          <w:rFonts w:asciiTheme="minorHAnsi" w:hAnsiTheme="minorHAnsi" w:cstheme="minorHAnsi"/>
          <w:b/>
          <w:bCs/>
          <w:sz w:val="18"/>
          <w:szCs w:val="18"/>
        </w:rPr>
        <w:t>else</w:t>
      </w:r>
      <w:r w:rsidRPr="00F64A12">
        <w:rPr>
          <w:rFonts w:asciiTheme="minorHAnsi" w:hAnsiTheme="minorHAnsi" w:cstheme="minorHAnsi"/>
          <w:b/>
          <w:bCs/>
          <w:sz w:val="18"/>
          <w:szCs w:val="18"/>
        </w:rPr>
        <w:t>if</w:t>
      </w:r>
      <w:proofErr w:type="spellEnd"/>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 xml:space="preserve"> is </w:t>
      </w:r>
      <m:oMath>
        <m:r>
          <w:rPr>
            <w:rFonts w:ascii="Cambria Math" w:hAnsi="Cambria Math" w:cstheme="minorHAnsi"/>
            <w:sz w:val="18"/>
            <w:szCs w:val="18"/>
          </w:rPr>
          <m:t>passive</m:t>
        </m:r>
      </m:oMath>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 xml:space="preserve"> do</w:t>
      </w:r>
      <w:r w:rsidR="002B06E3">
        <w:rPr>
          <w:rFonts w:asciiTheme="minorHAnsi" w:hAnsiTheme="minorHAnsi" w:cstheme="minorHAnsi"/>
          <w:b/>
          <w:bCs/>
          <w:sz w:val="18"/>
          <w:szCs w:val="18"/>
        </w:rPr>
        <w:tab/>
      </w:r>
      <w:r w:rsidR="002B06E3">
        <w:rPr>
          <w:rFonts w:asciiTheme="minorHAnsi" w:hAnsiTheme="minorHAnsi" w:cstheme="minorHAnsi"/>
          <w:sz w:val="18"/>
          <w:szCs w:val="18"/>
        </w:rPr>
        <w:t>// first left then right</w:t>
      </w:r>
      <w:r>
        <w:rPr>
          <w:rFonts w:asciiTheme="minorHAnsi" w:hAnsiTheme="minorHAnsi" w:cstheme="minorHAnsi"/>
          <w:b/>
          <w:bCs/>
          <w:sz w:val="18"/>
          <w:szCs w:val="18"/>
        </w:rPr>
        <w:tab/>
      </w:r>
      <w:r>
        <w:rPr>
          <w:rFonts w:asciiTheme="minorHAnsi" w:hAnsiTheme="minorHAnsi" w:cstheme="minorHAnsi"/>
          <w:b/>
          <w:bCs/>
          <w:sz w:val="18"/>
          <w:szCs w:val="18"/>
        </w:rPr>
        <w:tab/>
      </w:r>
      <w:r w:rsidRPr="00302778">
        <w:rPr>
          <w:rFonts w:asciiTheme="minorHAnsi" w:hAnsiTheme="minorHAnsi" w:cstheme="minorHAnsi"/>
          <w:sz w:val="18"/>
          <w:szCs w:val="18"/>
        </w:rPr>
        <w:t>(vi-</w:t>
      </w:r>
      <w:r>
        <w:rPr>
          <w:rFonts w:asciiTheme="minorHAnsi" w:hAnsiTheme="minorHAnsi" w:cstheme="minorHAnsi"/>
          <w:sz w:val="18"/>
          <w:szCs w:val="18"/>
        </w:rPr>
        <w:t>c</w:t>
      </w:r>
      <w:r w:rsidRPr="00302778">
        <w:rPr>
          <w:rFonts w:asciiTheme="minorHAnsi" w:hAnsiTheme="minorHAnsi" w:cstheme="minorHAnsi"/>
          <w:sz w:val="18"/>
          <w:szCs w:val="18"/>
        </w:rPr>
        <w:t>)</w:t>
      </w:r>
    </w:p>
    <w:p w:rsidR="002200C2" w:rsidRDefault="002200C2" w:rsidP="002200C2">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 xml:space="preserve">run!,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w:t>
      </w:r>
    </w:p>
    <w:p w:rsidR="002200C2" w:rsidRDefault="002200C2">
      <w:pPr>
        <w:jc w:val="left"/>
        <w:rPr>
          <w:rFonts w:asciiTheme="minorHAnsi" w:hAnsiTheme="minorHAnsi" w:cstheme="minorHAnsi"/>
          <w:b/>
          <w:bCs/>
          <w:sz w:val="18"/>
          <w:szCs w:val="18"/>
        </w:rPr>
      </w:pPr>
      <w:r w:rsidRPr="00F64A12">
        <w:rPr>
          <w:rFonts w:asciiTheme="minorHAnsi" w:hAnsiTheme="minorHAnsi" w:cstheme="minorHAnsi"/>
          <w:sz w:val="18"/>
          <w:szCs w:val="18"/>
        </w:rPr>
        <w:tab/>
      </w:r>
      <w:proofErr w:type="spellStart"/>
      <w:proofErr w:type="gramStart"/>
      <w:r w:rsidRPr="00302778">
        <w:rPr>
          <w:rFonts w:asciiTheme="minorHAnsi" w:hAnsiTheme="minorHAnsi" w:cstheme="minorHAnsi"/>
          <w:b/>
          <w:bCs/>
          <w:sz w:val="18"/>
          <w:szCs w:val="18"/>
        </w:rPr>
        <w:t>else</w:t>
      </w:r>
      <w:r w:rsidRPr="00F64A12">
        <w:rPr>
          <w:rFonts w:asciiTheme="minorHAnsi" w:hAnsiTheme="minorHAnsi" w:cstheme="minorHAnsi"/>
          <w:b/>
          <w:bCs/>
          <w:sz w:val="18"/>
          <w:szCs w:val="18"/>
        </w:rPr>
        <w:t>if</w:t>
      </w:r>
      <w:proofErr w:type="spellEnd"/>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 xml:space="preserve"> is </w:t>
      </w:r>
      <m:oMath>
        <m:r>
          <w:rPr>
            <w:rFonts w:ascii="Cambria Math" w:hAnsi="Cambria Math" w:cstheme="minorHAnsi"/>
            <w:sz w:val="18"/>
            <w:szCs w:val="18"/>
          </w:rPr>
          <m:t>passive</m:t>
        </m:r>
      </m:oMath>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 xml:space="preserve"> do</w:t>
      </w:r>
      <w:r>
        <w:rPr>
          <w:rFonts w:asciiTheme="minorHAnsi" w:hAnsiTheme="minorHAnsi" w:cstheme="minorHAnsi"/>
          <w:b/>
          <w:bCs/>
          <w:sz w:val="18"/>
          <w:szCs w:val="18"/>
        </w:rPr>
        <w:tab/>
      </w:r>
      <w:r w:rsidR="002B06E3">
        <w:rPr>
          <w:rFonts w:asciiTheme="minorHAnsi" w:hAnsiTheme="minorHAnsi" w:cstheme="minorHAnsi"/>
          <w:b/>
          <w:bCs/>
          <w:sz w:val="18"/>
          <w:szCs w:val="18"/>
        </w:rPr>
        <w:tab/>
      </w:r>
      <w:r w:rsidR="002B06E3">
        <w:rPr>
          <w:rFonts w:asciiTheme="minorHAnsi" w:hAnsiTheme="minorHAnsi" w:cstheme="minorHAnsi"/>
          <w:b/>
          <w:bCs/>
          <w:sz w:val="18"/>
          <w:szCs w:val="18"/>
        </w:rPr>
        <w:tab/>
      </w:r>
      <w:r>
        <w:rPr>
          <w:rFonts w:asciiTheme="minorHAnsi" w:hAnsiTheme="minorHAnsi" w:cstheme="minorHAnsi"/>
          <w:b/>
          <w:bCs/>
          <w:sz w:val="18"/>
          <w:szCs w:val="18"/>
        </w:rPr>
        <w:tab/>
      </w:r>
      <w:r>
        <w:rPr>
          <w:rFonts w:asciiTheme="minorHAnsi" w:hAnsiTheme="minorHAnsi" w:cstheme="minorHAnsi"/>
          <w:b/>
          <w:bCs/>
          <w:sz w:val="18"/>
          <w:szCs w:val="18"/>
        </w:rPr>
        <w:tab/>
      </w:r>
      <w:r w:rsidRPr="00302778">
        <w:rPr>
          <w:rFonts w:asciiTheme="minorHAnsi" w:hAnsiTheme="minorHAnsi" w:cstheme="minorHAnsi"/>
          <w:sz w:val="18"/>
          <w:szCs w:val="18"/>
        </w:rPr>
        <w:t>(vi-</w:t>
      </w:r>
      <w:r>
        <w:rPr>
          <w:rFonts w:asciiTheme="minorHAnsi" w:hAnsiTheme="minorHAnsi" w:cstheme="minorHAnsi"/>
          <w:sz w:val="18"/>
          <w:szCs w:val="18"/>
        </w:rPr>
        <w:t>d</w:t>
      </w:r>
      <w:r w:rsidRPr="00302778">
        <w:rPr>
          <w:rFonts w:asciiTheme="minorHAnsi" w:hAnsiTheme="minorHAnsi" w:cstheme="minorHAnsi"/>
          <w:sz w:val="18"/>
          <w:szCs w:val="18"/>
        </w:rPr>
        <w:t>)</w:t>
      </w:r>
    </w:p>
    <w:p w:rsidR="002200C2" w:rsidRDefault="002200C2" w:rsidP="002200C2">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sz w:val="18"/>
          <w:szCs w:val="18"/>
        </w:rPr>
        <w:t xml:space="preserve"> ( </w:t>
      </w:r>
      <w:r w:rsidRPr="00F64A12">
        <w:rPr>
          <w:rFonts w:asciiTheme="minorHAnsi" w:hAnsiTheme="minorHAnsi" w:cstheme="minorHAnsi"/>
          <w:b/>
          <w:bCs/>
          <w:sz w:val="18"/>
          <w:szCs w:val="18"/>
        </w:rPr>
        <w:t xml:space="preserve">run!, </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 to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i+1</m:t>
            </m:r>
          </m:sub>
        </m:sSub>
      </m:oMath>
      <w:r w:rsidRPr="00F64A12">
        <w:rPr>
          <w:rFonts w:asciiTheme="minorHAnsi" w:hAnsiTheme="minorHAnsi" w:cstheme="minorHAnsi"/>
          <w:sz w:val="18"/>
          <w:szCs w:val="18"/>
        </w:rPr>
        <w:t>;</w:t>
      </w:r>
    </w:p>
    <w:p w:rsidR="002200C2" w:rsidRDefault="002200C2" w:rsidP="002200C2">
      <w:pPr>
        <w:jc w:val="left"/>
        <w:rPr>
          <w:rFonts w:asciiTheme="minorHAnsi" w:hAnsiTheme="minorHAnsi" w:cstheme="minorHAnsi"/>
          <w:sz w:val="18"/>
          <w:szCs w:val="18"/>
        </w:rPr>
      </w:pPr>
      <w:r>
        <w:rPr>
          <w:rFonts w:asciiTheme="minorHAnsi" w:hAnsiTheme="minorHAnsi" w:cstheme="minorHAnsi"/>
          <w:sz w:val="18"/>
          <w:szCs w:val="18"/>
        </w:rPr>
        <w:tab/>
      </w: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sz w:val="18"/>
          <w:szCs w:val="18"/>
        </w:rPr>
        <w:t xml:space="preserve"> (all neighbors are</w:t>
      </w:r>
      <m:oMath>
        <m:r>
          <w:rPr>
            <w:rFonts w:ascii="Cambria Math" w:hAnsi="Cambria Math" w:cstheme="minorHAnsi"/>
            <w:sz w:val="18"/>
            <w:szCs w:val="18"/>
          </w:rPr>
          <m:t xml:space="preserve"> done!</m:t>
        </m:r>
      </m:oMath>
      <w:r w:rsidRPr="00F64A12">
        <w:rPr>
          <w:rFonts w:asciiTheme="minorHAnsi" w:hAnsiTheme="minorHAnsi" w:cstheme="minorHAnsi"/>
          <w:sz w:val="18"/>
          <w:szCs w:val="18"/>
        </w:rPr>
        <w:t xml:space="preserve">) </w:t>
      </w:r>
      <w:r>
        <w:rPr>
          <w:rFonts w:asciiTheme="minorHAnsi" w:hAnsiTheme="minorHAnsi" w:cstheme="minorHAnsi"/>
          <w:sz w:val="18"/>
          <w:szCs w:val="18"/>
        </w:rPr>
        <w:tab/>
      </w:r>
      <w:r>
        <w:rPr>
          <w:rFonts w:asciiTheme="minorHAnsi" w:hAnsiTheme="minorHAnsi" w:cstheme="minorHAnsi"/>
          <w:sz w:val="18"/>
          <w:szCs w:val="18"/>
        </w:rPr>
        <w:tab/>
      </w:r>
      <w:r>
        <w:rPr>
          <w:rFonts w:asciiTheme="minorHAnsi" w:hAnsiTheme="minorHAnsi" w:cstheme="minorHAnsi"/>
          <w:sz w:val="18"/>
          <w:szCs w:val="18"/>
        </w:rPr>
        <w:tab/>
      </w:r>
      <w:r>
        <w:rPr>
          <w:rFonts w:asciiTheme="minorHAnsi" w:hAnsiTheme="minorHAnsi" w:cstheme="minorHAnsi"/>
          <w:sz w:val="18"/>
          <w:szCs w:val="18"/>
        </w:rPr>
        <w:tab/>
      </w:r>
      <w:r w:rsidRPr="00302778">
        <w:rPr>
          <w:rFonts w:asciiTheme="minorHAnsi" w:hAnsiTheme="minorHAnsi" w:cstheme="minorHAnsi"/>
          <w:sz w:val="18"/>
          <w:szCs w:val="18"/>
        </w:rPr>
        <w:t>(vi-e)</w:t>
      </w:r>
    </w:p>
    <w:p w:rsidR="000F3F48" w:rsidRDefault="00FD108A"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spellStart"/>
      <w:r w:rsidR="000F3F48" w:rsidRPr="00F64A12">
        <w:rPr>
          <w:rFonts w:asciiTheme="minorHAnsi" w:hAnsiTheme="minorHAnsi" w:cstheme="minorHAnsi"/>
          <w:i/>
          <w:iCs/>
          <w:sz w:val="18"/>
          <w:szCs w:val="18"/>
        </w:rPr>
        <w:t>consistent_subset</w:t>
      </w:r>
      <w:proofErr w:type="spellEnd"/>
      <w:r w:rsidR="000F3F48" w:rsidRPr="00F64A12">
        <w:rPr>
          <w:rFonts w:asciiTheme="minorHAnsi" w:hAnsiTheme="minorHAnsi" w:cstheme="minorHAnsi"/>
          <w:sz w:val="18"/>
          <w:szCs w:val="18"/>
        </w:rPr>
        <w:t xml:space="preserve"> ← </w:t>
      </w:r>
      <w:proofErr w:type="spellStart"/>
      <w:r w:rsidR="000F3F48" w:rsidRPr="00F64A12">
        <w:rPr>
          <w:rFonts w:asciiTheme="minorHAnsi" w:hAnsiTheme="minorHAnsi" w:cstheme="minorHAnsi"/>
          <w:i/>
          <w:iCs/>
          <w:sz w:val="18"/>
          <w:szCs w:val="18"/>
        </w:rPr>
        <w:t>this_solution</w:t>
      </w:r>
      <w:proofErr w:type="spellEnd"/>
      <w:r w:rsidR="000F3F48" w:rsidRPr="00F64A12">
        <w:rPr>
          <w:rFonts w:asciiTheme="minorHAnsi" w:hAnsiTheme="minorHAnsi" w:cstheme="minorHAnsi"/>
          <w:sz w:val="18"/>
          <w:szCs w:val="18"/>
        </w:rPr>
        <w:t>;</w:t>
      </w:r>
    </w:p>
    <w:p w:rsidR="000F3F48" w:rsidRDefault="00FD108A"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proofErr w:type="gramStart"/>
      <w:r w:rsidR="000F3F48" w:rsidRPr="00F64A12">
        <w:rPr>
          <w:rFonts w:asciiTheme="minorHAnsi" w:hAnsiTheme="minorHAnsi" w:cstheme="minorHAnsi"/>
          <w:sz w:val="18"/>
          <w:szCs w:val="18"/>
        </w:rPr>
        <w:t>broadcast</w:t>
      </w:r>
      <w:proofErr w:type="gramEnd"/>
      <w:r w:rsidR="000F3F48" w:rsidRPr="00F64A12">
        <w:rPr>
          <w:rFonts w:asciiTheme="minorHAnsi" w:hAnsiTheme="minorHAnsi" w:cstheme="minorHAnsi"/>
          <w:sz w:val="18"/>
          <w:szCs w:val="18"/>
        </w:rPr>
        <w:t xml:space="preserve"> terminate algorithm;</w:t>
      </w:r>
    </w:p>
    <w:p w:rsidR="000F3F48" w:rsidRDefault="00590673" w:rsidP="00AF1FE8">
      <w:pPr>
        <w:jc w:val="left"/>
        <w:rPr>
          <w:rFonts w:asciiTheme="minorHAnsi" w:hAnsiTheme="minorHAnsi" w:cstheme="minorHAnsi"/>
          <w:i/>
          <w:iCs/>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r w:rsidR="000F3F48" w:rsidRPr="00F64A12">
        <w:rPr>
          <w:rFonts w:asciiTheme="minorHAnsi" w:hAnsiTheme="minorHAnsi" w:cstheme="minorHAnsi"/>
          <w:sz w:val="18"/>
          <w:szCs w:val="18"/>
        </w:rPr>
        <w:t xml:space="preserve">// agents may able to find another </w:t>
      </w:r>
      <w:proofErr w:type="spellStart"/>
      <w:r w:rsidR="000F3F48" w:rsidRPr="00F64A12">
        <w:rPr>
          <w:rFonts w:asciiTheme="minorHAnsi" w:hAnsiTheme="minorHAnsi" w:cstheme="minorHAnsi"/>
          <w:i/>
          <w:iCs/>
          <w:sz w:val="18"/>
          <w:szCs w:val="18"/>
        </w:rPr>
        <w:t>consistent_solution</w:t>
      </w:r>
      <w:proofErr w:type="spellEnd"/>
    </w:p>
    <w:p w:rsidR="000F3F48" w:rsidRDefault="00590673"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r w:rsidR="000F3F48" w:rsidRPr="00F64A12">
        <w:rPr>
          <w:rFonts w:asciiTheme="minorHAnsi" w:hAnsiTheme="minorHAnsi" w:cstheme="minorHAnsi"/>
          <w:sz w:val="18"/>
          <w:szCs w:val="18"/>
        </w:rPr>
        <w:t xml:space="preserve">// and compare with </w:t>
      </w:r>
      <w:proofErr w:type="spellStart"/>
      <w:r w:rsidR="000F3F48" w:rsidRPr="00F64A12">
        <w:rPr>
          <w:rFonts w:asciiTheme="minorHAnsi" w:hAnsiTheme="minorHAnsi" w:cstheme="minorHAnsi"/>
          <w:i/>
          <w:iCs/>
          <w:sz w:val="18"/>
          <w:szCs w:val="18"/>
        </w:rPr>
        <w:t>this_solution</w:t>
      </w:r>
      <w:proofErr w:type="spellEnd"/>
      <w:r w:rsidR="000F3F48" w:rsidRPr="00F64A12">
        <w:rPr>
          <w:rFonts w:asciiTheme="minorHAnsi" w:hAnsiTheme="minorHAnsi" w:cstheme="minorHAnsi"/>
          <w:sz w:val="18"/>
          <w:szCs w:val="18"/>
        </w:rPr>
        <w:t xml:space="preserve"> </w:t>
      </w:r>
    </w:p>
    <w:p w:rsidR="000F3F48" w:rsidRPr="00F64A12" w:rsidRDefault="00590673" w:rsidP="00AF1FE8">
      <w:pPr>
        <w:jc w:val="left"/>
        <w:rPr>
          <w:rFonts w:asciiTheme="minorHAnsi" w:hAnsiTheme="minorHAnsi" w:cstheme="minorHAnsi"/>
          <w:sz w:val="18"/>
          <w:szCs w:val="18"/>
        </w:rPr>
      </w:pPr>
      <w:r w:rsidRPr="00F64A12">
        <w:rPr>
          <w:rFonts w:asciiTheme="minorHAnsi" w:hAnsiTheme="minorHAnsi" w:cstheme="minorHAnsi"/>
          <w:sz w:val="18"/>
          <w:szCs w:val="18"/>
        </w:rPr>
        <w:tab/>
      </w:r>
      <w:r>
        <w:rPr>
          <w:rFonts w:asciiTheme="minorHAnsi" w:hAnsiTheme="minorHAnsi" w:cstheme="minorHAnsi"/>
          <w:b/>
          <w:bCs/>
          <w:sz w:val="18"/>
          <w:szCs w:val="18"/>
        </w:rPr>
        <w:tab/>
      </w:r>
      <w:r w:rsidR="000F3F48" w:rsidRPr="00F64A12">
        <w:rPr>
          <w:rFonts w:asciiTheme="minorHAnsi" w:hAnsiTheme="minorHAnsi" w:cstheme="minorHAnsi"/>
          <w:sz w:val="18"/>
          <w:szCs w:val="18"/>
        </w:rPr>
        <w:t>//so they may restart algorithm again</w:t>
      </w:r>
    </w:p>
    <w:p w:rsidR="00DD1A73" w:rsidRPr="00F64A12" w:rsidRDefault="00DD1A73" w:rsidP="00DD1A73">
      <w:pPr>
        <w:jc w:val="left"/>
        <w:rPr>
          <w:rFonts w:asciiTheme="minorHAnsi" w:hAnsiTheme="minorHAnsi" w:cstheme="minorHAnsi"/>
          <w:sz w:val="18"/>
          <w:szCs w:val="18"/>
        </w:rPr>
      </w:pPr>
      <w:r>
        <w:rPr>
          <w:rFonts w:asciiTheme="minorHAnsi" w:hAnsiTheme="minorHAnsi" w:cstheme="minorHAnsi"/>
          <w:sz w:val="18"/>
          <w:szCs w:val="18"/>
        </w:rPr>
        <w:tab/>
      </w: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0F3F48" w:rsidRPr="00F64A12" w:rsidRDefault="000F3F48" w:rsidP="00C54BED">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0F3F48" w:rsidRPr="00720BA0" w:rsidRDefault="000F3F48" w:rsidP="000F3F48">
      <w:pPr>
        <w:jc w:val="left"/>
        <w:rPr>
          <w:sz w:val="16"/>
          <w:szCs w:val="16"/>
        </w:rPr>
      </w:pPr>
    </w:p>
    <w:p w:rsidR="000F3F48" w:rsidRPr="000F3F48" w:rsidRDefault="000F3F48" w:rsidP="00BF4B0A">
      <w:pPr>
        <w:pStyle w:val="Caption"/>
      </w:pPr>
      <w:bookmarkStart w:id="2487" w:name="_Ref316327087"/>
      <w:bookmarkStart w:id="2488" w:name="_Ref321323459"/>
      <w:proofErr w:type="gramStart"/>
      <w:r w:rsidRPr="00111613">
        <w:t>Fig.</w:t>
      </w:r>
      <w:proofErr w:type="gramEnd"/>
      <w:r w:rsidRPr="00111613">
        <w:t xml:space="preserve"> </w:t>
      </w:r>
      <w:fldSimple w:instr=" SEQ Fig. \* ARABIC ">
        <w:r w:rsidR="00981F58">
          <w:rPr>
            <w:noProof/>
          </w:rPr>
          <w:t>26</w:t>
        </w:r>
      </w:fldSimple>
      <w:bookmarkEnd w:id="2487"/>
      <w:r w:rsidRPr="00111613">
        <w:t xml:space="preserve"> – Extended ABT algorithm (Part II)</w:t>
      </w:r>
      <w:bookmarkEnd w:id="2488"/>
    </w:p>
    <w:p w:rsidR="000F3F48" w:rsidRDefault="000F3F48" w:rsidP="000F3F48">
      <w:pPr>
        <w:rPr>
          <w:sz w:val="18"/>
          <w:szCs w:val="18"/>
        </w:rPr>
      </w:pPr>
    </w:p>
    <w:p w:rsidR="000F3F48" w:rsidRDefault="000F3F48" w:rsidP="000F3F48">
      <w:pPr>
        <w:jc w:val="left"/>
        <w:rPr>
          <w:rFonts w:cstheme="minorHAnsi"/>
          <w:sz w:val="18"/>
          <w:szCs w:val="18"/>
        </w:rPr>
      </w:pPr>
    </w:p>
    <w:p w:rsidR="000F3F48" w:rsidRPr="00F64A12" w:rsidRDefault="000F3F48" w:rsidP="000F3F48">
      <w:pPr>
        <w:jc w:val="left"/>
        <w:rPr>
          <w:rFonts w:asciiTheme="minorHAnsi" w:hAnsiTheme="minorHAnsi" w:cstheme="minorHAnsi"/>
          <w:b/>
          <w:bCs/>
          <w:sz w:val="18"/>
          <w:szCs w:val="18"/>
        </w:rPr>
      </w:pPr>
      <w:r w:rsidRPr="00F64A12">
        <w:rPr>
          <w:rFonts w:asciiTheme="minorHAnsi" w:hAnsiTheme="minorHAnsi" w:cstheme="minorHAnsi"/>
          <w:sz w:val="18"/>
          <w:szCs w:val="18"/>
        </w:rPr>
        <w:t xml:space="preserve">• </w:t>
      </w:r>
      <w:proofErr w:type="gramStart"/>
      <w:r w:rsidRPr="00F64A12">
        <w:rPr>
          <w:rFonts w:asciiTheme="minorHAnsi" w:hAnsiTheme="minorHAnsi" w:cstheme="minorHAnsi"/>
          <w:sz w:val="18"/>
          <w:szCs w:val="18"/>
        </w:rPr>
        <w:t>procedure</w:t>
      </w:r>
      <w:proofErr w:type="gramEnd"/>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backtrack</w:t>
      </w:r>
      <w:r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i,j</m:t>
            </m:r>
          </m:sub>
        </m:sSub>
      </m:oMath>
      <w:r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proofErr w:type="spellStart"/>
      <w:r w:rsidRPr="00F64A12">
        <w:rPr>
          <w:rFonts w:asciiTheme="minorHAnsi" w:hAnsiTheme="minorHAnsi" w:cstheme="minorHAnsi"/>
          <w:i/>
          <w:iCs/>
          <w:sz w:val="18"/>
          <w:szCs w:val="18"/>
        </w:rPr>
        <w:t>inconsistent_subset</w:t>
      </w:r>
      <w:proofErr w:type="spellEnd"/>
      <w:r w:rsidRPr="00F64A12">
        <w:rPr>
          <w:rFonts w:asciiTheme="minorHAnsi" w:hAnsiTheme="minorHAnsi" w:cstheme="minorHAnsi"/>
          <w:sz w:val="18"/>
          <w:szCs w:val="18"/>
        </w:rPr>
        <w:t xml:space="preserve"> ← </w:t>
      </w:r>
      <w:proofErr w:type="spellStart"/>
      <w:r w:rsidRPr="00F64A12">
        <w:rPr>
          <w:rFonts w:asciiTheme="minorHAnsi" w:hAnsiTheme="minorHAnsi" w:cstheme="minorHAnsi"/>
          <w:i/>
          <w:iCs/>
          <w:sz w:val="18"/>
          <w:szCs w:val="18"/>
        </w:rPr>
        <w:t>this_solution</w:t>
      </w:r>
      <w:proofErr w:type="spellEnd"/>
      <w:r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//check if neighbor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can remove the value</w:t>
      </w:r>
    </w:p>
    <w:p w:rsidR="000F3F48" w:rsidRDefault="000F3F48" w:rsidP="000F3F48">
      <w:pPr>
        <w:jc w:val="left"/>
        <w:rPr>
          <w:rFonts w:asciiTheme="minorHAnsi" w:hAnsiTheme="minorHAnsi" w:cstheme="minorHAnsi"/>
          <w:b/>
          <w:bCs/>
          <w:sz w:val="18"/>
          <w:szCs w:val="18"/>
        </w:rPr>
      </w:pPr>
      <w:proofErr w:type="gramStart"/>
      <w:r w:rsidRPr="00F64A12">
        <w:rPr>
          <w:rFonts w:asciiTheme="minorHAnsi" w:hAnsiTheme="minorHAnsi" w:cstheme="minorHAnsi"/>
          <w:b/>
          <w:bCs/>
          <w:sz w:val="18"/>
          <w:szCs w:val="18"/>
        </w:rPr>
        <w:t>if</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is </w:t>
      </w:r>
      <m:oMath>
        <m:r>
          <w:rPr>
            <w:rFonts w:ascii="Cambria Math" w:hAnsi="Cambria Math" w:cstheme="minorHAnsi"/>
            <w:sz w:val="18"/>
            <w:szCs w:val="18"/>
          </w:rPr>
          <m:t>passive</m:t>
        </m:r>
      </m:oMath>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do</w:t>
      </w:r>
    </w:p>
    <w:p w:rsidR="000F3F48" w:rsidRPr="00F64A12" w:rsidRDefault="004C12D8" w:rsidP="00AF1FE8">
      <w:pPr>
        <w:jc w:val="left"/>
        <w:rPr>
          <w:rFonts w:asciiTheme="minorHAnsi" w:hAnsiTheme="minorHAnsi" w:cstheme="minorHAnsi"/>
          <w:sz w:val="18"/>
          <w:szCs w:val="18"/>
        </w:rPr>
      </w:pPr>
      <w:r>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if</w:t>
      </w:r>
      <w:proofErr w:type="gramEnd"/>
      <w:r w:rsidR="000F3F48" w:rsidRPr="00F64A12">
        <w:rPr>
          <w:rFonts w:asciiTheme="minorHAnsi" w:hAnsiTheme="minorHAnsi" w:cstheme="minorHAnsi"/>
          <w:sz w:val="18"/>
          <w:szCs w:val="18"/>
        </w:rPr>
        <w:t xml:space="preserve"> (</w:t>
      </w:r>
      <m:oMath>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i,j</m:t>
            </m:r>
          </m:sub>
        </m:sSub>
      </m:oMath>
      <w:r w:rsidR="000F3F48" w:rsidRPr="00F64A12">
        <w:rPr>
          <w:rFonts w:asciiTheme="minorHAnsi" w:hAnsiTheme="minorHAnsi" w:cstheme="minorHAnsi"/>
          <w:sz w:val="18"/>
          <w:szCs w:val="18"/>
        </w:rPr>
        <w:t xml:space="preserve">) </w:t>
      </w:r>
      <w:r w:rsidR="000F3F48" w:rsidRPr="00F64A12">
        <w:rPr>
          <w:rFonts w:asciiTheme="minorHAnsi" w:hAnsiTheme="minorHAnsi" w:cstheme="minorHAnsi"/>
          <w:b/>
          <w:bCs/>
          <w:sz w:val="18"/>
          <w:szCs w:val="18"/>
        </w:rPr>
        <w:t>do</w:t>
      </w:r>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proofErr w:type="gramStart"/>
      <w:r w:rsidRPr="00F64A12">
        <w:rPr>
          <w:rFonts w:asciiTheme="minorHAnsi" w:hAnsiTheme="minorHAnsi" w:cstheme="minorHAnsi"/>
          <w:sz w:val="18"/>
          <w:szCs w:val="18"/>
        </w:rPr>
        <w:t>remove</w:t>
      </w:r>
      <w:proofErr w:type="gramEnd"/>
      <w:r w:rsidRPr="00F64A12">
        <w:rPr>
          <w:rFonts w:asciiTheme="minorHAnsi" w:hAnsiTheme="minorHAnsi" w:cstheme="minorHAnsi"/>
          <w:sz w:val="18"/>
          <w:szCs w:val="18"/>
        </w:rPr>
        <w:t xml:space="preserve"> </w:t>
      </w:r>
      <w:proofErr w:type="spellStart"/>
      <w:r w:rsidRPr="00F64A12">
        <w:rPr>
          <w:rFonts w:asciiTheme="minorHAnsi" w:hAnsiTheme="minorHAnsi" w:cstheme="minorHAnsi"/>
          <w:i/>
          <w:iCs/>
          <w:sz w:val="18"/>
          <w:szCs w:val="18"/>
        </w:rPr>
        <w:t>this_solution</w:t>
      </w:r>
      <w:proofErr w:type="spellEnd"/>
      <w:r w:rsidRPr="00F64A12">
        <w:rPr>
          <w:rFonts w:asciiTheme="minorHAnsi" w:hAnsiTheme="minorHAnsi" w:cstheme="minorHAnsi"/>
          <w:sz w:val="18"/>
          <w:szCs w:val="18"/>
        </w:rPr>
        <w:t xml:space="preserve"> from </w:t>
      </w:r>
      <w:proofErr w:type="spellStart"/>
      <w:r w:rsidRPr="00F64A12">
        <w:rPr>
          <w:rFonts w:asciiTheme="minorHAnsi" w:hAnsiTheme="minorHAnsi" w:cstheme="minorHAnsi"/>
          <w:i/>
          <w:iCs/>
          <w:sz w:val="18"/>
          <w:szCs w:val="18"/>
        </w:rPr>
        <w:t>consistent_subset</w:t>
      </w:r>
      <w:proofErr w:type="spellEnd"/>
      <w:r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ab/>
      </w:r>
      <w:r w:rsidRPr="00F64A12">
        <w:rPr>
          <w:rFonts w:asciiTheme="minorHAnsi" w:hAnsiTheme="minorHAnsi" w:cstheme="minorHAnsi"/>
          <w:sz w:val="18"/>
          <w:szCs w:val="18"/>
        </w:rPr>
        <w:tab/>
      </w:r>
      <w:proofErr w:type="gramStart"/>
      <w:r w:rsidRPr="00F64A12">
        <w:rPr>
          <w:rFonts w:asciiTheme="minorHAnsi" w:hAnsiTheme="minorHAnsi" w:cstheme="minorHAnsi"/>
          <w:b/>
          <w:bCs/>
          <w:sz w:val="18"/>
          <w:szCs w:val="18"/>
        </w:rPr>
        <w:t>send</w:t>
      </w:r>
      <w:proofErr w:type="gramEnd"/>
      <w:r w:rsidRPr="00F64A12">
        <w:rPr>
          <w:rFonts w:asciiTheme="minorHAnsi" w:hAnsiTheme="minorHAnsi" w:cstheme="minorHAnsi"/>
          <w:b/>
          <w:bCs/>
          <w:sz w:val="18"/>
          <w:szCs w:val="18"/>
        </w:rPr>
        <w:t xml:space="preserve"> </w:t>
      </w:r>
      <w:r w:rsidRPr="00F64A12">
        <w:rPr>
          <w:rFonts w:asciiTheme="minorHAnsi" w:hAnsiTheme="minorHAnsi" w:cstheme="minorHAnsi"/>
          <w:sz w:val="18"/>
          <w:szCs w:val="18"/>
        </w:rPr>
        <w:t xml:space="preserve">( </w:t>
      </w:r>
      <w:proofErr w:type="spellStart"/>
      <w:r w:rsidRPr="00F64A12">
        <w:rPr>
          <w:rFonts w:asciiTheme="minorHAnsi" w:hAnsiTheme="minorHAnsi" w:cstheme="minorHAnsi"/>
          <w:b/>
          <w:bCs/>
          <w:sz w:val="18"/>
          <w:szCs w:val="18"/>
        </w:rPr>
        <w:t>request_value</w:t>
      </w:r>
      <w:proofErr w:type="spellEnd"/>
      <w:r w:rsidRPr="00F64A12">
        <w:rPr>
          <w:rFonts w:asciiTheme="minorHAnsi" w:hAnsiTheme="minorHAnsi" w:cstheme="minorHAnsi"/>
          <w:b/>
          <w:bCs/>
          <w:sz w:val="18"/>
          <w:szCs w:val="18"/>
        </w:rPr>
        <w:t>?</w:t>
      </w:r>
      <w:r w:rsidRPr="00F64A12">
        <w:rPr>
          <w:rFonts w:asciiTheme="minorHAnsi" w:hAnsiTheme="minorHAnsi" w:cstheme="minorHAnsi"/>
          <w:sz w:val="18"/>
          <w:szCs w:val="18"/>
        </w:rPr>
        <w:t>,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Pr="00F64A12">
        <w:rPr>
          <w:rFonts w:asciiTheme="minorHAnsi" w:hAnsiTheme="minorHAnsi" w:cstheme="minorHAnsi"/>
          <w:sz w:val="18"/>
          <w:szCs w:val="18"/>
        </w:rPr>
        <w:t>)</w:t>
      </w:r>
      <m:oMath>
        <m:r>
          <w:rPr>
            <w:rFonts w:ascii="Cambria Math" w:hAnsi="Cambria Math" w:cstheme="minorHAnsi"/>
            <w:sz w:val="18"/>
            <w:szCs w:val="18"/>
          </w:rPr>
          <m:t xml:space="preserve"> ,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 to neighbor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j</m:t>
            </m:r>
          </m:sub>
        </m:sSub>
      </m:oMath>
      <w:r w:rsidRPr="00F64A12">
        <w:rPr>
          <w:rFonts w:asciiTheme="minorHAnsi" w:hAnsiTheme="minorHAnsi" w:cstheme="minorHAnsi"/>
          <w:sz w:val="18"/>
          <w:szCs w:val="18"/>
        </w:rPr>
        <w:t>;</w:t>
      </w:r>
    </w:p>
    <w:p w:rsidR="000F3F48"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ab/>
      </w: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sz w:val="18"/>
          <w:szCs w:val="18"/>
        </w:rPr>
        <w:t xml:space="preserve"> (</w:t>
      </w:r>
      <m:oMath>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r>
          <w:rPr>
            <w:rFonts w:ascii="Cambria Math" w:hAnsi="Cambria Math" w:cstheme="minorHAnsi"/>
            <w:sz w:val="18"/>
            <w:szCs w:val="18"/>
          </w:rPr>
          <m:t>∈</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i,j</m:t>
            </m:r>
          </m:sub>
        </m:sSub>
      </m:oMath>
      <w:r w:rsidRPr="00F64A12">
        <w:rPr>
          <w:rFonts w:asciiTheme="minorHAnsi" w:hAnsiTheme="minorHAnsi" w:cstheme="minorHAnsi"/>
          <w:sz w:val="18"/>
          <w:szCs w:val="18"/>
        </w:rPr>
        <w:t>)</w:t>
      </w:r>
    </w:p>
    <w:p w:rsidR="000F3F48" w:rsidRDefault="003930F0" w:rsidP="00AF1FE8">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proofErr w:type="spellStart"/>
      <w:r w:rsidR="000F3F48" w:rsidRPr="00F64A12">
        <w:rPr>
          <w:rFonts w:asciiTheme="minorHAnsi" w:hAnsiTheme="minorHAnsi" w:cstheme="minorHAnsi"/>
          <w:b/>
          <w:bCs/>
          <w:sz w:val="18"/>
          <w:szCs w:val="18"/>
        </w:rPr>
        <w:t>no_value</w:t>
      </w:r>
      <w:proofErr w:type="spellEnd"/>
      <w:r w:rsidR="000F3F48" w:rsidRPr="00F64A12">
        <w:rPr>
          <w:rFonts w:asciiTheme="minorHAnsi" w:hAnsiTheme="minorHAnsi" w:cstheme="minorHAnsi"/>
          <w:b/>
          <w:bCs/>
          <w:sz w:val="18"/>
          <w:szCs w:val="18"/>
        </w:rPr>
        <w:t>!</w:t>
      </w:r>
      <w:r w:rsidR="000F3F48" w:rsidRPr="00F64A12">
        <w:rPr>
          <w:rFonts w:asciiTheme="minorHAnsi" w:hAnsiTheme="minorHAnsi" w:cstheme="minorHAnsi"/>
          <w:sz w:val="18"/>
          <w:szCs w:val="18"/>
        </w:rPr>
        <w:t>,</w:t>
      </w:r>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 to the neighbors;</w:t>
      </w:r>
    </w:p>
    <w:p w:rsidR="000F3F48" w:rsidRDefault="003930F0" w:rsidP="00AF1FE8">
      <w:pPr>
        <w:jc w:val="left"/>
        <w:rPr>
          <w:rFonts w:asciiTheme="minorHAnsi" w:hAnsiTheme="minorHAnsi" w:cstheme="minorHAnsi"/>
          <w:sz w:val="18"/>
          <w:szCs w:val="18"/>
        </w:rPr>
      </w:pPr>
      <w:r>
        <w:rPr>
          <w:rFonts w:asciiTheme="minorHAnsi" w:hAnsiTheme="minorHAnsi" w:cstheme="minorHAnsi"/>
          <w:sz w:val="18"/>
          <w:szCs w:val="18"/>
        </w:rPr>
        <w:tab/>
      </w:r>
      <w:r>
        <w:rPr>
          <w:rFonts w:asciiTheme="minorHAnsi" w:hAnsiTheme="minorHAnsi" w:cstheme="minorHAnsi"/>
          <w:sz w:val="18"/>
          <w:szCs w:val="18"/>
        </w:rPr>
        <w:tab/>
      </w: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w:t>
      </w:r>
      <m:oMath>
        <m:r>
          <w:rPr>
            <w:rFonts w:ascii="Cambria Math" w:hAnsi="Cambria Math" w:cstheme="minorHAnsi"/>
            <w:sz w:val="18"/>
            <w:szCs w:val="18"/>
          </w:rPr>
          <m:t>done!</m:t>
        </m:r>
      </m:oMath>
      <w:r w:rsidR="000F3F48" w:rsidRPr="00F64A12">
        <w:rPr>
          <w:rFonts w:asciiTheme="minorHAnsi" w:hAnsiTheme="minorHAnsi" w:cstheme="minorHAnsi"/>
          <w:sz w:val="18"/>
          <w:szCs w:val="18"/>
        </w:rPr>
        <w:t>;</w:t>
      </w:r>
    </w:p>
    <w:p w:rsidR="000F3F48" w:rsidRPr="00F64A12" w:rsidRDefault="003930F0" w:rsidP="00AF1FE8">
      <w:pPr>
        <w:jc w:val="left"/>
        <w:rPr>
          <w:rFonts w:asciiTheme="minorHAnsi" w:hAnsiTheme="minorHAnsi" w:cstheme="minorHAnsi"/>
          <w:sz w:val="18"/>
          <w:szCs w:val="18"/>
        </w:rPr>
      </w:pPr>
      <w:r>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end</w:t>
      </w:r>
      <w:proofErr w:type="gramEnd"/>
      <w:r w:rsidR="000F3F48" w:rsidRPr="00F64A12">
        <w:rPr>
          <w:rFonts w:asciiTheme="minorHAnsi" w:hAnsiTheme="minorHAnsi" w:cstheme="minorHAnsi"/>
          <w:b/>
          <w:bCs/>
          <w:sz w:val="18"/>
          <w:szCs w:val="18"/>
        </w:rPr>
        <w:t xml:space="preserve"> do</w:t>
      </w:r>
      <w:r w:rsidR="000F3F48"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 xml:space="preserve">• </w:t>
      </w:r>
      <w:proofErr w:type="gramStart"/>
      <w:r w:rsidRPr="00F64A12">
        <w:rPr>
          <w:rFonts w:asciiTheme="minorHAnsi" w:hAnsiTheme="minorHAnsi" w:cstheme="minorHAnsi"/>
          <w:sz w:val="18"/>
          <w:szCs w:val="18"/>
        </w:rPr>
        <w:t>procedure</w:t>
      </w:r>
      <w:proofErr w:type="gramEnd"/>
      <w:r w:rsidRPr="00F64A12">
        <w:rPr>
          <w:rFonts w:asciiTheme="minorHAnsi" w:hAnsiTheme="minorHAnsi" w:cstheme="minorHAnsi"/>
          <w:sz w:val="18"/>
          <w:szCs w:val="18"/>
        </w:rPr>
        <w:t xml:space="preserve"> </w:t>
      </w:r>
      <w:proofErr w:type="spellStart"/>
      <w:r w:rsidRPr="00F64A12">
        <w:rPr>
          <w:rFonts w:asciiTheme="minorHAnsi" w:hAnsiTheme="minorHAnsi" w:cstheme="minorHAnsi"/>
          <w:b/>
          <w:bCs/>
          <w:sz w:val="18"/>
          <w:szCs w:val="18"/>
        </w:rPr>
        <w:t>select_value</w:t>
      </w:r>
      <w:proofErr w:type="spellEnd"/>
      <w:r w:rsidRPr="00F64A12">
        <w:rPr>
          <w:rFonts w:asciiTheme="minorHAnsi" w:hAnsiTheme="minorHAnsi" w:cstheme="minorHAnsi"/>
          <w:sz w:val="18"/>
          <w:szCs w:val="18"/>
        </w:rPr>
        <w:t>(</w:t>
      </w:r>
      <m:oMath>
        <m:r>
          <w:rPr>
            <w:rFonts w:ascii="Cambria Math" w:hAnsi="Cambria Math" w:cstheme="minorHAnsi"/>
            <w:sz w:val="18"/>
            <w:szCs w:val="18"/>
          </w:rPr>
          <m:t>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i,j</m:t>
            </m:r>
          </m:sub>
        </m:sSub>
      </m:oMath>
      <w:r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//select a most appropriate value;</w:t>
      </w:r>
    </w:p>
    <w:p w:rsidR="000F3F48" w:rsidRPr="00F64A12" w:rsidRDefault="000F3F48" w:rsidP="000F3F48">
      <w:pPr>
        <w:jc w:val="left"/>
        <w:rPr>
          <w:rFonts w:asciiTheme="minorHAnsi" w:hAnsiTheme="minorHAnsi" w:cstheme="minorHAnsi"/>
          <w:b/>
          <w:bCs/>
          <w:sz w:val="18"/>
          <w:szCs w:val="18"/>
        </w:rPr>
      </w:pPr>
      <w:proofErr w:type="gramStart"/>
      <w:r w:rsidRPr="00F64A12">
        <w:rPr>
          <w:rFonts w:asciiTheme="minorHAnsi" w:hAnsiTheme="minorHAnsi" w:cstheme="minorHAnsi"/>
          <w:b/>
          <w:bCs/>
          <w:sz w:val="18"/>
          <w:szCs w:val="18"/>
        </w:rPr>
        <w:t>if</w:t>
      </w:r>
      <w:proofErr w:type="gramEnd"/>
      <w:r w:rsidRPr="00F64A12">
        <w:rPr>
          <w:rFonts w:asciiTheme="minorHAnsi" w:hAnsiTheme="minorHAnsi" w:cstheme="minorHAnsi"/>
          <w:sz w:val="18"/>
          <w:szCs w:val="18"/>
        </w:rPr>
        <w:t xml:space="preserve"> (</w:t>
      </w:r>
      <m:oMath>
        <m:r>
          <w:rPr>
            <w:rFonts w:ascii="Cambria Math" w:hAnsi="Cambria Math" w:cstheme="minorHAnsi"/>
            <w:sz w:val="18"/>
            <w:szCs w:val="18"/>
          </w:rPr>
          <m:t>∃ 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i,j</m:t>
            </m:r>
          </m:sub>
        </m:sSub>
      </m:oMath>
      <w:r w:rsidRPr="00F64A12">
        <w:rPr>
          <w:rFonts w:asciiTheme="minorHAnsi" w:hAnsiTheme="minorHAnsi" w:cstheme="minorHAnsi"/>
          <w:sz w:val="18"/>
          <w:szCs w:val="18"/>
        </w:rPr>
        <w:t xml:space="preserve">) </w:t>
      </w:r>
      <w:r w:rsidRPr="00F64A12">
        <w:rPr>
          <w:rFonts w:asciiTheme="minorHAnsi" w:hAnsiTheme="minorHAnsi" w:cstheme="minorHAnsi"/>
          <w:b/>
          <w:bCs/>
          <w:sz w:val="18"/>
          <w:szCs w:val="18"/>
        </w:rPr>
        <w:t>do</w:t>
      </w:r>
    </w:p>
    <w:p w:rsidR="000F3F48" w:rsidRPr="00F64A12" w:rsidRDefault="000F3F48" w:rsidP="000F3F48">
      <w:pPr>
        <w:jc w:val="left"/>
        <w:rPr>
          <w:rFonts w:asciiTheme="minorHAnsi" w:hAnsiTheme="minorHAnsi" w:cstheme="minorHAnsi"/>
          <w:sz w:val="16"/>
          <w:szCs w:val="16"/>
        </w:rPr>
      </w:pPr>
      <w:r w:rsidRPr="00F64A12">
        <w:rPr>
          <w:rFonts w:asciiTheme="minorHAnsi" w:hAnsiTheme="minorHAnsi" w:cstheme="minorHAnsi"/>
          <w:b/>
          <w:bCs/>
          <w:sz w:val="18"/>
          <w:szCs w:val="18"/>
        </w:rPr>
        <w:tab/>
      </w:r>
      <w:proofErr w:type="gramStart"/>
      <w:r w:rsidRPr="00F64A12">
        <w:rPr>
          <w:rFonts w:asciiTheme="minorHAnsi" w:hAnsiTheme="minorHAnsi" w:cstheme="minorHAnsi"/>
          <w:sz w:val="18"/>
          <w:szCs w:val="18"/>
        </w:rPr>
        <w:t>add</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j</m:t>
            </m:r>
          </m:sub>
        </m:sSub>
      </m:oMath>
      <w:r w:rsidRPr="00F64A12">
        <w:rPr>
          <w:rFonts w:asciiTheme="minorHAnsi" w:hAnsiTheme="minorHAnsi" w:cstheme="minorHAnsi"/>
          <w:sz w:val="18"/>
          <w:szCs w:val="18"/>
        </w:rPr>
        <w:t xml:space="preserve">) to </w:t>
      </w:r>
      <w:proofErr w:type="spellStart"/>
      <w:r w:rsidRPr="00F64A12">
        <w:rPr>
          <w:rFonts w:asciiTheme="minorHAnsi" w:hAnsiTheme="minorHAnsi" w:cstheme="minorHAnsi"/>
          <w:i/>
          <w:iCs/>
          <w:sz w:val="18"/>
          <w:szCs w:val="18"/>
        </w:rPr>
        <w:t>agent_view</w:t>
      </w:r>
      <w:proofErr w:type="spellEnd"/>
      <w:r w:rsidRPr="00F64A12">
        <w:rPr>
          <w:rFonts w:asciiTheme="minorHAnsi" w:hAnsiTheme="minorHAnsi" w:cstheme="minorHAnsi"/>
          <w:sz w:val="18"/>
          <w:szCs w:val="18"/>
        </w:rPr>
        <w:t>;</w:t>
      </w:r>
    </w:p>
    <w:p w:rsidR="000F3F48" w:rsidRDefault="000F3F48" w:rsidP="000F3F48">
      <w:pPr>
        <w:jc w:val="left"/>
        <w:rPr>
          <w:rFonts w:asciiTheme="minorHAnsi" w:hAnsiTheme="minorHAnsi" w:cstheme="minorHAnsi"/>
          <w:sz w:val="18"/>
          <w:szCs w:val="18"/>
        </w:rPr>
      </w:pPr>
      <w:proofErr w:type="spellStart"/>
      <w:proofErr w:type="gramStart"/>
      <w:r w:rsidRPr="00F64A12">
        <w:rPr>
          <w:rFonts w:asciiTheme="minorHAnsi" w:hAnsiTheme="minorHAnsi" w:cstheme="minorHAnsi"/>
          <w:b/>
          <w:bCs/>
          <w:sz w:val="18"/>
          <w:szCs w:val="18"/>
        </w:rPr>
        <w:t>elseif</w:t>
      </w:r>
      <w:proofErr w:type="spellEnd"/>
      <w:proofErr w:type="gramEnd"/>
      <w:r w:rsidRPr="00F64A12">
        <w:rPr>
          <w:rFonts w:asciiTheme="minorHAnsi" w:hAnsiTheme="minorHAnsi" w:cstheme="minorHAnsi"/>
          <w:sz w:val="18"/>
          <w:szCs w:val="18"/>
        </w:rPr>
        <w:t xml:space="preserve"> (</w:t>
      </w:r>
      <m:oMath>
        <m:r>
          <w:rPr>
            <w:rFonts w:ascii="Cambria Math" w:hAnsi="Cambria Math" w:cstheme="minorHAnsi"/>
            <w:sz w:val="18"/>
            <w:szCs w:val="18"/>
          </w:rPr>
          <m:t>∄ d∈</m:t>
        </m:r>
        <m:sSub>
          <m:sSubPr>
            <m:ctrlPr>
              <w:rPr>
                <w:rFonts w:ascii="Cambria Math" w:hAnsi="Cambria Math" w:cstheme="minorHAnsi"/>
                <w:i/>
                <w:sz w:val="18"/>
                <w:szCs w:val="18"/>
              </w:rPr>
            </m:ctrlPr>
          </m:sSubPr>
          <m:e>
            <m:acc>
              <m:accPr>
                <m:chr m:val="̅"/>
                <m:ctrlPr>
                  <w:rPr>
                    <w:rFonts w:ascii="Cambria Math" w:hAnsi="Cambria Math" w:cstheme="minorHAnsi"/>
                    <w:i/>
                    <w:sz w:val="18"/>
                    <w:szCs w:val="18"/>
                  </w:rPr>
                </m:ctrlPr>
              </m:accPr>
              <m:e>
                <m:r>
                  <w:rPr>
                    <w:rFonts w:ascii="Cambria Math" w:hAnsi="Cambria Math" w:cstheme="minorHAnsi"/>
                    <w:sz w:val="18"/>
                    <w:szCs w:val="18"/>
                  </w:rPr>
                  <m:t>D</m:t>
                </m:r>
              </m:e>
            </m:acc>
          </m:e>
          <m:sub>
            <m:r>
              <w:rPr>
                <w:rFonts w:ascii="Cambria Math" w:hAnsi="Cambria Math" w:cstheme="minorHAnsi"/>
                <w:sz w:val="18"/>
                <w:szCs w:val="18"/>
              </w:rPr>
              <m:t>i,j</m:t>
            </m:r>
          </m:sub>
        </m:sSub>
      </m:oMath>
      <w:r w:rsidRPr="00F64A12">
        <w:rPr>
          <w:rFonts w:asciiTheme="minorHAnsi" w:hAnsiTheme="minorHAnsi" w:cstheme="minorHAnsi"/>
          <w:sz w:val="18"/>
          <w:szCs w:val="18"/>
        </w:rPr>
        <w:t>)</w:t>
      </w:r>
    </w:p>
    <w:p w:rsidR="000F3F48" w:rsidRDefault="00C259B6" w:rsidP="00AF1FE8">
      <w:pPr>
        <w:jc w:val="left"/>
        <w:rPr>
          <w:rFonts w:asciiTheme="minorHAnsi" w:hAnsiTheme="minorHAnsi" w:cstheme="minorHAnsi"/>
          <w:sz w:val="18"/>
          <w:szCs w:val="18"/>
        </w:rPr>
      </w:pPr>
      <w:r>
        <w:rPr>
          <w:rFonts w:asciiTheme="minorHAnsi" w:hAnsiTheme="minorHAnsi" w:cstheme="minorHAnsi"/>
          <w:sz w:val="18"/>
          <w:szCs w:val="18"/>
        </w:rPr>
        <w:tab/>
      </w:r>
      <w:proofErr w:type="gramStart"/>
      <w:r w:rsidR="000F3F48" w:rsidRPr="00F64A12">
        <w:rPr>
          <w:rFonts w:asciiTheme="minorHAnsi" w:hAnsiTheme="minorHAnsi" w:cstheme="minorHAnsi"/>
          <w:b/>
          <w:bCs/>
          <w:sz w:val="18"/>
          <w:szCs w:val="18"/>
        </w:rPr>
        <w:t>send</w:t>
      </w:r>
      <w:proofErr w:type="gramEnd"/>
      <w:r w:rsidR="000F3F48" w:rsidRPr="00F64A12">
        <w:rPr>
          <w:rFonts w:asciiTheme="minorHAnsi" w:hAnsiTheme="minorHAnsi" w:cstheme="minorHAnsi"/>
          <w:sz w:val="18"/>
          <w:szCs w:val="18"/>
        </w:rPr>
        <w:t xml:space="preserve"> ( </w:t>
      </w:r>
      <w:proofErr w:type="spellStart"/>
      <w:r w:rsidR="000F3F48" w:rsidRPr="00F64A12">
        <w:rPr>
          <w:rFonts w:asciiTheme="minorHAnsi" w:hAnsiTheme="minorHAnsi" w:cstheme="minorHAnsi"/>
          <w:b/>
          <w:bCs/>
          <w:sz w:val="18"/>
          <w:szCs w:val="18"/>
        </w:rPr>
        <w:t>no_value</w:t>
      </w:r>
      <w:proofErr w:type="spellEnd"/>
      <w:r w:rsidR="000F3F48" w:rsidRPr="00F64A12">
        <w:rPr>
          <w:rFonts w:asciiTheme="minorHAnsi" w:hAnsiTheme="minorHAnsi" w:cstheme="minorHAnsi"/>
          <w:b/>
          <w:bCs/>
          <w:sz w:val="18"/>
          <w:szCs w:val="18"/>
        </w:rPr>
        <w:t xml:space="preserve">!, </w:t>
      </w:r>
      <w:r w:rsidR="000F3F48"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 to the neighbors;</w:t>
      </w:r>
    </w:p>
    <w:p w:rsidR="000F3F48" w:rsidRPr="00F64A12" w:rsidRDefault="00C259B6">
      <w:pPr>
        <w:jc w:val="left"/>
        <w:rPr>
          <w:rFonts w:asciiTheme="minorHAnsi" w:hAnsiTheme="minorHAnsi" w:cstheme="minorHAnsi"/>
          <w:sz w:val="18"/>
          <w:szCs w:val="18"/>
        </w:rPr>
      </w:pPr>
      <w:r>
        <w:rPr>
          <w:rFonts w:asciiTheme="minorHAnsi" w:hAnsiTheme="minorHAnsi" w:cstheme="minorHAnsi"/>
          <w:sz w:val="18"/>
          <w:szCs w:val="18"/>
        </w:rPr>
        <w:tab/>
      </w: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w:t>
      </w:r>
      <w:proofErr w:type="gramStart"/>
      <w:r w:rsidR="000F3F48" w:rsidRPr="00F64A12">
        <w:rPr>
          <w:rFonts w:asciiTheme="minorHAnsi" w:hAnsiTheme="minorHAnsi" w:cstheme="minorHAnsi"/>
          <w:sz w:val="18"/>
          <w:szCs w:val="18"/>
        </w:rPr>
        <w:t>passive</w:t>
      </w:r>
      <w:proofErr w:type="gramEnd"/>
      <w:r w:rsidR="000F3F48"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proofErr w:type="gramStart"/>
      <w:r w:rsidRPr="00F64A12">
        <w:rPr>
          <w:rFonts w:asciiTheme="minorHAnsi" w:hAnsiTheme="minorHAnsi" w:cstheme="minorHAnsi"/>
          <w:b/>
          <w:bCs/>
          <w:sz w:val="18"/>
          <w:szCs w:val="18"/>
        </w:rPr>
        <w:t>end</w:t>
      </w:r>
      <w:proofErr w:type="gramEnd"/>
      <w:r w:rsidRPr="00F64A12">
        <w:rPr>
          <w:rFonts w:asciiTheme="minorHAnsi" w:hAnsiTheme="minorHAnsi" w:cstheme="minorHAnsi"/>
          <w:b/>
          <w:bCs/>
          <w:sz w:val="18"/>
          <w:szCs w:val="18"/>
        </w:rPr>
        <w:t xml:space="preserve"> do</w:t>
      </w:r>
      <w:r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 update an estimation of completion time</w:t>
      </w:r>
    </w:p>
    <w:p w:rsidR="000F3F48" w:rsidRPr="00F64A12" w:rsidRDefault="002C5E12" w:rsidP="000F3F48">
      <w:pPr>
        <w:jc w:val="left"/>
        <w:rPr>
          <w:rFonts w:asciiTheme="minorHAnsi" w:hAnsiTheme="minorHAnsi" w:cstheme="minorHAnsi"/>
          <w:sz w:val="18"/>
          <w:szCs w:val="18"/>
        </w:rPr>
      </w:pPr>
      <m:oMath>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w:t>
      </w:r>
      <m:oMath>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t</m:t>
            </m:r>
          </m:e>
          <m:sub>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i</m:t>
                </m:r>
              </m:sub>
            </m:sSub>
          </m:sub>
        </m:sSub>
      </m:oMath>
      <w:r w:rsidR="000F3F48"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p>
    <w:p w:rsidR="000F3F48" w:rsidRPr="00F64A12" w:rsidRDefault="000F3F48" w:rsidP="000F3F48">
      <w:pPr>
        <w:jc w:val="left"/>
        <w:rPr>
          <w:rFonts w:asciiTheme="minorHAnsi" w:hAnsiTheme="minorHAnsi" w:cstheme="minorHAnsi"/>
          <w:b/>
          <w:bCs/>
          <w:sz w:val="18"/>
          <w:szCs w:val="18"/>
        </w:rPr>
      </w:pPr>
      <w:r w:rsidRPr="00F64A12">
        <w:rPr>
          <w:rFonts w:asciiTheme="minorHAnsi" w:hAnsiTheme="minorHAnsi" w:cstheme="minorHAnsi"/>
          <w:sz w:val="18"/>
          <w:szCs w:val="18"/>
        </w:rPr>
        <w:t xml:space="preserve">• </w:t>
      </w:r>
      <w:proofErr w:type="gramStart"/>
      <w:r w:rsidRPr="00F64A12">
        <w:rPr>
          <w:rFonts w:asciiTheme="minorHAnsi" w:hAnsiTheme="minorHAnsi" w:cstheme="minorHAnsi"/>
          <w:sz w:val="18"/>
          <w:szCs w:val="18"/>
        </w:rPr>
        <w:t>procedure</w:t>
      </w:r>
      <w:proofErr w:type="gramEnd"/>
      <w:r w:rsidRPr="00F64A12">
        <w:rPr>
          <w:rFonts w:asciiTheme="minorHAnsi" w:hAnsiTheme="minorHAnsi" w:cstheme="minorHAnsi"/>
          <w:sz w:val="18"/>
          <w:szCs w:val="18"/>
        </w:rPr>
        <w:t xml:space="preserve"> </w:t>
      </w:r>
      <w:proofErr w:type="spellStart"/>
      <w:r w:rsidRPr="00F64A12">
        <w:rPr>
          <w:rFonts w:asciiTheme="minorHAnsi" w:hAnsiTheme="minorHAnsi" w:cstheme="minorHAnsi"/>
          <w:b/>
          <w:bCs/>
          <w:sz w:val="18"/>
          <w:szCs w:val="18"/>
        </w:rPr>
        <w:t>schedule_values</w:t>
      </w:r>
      <w:proofErr w:type="spellEnd"/>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 start scheduling after allocating a task</w:t>
      </w:r>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 this procedure can be run not in main thread</w:t>
      </w:r>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 in order not to interrupt agent negotiations</w:t>
      </w:r>
    </w:p>
    <w:p w:rsidR="000F3F48" w:rsidRPr="00F64A12" w:rsidRDefault="000F3F48" w:rsidP="000F3F48">
      <w:pPr>
        <w:jc w:val="left"/>
        <w:rPr>
          <w:rFonts w:asciiTheme="minorHAnsi" w:hAnsiTheme="minorHAnsi" w:cstheme="minorHAnsi"/>
          <w:sz w:val="18"/>
          <w:szCs w:val="18"/>
        </w:rPr>
      </w:pPr>
      <w:proofErr w:type="gramStart"/>
      <w:r w:rsidRPr="00F64A12">
        <w:rPr>
          <w:rFonts w:asciiTheme="minorHAnsi" w:hAnsiTheme="minorHAnsi" w:cstheme="minorHAnsi"/>
          <w:sz w:val="18"/>
          <w:szCs w:val="18"/>
        </w:rPr>
        <w:t>construct</w:t>
      </w:r>
      <w:proofErr w:type="gramEnd"/>
      <w:r w:rsidRPr="00F64A12">
        <w:rPr>
          <w:rFonts w:asciiTheme="minorHAnsi" w:hAnsiTheme="minorHAnsi" w:cstheme="minorHAnsi"/>
          <w:sz w:val="18"/>
          <w:szCs w:val="18"/>
        </w:rPr>
        <w:t xml:space="preserve"> optimization model of recent allocated tasks;</w:t>
      </w:r>
    </w:p>
    <w:p w:rsidR="000F3F48" w:rsidRPr="00F64A12" w:rsidRDefault="000F3F48" w:rsidP="000F3F48">
      <w:pPr>
        <w:jc w:val="left"/>
        <w:rPr>
          <w:rFonts w:asciiTheme="minorHAnsi" w:hAnsiTheme="minorHAnsi" w:cstheme="minorHAnsi"/>
          <w:sz w:val="18"/>
          <w:szCs w:val="18"/>
        </w:rPr>
      </w:pPr>
      <w:proofErr w:type="gramStart"/>
      <w:r w:rsidRPr="00F64A12">
        <w:rPr>
          <w:rFonts w:asciiTheme="minorHAnsi" w:hAnsiTheme="minorHAnsi" w:cstheme="minorHAnsi"/>
          <w:sz w:val="18"/>
          <w:szCs w:val="18"/>
        </w:rPr>
        <w:t>connect</w:t>
      </w:r>
      <w:proofErr w:type="gramEnd"/>
      <w:r w:rsidRPr="00F64A12">
        <w:rPr>
          <w:rFonts w:asciiTheme="minorHAnsi" w:hAnsiTheme="minorHAnsi" w:cstheme="minorHAnsi"/>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x</m:t>
            </m:r>
          </m:e>
          <m:sub>
            <m:r>
              <w:rPr>
                <w:rFonts w:ascii="Cambria Math" w:hAnsi="Cambria Math" w:cstheme="minorHAnsi"/>
                <w:sz w:val="18"/>
                <w:szCs w:val="18"/>
              </w:rPr>
              <m:t>i</m:t>
            </m:r>
          </m:sub>
        </m:sSub>
      </m:oMath>
      <w:r w:rsidRPr="00F64A12">
        <w:rPr>
          <w:rFonts w:asciiTheme="minorHAnsi" w:hAnsiTheme="minorHAnsi" w:cstheme="minorHAnsi"/>
          <w:sz w:val="18"/>
          <w:szCs w:val="18"/>
        </w:rPr>
        <w:t xml:space="preserve"> to CPLEX;</w:t>
      </w:r>
    </w:p>
    <w:p w:rsidR="000F3F48" w:rsidRPr="00F64A12" w:rsidRDefault="000F3F48" w:rsidP="000F3F48">
      <w:pPr>
        <w:jc w:val="left"/>
        <w:rPr>
          <w:rFonts w:asciiTheme="minorHAnsi" w:hAnsiTheme="minorHAnsi" w:cstheme="minorHAnsi"/>
          <w:sz w:val="18"/>
          <w:szCs w:val="18"/>
        </w:rPr>
      </w:pPr>
      <w:proofErr w:type="gramStart"/>
      <w:r w:rsidRPr="00F64A12">
        <w:rPr>
          <w:rFonts w:asciiTheme="minorHAnsi" w:hAnsiTheme="minorHAnsi" w:cstheme="minorHAnsi"/>
          <w:sz w:val="18"/>
          <w:szCs w:val="18"/>
        </w:rPr>
        <w:t>minimize</w:t>
      </w:r>
      <w:proofErr w:type="gramEnd"/>
      <w:r w:rsidRPr="00F64A12">
        <w:rPr>
          <w:rFonts w:asciiTheme="minorHAnsi" w:hAnsiTheme="minorHAnsi" w:cstheme="minorHAnsi"/>
          <w:sz w:val="18"/>
          <w:szCs w:val="18"/>
        </w:rPr>
        <w:t xml:space="preserve"> the cost using Branch and Bound;</w:t>
      </w:r>
    </w:p>
    <w:p w:rsidR="000F3F48" w:rsidRPr="00F64A12" w:rsidRDefault="000F3F48" w:rsidP="000F3F48">
      <w:pPr>
        <w:jc w:val="left"/>
        <w:rPr>
          <w:rFonts w:asciiTheme="minorHAnsi" w:hAnsiTheme="minorHAnsi" w:cstheme="minorHAnsi"/>
          <w:sz w:val="18"/>
          <w:szCs w:val="18"/>
        </w:rPr>
      </w:pPr>
      <w:proofErr w:type="gramStart"/>
      <w:r w:rsidRPr="00F64A12">
        <w:rPr>
          <w:rFonts w:asciiTheme="minorHAnsi" w:hAnsiTheme="minorHAnsi" w:cstheme="minorHAnsi"/>
          <w:sz w:val="18"/>
          <w:szCs w:val="18"/>
        </w:rPr>
        <w:t>calculate</w:t>
      </w:r>
      <w:proofErr w:type="gramEnd"/>
      <w:r w:rsidRPr="00F64A12">
        <w:rPr>
          <w:rFonts w:asciiTheme="minorHAnsi" w:hAnsiTheme="minorHAnsi" w:cstheme="minorHAnsi"/>
          <w:sz w:val="18"/>
          <w:szCs w:val="18"/>
        </w:rPr>
        <w:t xml:space="preserve"> new completion time </w:t>
      </w:r>
      <m:oMath>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i(new)</m:t>
            </m:r>
          </m:sub>
        </m:sSub>
      </m:oMath>
      <w:r w:rsidRPr="00F64A12">
        <w:rPr>
          <w:rFonts w:asciiTheme="minorHAnsi" w:hAnsiTheme="minorHAnsi" w:cstheme="minorHAnsi"/>
          <w:sz w:val="18"/>
          <w:szCs w:val="18"/>
        </w:rPr>
        <w:t>;</w:t>
      </w:r>
    </w:p>
    <w:p w:rsidR="000F3F48" w:rsidRPr="00F64A12" w:rsidRDefault="000F3F48" w:rsidP="000F3F48">
      <w:pPr>
        <w:jc w:val="left"/>
        <w:rPr>
          <w:rFonts w:asciiTheme="minorHAnsi" w:hAnsiTheme="minorHAnsi" w:cstheme="minorHAnsi"/>
          <w:sz w:val="18"/>
          <w:szCs w:val="18"/>
        </w:rPr>
      </w:pPr>
      <w:r w:rsidRPr="00F64A12">
        <w:rPr>
          <w:rFonts w:asciiTheme="minorHAnsi" w:hAnsiTheme="minorHAnsi" w:cstheme="minorHAnsi"/>
          <w:sz w:val="18"/>
          <w:szCs w:val="18"/>
        </w:rPr>
        <w:t>// update completion time</w:t>
      </w:r>
    </w:p>
    <w:p w:rsidR="000F3F48" w:rsidRPr="00F64A12" w:rsidRDefault="002C5E12" w:rsidP="000F3F48">
      <w:pPr>
        <w:jc w:val="left"/>
        <w:rPr>
          <w:rFonts w:asciiTheme="minorHAnsi" w:hAnsiTheme="minorHAnsi" w:cstheme="minorHAnsi"/>
          <w:b/>
          <w:bCs/>
          <w:sz w:val="18"/>
          <w:szCs w:val="18"/>
        </w:rPr>
      </w:pPr>
      <m:oMath>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oMath>
      <w:r w:rsidR="000F3F48" w:rsidRPr="00F64A12">
        <w:rPr>
          <w:rFonts w:asciiTheme="minorHAnsi" w:hAnsiTheme="minorHAnsi" w:cstheme="minorHAnsi"/>
          <w:sz w:val="18"/>
          <w:szCs w:val="18"/>
        </w:rPr>
        <w:t xml:space="preserve"> ← </w:t>
      </w:r>
      <m:oMath>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i(new)</m:t>
            </m:r>
          </m:sub>
        </m:sSub>
      </m:oMath>
      <w:r w:rsidR="000F3F48" w:rsidRPr="00F64A12">
        <w:rPr>
          <w:rFonts w:asciiTheme="minorHAnsi" w:hAnsiTheme="minorHAnsi" w:cstheme="minorHAnsi"/>
          <w:sz w:val="18"/>
          <w:szCs w:val="18"/>
        </w:rPr>
        <w:t>;</w:t>
      </w:r>
    </w:p>
    <w:p w:rsidR="000F3F48" w:rsidRPr="00924CBF" w:rsidRDefault="000F3F48" w:rsidP="000F3F48">
      <w:pPr>
        <w:rPr>
          <w:sz w:val="16"/>
          <w:szCs w:val="16"/>
        </w:rPr>
      </w:pPr>
    </w:p>
    <w:p w:rsidR="000F3F48" w:rsidRPr="000F3F48" w:rsidRDefault="000F3F48" w:rsidP="0097689D">
      <w:pPr>
        <w:pStyle w:val="Caption"/>
      </w:pPr>
      <w:bookmarkStart w:id="2489" w:name="_Ref316693201"/>
      <w:proofErr w:type="gramStart"/>
      <w:r w:rsidRPr="00111613">
        <w:t>Fig.</w:t>
      </w:r>
      <w:proofErr w:type="gramEnd"/>
      <w:r w:rsidRPr="00111613">
        <w:t xml:space="preserve"> </w:t>
      </w:r>
      <w:fldSimple w:instr=" SEQ Fig. \* ARABIC ">
        <w:r w:rsidR="00981F58">
          <w:rPr>
            <w:noProof/>
          </w:rPr>
          <w:t>27</w:t>
        </w:r>
      </w:fldSimple>
      <w:bookmarkEnd w:id="2489"/>
      <w:r w:rsidRPr="00111613">
        <w:t xml:space="preserve"> – Extended ABT algorithm (Part III)</w:t>
      </w:r>
    </w:p>
    <w:p w:rsidR="000F3F48" w:rsidRPr="000F3F48" w:rsidRDefault="000F3F48" w:rsidP="000F3F48">
      <w:pPr>
        <w:rPr>
          <w:lang w:bidi="fa-IR"/>
        </w:rPr>
      </w:pPr>
    </w:p>
    <w:p w:rsidR="00917229" w:rsidRDefault="00917229" w:rsidP="00917229">
      <w:pPr>
        <w:pStyle w:val="Heading2"/>
      </w:pPr>
      <w:r>
        <w:t>Example of Extended ABT</w:t>
      </w:r>
    </w:p>
    <w:p w:rsidR="00917229" w:rsidRDefault="00917229" w:rsidP="00917229">
      <w:r>
        <w:t>I try to depict the proposed algorithm within a simple example. In this example, each black rectangle represents a non-overlapping tasks and each white rectangle represents an overlapping task. In this example, for simplicity we assume each task takes one unit time for handling (</w:t>
      </w:r>
      <w:commentRangeStart w:id="2490"/>
      <w:r>
        <w:t>so the heights of rectangles are considered the same</w:t>
      </w:r>
      <w:commentRangeEnd w:id="2490"/>
      <w:r>
        <w:rPr>
          <w:rStyle w:val="CommentReference"/>
        </w:rPr>
        <w:commentReference w:id="2490"/>
      </w:r>
      <w:r>
        <w:t xml:space="preserve">). </w:t>
      </w:r>
      <w:r>
        <w:fldChar w:fldCharType="begin"/>
      </w:r>
      <w:r>
        <w:instrText xml:space="preserve"> REF _Ref316671548 \h </w:instrText>
      </w:r>
      <w:r>
        <w:fldChar w:fldCharType="separate"/>
      </w:r>
      <w:r w:rsidR="00981F58">
        <w:t xml:space="preserve">Fig. </w:t>
      </w:r>
      <w:r w:rsidR="00981F58">
        <w:rPr>
          <w:noProof/>
        </w:rPr>
        <w:t>28</w:t>
      </w:r>
      <w:r>
        <w:fldChar w:fldCharType="end"/>
      </w:r>
      <w:r>
        <w:t xml:space="preserve"> illustrates our example after initialization procedure. All the QCAs are initialized from supervisory layer and they scheduled their non-overlapping tasks and calculated their completion time</w:t>
      </w:r>
      <m:oMath>
        <m:r>
          <w:rPr>
            <w:rFonts w:ascii="Cambria Math" w:hAnsi="Cambria Math"/>
          </w:rPr>
          <m:t xml:space="preserve">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r>
          <w:rPr>
            <w:rFonts w:ascii="Cambria Math" w:hAnsi="Cambria Math"/>
          </w:rPr>
          <m:t xml:space="preserve"> (i=1,2,3,4)</m:t>
        </m:r>
      </m:oMath>
      <w:r>
        <w:t xml:space="preserve">. For </w:t>
      </w:r>
      <w:proofErr w:type="gramStart"/>
      <w:r>
        <w:t>example,</w:t>
      </w:r>
      <m:oMath>
        <m:r>
          <w:rPr>
            <w:rFonts w:ascii="Cambria Math" w:hAnsi="Cambria Math"/>
          </w:rPr>
          <m:t xml:space="preserve">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r>
          <w:rPr>
            <w:rFonts w:ascii="Cambria Math" w:hAnsi="Cambria Math" w:cstheme="minorHAnsi"/>
          </w:rPr>
          <m:t xml:space="preserve">=15,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 xml:space="preserve">=12,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r>
          <w:rPr>
            <w:rFonts w:ascii="Cambria Math" w:hAnsi="Cambria Math" w:cstheme="minorHAnsi"/>
          </w:rPr>
          <m:t xml:space="preserve">=12,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r>
          <w:rPr>
            <w:rFonts w:ascii="Cambria Math" w:hAnsi="Cambria Math" w:cstheme="minorHAnsi"/>
          </w:rPr>
          <m:t>=15</m:t>
        </m:r>
      </m:oMath>
      <w:r>
        <w:t>.</w:t>
      </w:r>
      <w:proofErr w:type="gramEnd"/>
      <w:r>
        <w:t xml:space="preserve"> Furthermore, all of the overlapping tasks are </w:t>
      </w:r>
      <w:commentRangeStart w:id="2491"/>
      <w:r>
        <w:t xml:space="preserve">sequenced </w:t>
      </w:r>
      <w:commentRangeEnd w:id="2491"/>
      <w:r>
        <w:rPr>
          <w:rStyle w:val="CommentReference"/>
          <w:rFonts w:ascii="Tahoma" w:hAnsi="Tahoma"/>
        </w:rPr>
        <w:commentReference w:id="2491"/>
      </w:r>
      <w:r>
        <w:t xml:space="preserve">by supervisory regarding to their neighbor agents. For example </w:t>
      </w:r>
      <m:oMath>
        <m:r>
          <w:rPr>
            <w:rFonts w:ascii="Cambria Math" w:hAnsi="Cambria Math" w:cstheme="minorHAnsi"/>
          </w:rPr>
          <m:t>task 1</m:t>
        </m:r>
      </m:oMath>
      <w:r>
        <w:t xml:space="preserve"> is more important than </w:t>
      </w:r>
      <m:oMath>
        <m:r>
          <w:rPr>
            <w:rFonts w:ascii="Cambria Math" w:hAnsi="Cambria Math" w:cstheme="minorHAnsi"/>
          </w:rPr>
          <m:t>tas</m:t>
        </m:r>
        <m:r>
          <w:rPr>
            <w:rFonts w:ascii="Cambria Math" w:hAnsi="Cambria Math" w:cstheme="minorHAnsi"/>
          </w:rPr>
          <m:t>k 2</m:t>
        </m:r>
      </m:oMath>
      <w:r>
        <w:t xml:space="preserve"> for QCA1 and vice versa for QCA2. Alternatively, </w:t>
      </w:r>
      <m:oMath>
        <m:r>
          <w:rPr>
            <w:rFonts w:ascii="Cambria Math" w:hAnsi="Cambria Math" w:cstheme="minorHAnsi"/>
          </w:rPr>
          <m:t>task 3</m:t>
        </m:r>
      </m:oMath>
      <w:r>
        <w:t xml:space="preserve"> to </w:t>
      </w:r>
      <m:oMath>
        <m:r>
          <w:rPr>
            <w:rFonts w:ascii="Cambria Math" w:hAnsi="Cambria Math" w:cstheme="minorHAnsi"/>
          </w:rPr>
          <m:t>task 10</m:t>
        </m:r>
      </m:oMath>
      <w:r>
        <w:t xml:space="preserve"> are sequenced for QCA3, while, </w:t>
      </w:r>
      <m:oMath>
        <m:r>
          <w:rPr>
            <w:rFonts w:ascii="Cambria Math" w:hAnsi="Cambria Math" w:cstheme="minorHAnsi"/>
          </w:rPr>
          <m:t>task 10</m:t>
        </m:r>
      </m:oMath>
      <w:r>
        <w:t xml:space="preserve"> to </w:t>
      </w:r>
      <m:oMath>
        <m:r>
          <w:rPr>
            <w:rFonts w:ascii="Cambria Math" w:hAnsi="Cambria Math" w:cstheme="minorHAnsi"/>
          </w:rPr>
          <m:t>task 3</m:t>
        </m:r>
      </m:oMath>
      <w:r>
        <w:t xml:space="preserve"> are important for QCA3 regarding to the tasks position an</w:t>
      </w:r>
      <w:r w:rsidRPr="000A38DA">
        <w:t xml:space="preserve">d completion time. Also, threshold time is assumed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threshold</m:t>
            </m:r>
          </m:sub>
        </m:sSub>
        <m:r>
          <w:rPr>
            <w:rFonts w:ascii="Cambria Math" w:hAnsi="Cambria Math" w:cstheme="minorHAnsi"/>
          </w:rPr>
          <m:t>=1</m:t>
        </m:r>
      </m:oMath>
      <w:r w:rsidRPr="000A38DA">
        <w:t xml:space="preserve"> for this example</w:t>
      </w:r>
      <w:r>
        <w:t xml:space="preserve"> and all the agents are set </w:t>
      </w:r>
      <w:r w:rsidRPr="00DA3084">
        <w:t xml:space="preserve">in </w:t>
      </w:r>
      <m:oMath>
        <m:r>
          <w:rPr>
            <w:rFonts w:ascii="Cambria Math" w:hAnsi="Cambria Math" w:cstheme="minorHAnsi"/>
          </w:rPr>
          <m:t>active</m:t>
        </m:r>
      </m:oMath>
      <w:r w:rsidRPr="00DA3084">
        <w:t xml:space="preserve"> state.</w:t>
      </w:r>
    </w:p>
    <w:p w:rsidR="00917229" w:rsidRDefault="00917229" w:rsidP="00917229">
      <w:r>
        <w:t xml:space="preserve">The algorithm is started from the QCA1, since agents have no knowledge from their neighbors and consider all of their time and tasks are zero. So according to the algorithm QCA1 try to send run! </w:t>
      </w:r>
      <w:proofErr w:type="gramStart"/>
      <w:r>
        <w:t>to</w:t>
      </w:r>
      <w:proofErr w:type="gramEnd"/>
      <w:r>
        <w:t xml:space="preserve"> its neighbor </w:t>
      </w:r>
      <w:commentRangeStart w:id="2492"/>
      <w:r>
        <w:t>including its knowledge</w:t>
      </w:r>
      <w:commentRangeEnd w:id="2492"/>
      <w:r>
        <w:rPr>
          <w:rStyle w:val="CommentReference"/>
          <w:rFonts w:ascii="Tahoma" w:hAnsi="Tahoma"/>
        </w:rPr>
        <w:commentReference w:id="2492"/>
      </w:r>
      <w:r>
        <w:t xml:space="preserve">. QCA2 will receive the run! </w:t>
      </w:r>
      <w:proofErr w:type="gramStart"/>
      <w:r>
        <w:t>from</w:t>
      </w:r>
      <w:proofErr w:type="gramEnd"/>
      <w:r>
        <w:t xml:space="preserve"> QCA1 and sent run! </w:t>
      </w:r>
      <w:proofErr w:type="gramStart"/>
      <w:r>
        <w:t>to</w:t>
      </w:r>
      <w:proofErr w:type="gramEnd"/>
      <w:r>
        <w:t xml:space="preserve"> QCA3, and so on until the last agent (QCA4) receives the run!. Now all of adjacent agents have their knowledge and can </w:t>
      </w:r>
      <w:commentRangeStart w:id="2493"/>
      <w:r>
        <w:t>decide further decisions.</w:t>
      </w:r>
      <w:commentRangeEnd w:id="2493"/>
      <w:r>
        <w:rPr>
          <w:rStyle w:val="CommentReference"/>
          <w:rFonts w:ascii="Tahoma" w:hAnsi="Tahoma"/>
        </w:rPr>
        <w:commentReference w:id="2493"/>
      </w:r>
    </w:p>
    <w:p w:rsidR="00917229" w:rsidRDefault="00917229" w:rsidP="006E5094">
      <w:pPr>
        <w:rPr>
          <w:ins w:id="2494" w:author="Zabet" w:date="2012-04-04T19:36:00Z"/>
        </w:rPr>
      </w:pPr>
      <w:commentRangeStart w:id="2495"/>
      <w:r>
        <w:t>After that</w:t>
      </w:r>
      <w:commentRangeEnd w:id="2495"/>
      <w:r>
        <w:rPr>
          <w:rStyle w:val="CommentReference"/>
          <w:rFonts w:ascii="Tahoma" w:hAnsi="Tahoma"/>
        </w:rPr>
        <w:commentReference w:id="2495"/>
      </w:r>
      <w:r>
        <w:t xml:space="preserve">, QCA4 can compare its own completion time with its neighbor (QCA3). Since,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r>
          <w:rPr>
            <w:rFonts w:ascii="Cambria Math" w:hAnsi="Cambria Math" w:cstheme="minorHAnsi"/>
          </w:rPr>
          <m:t>&lt;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oMath>
      <w:r>
        <w:t xml:space="preserve"> he will send run! </w:t>
      </w:r>
      <w:proofErr w:type="gramStart"/>
      <w:r>
        <w:t>to</w:t>
      </w:r>
      <w:proofErr w:type="gramEnd"/>
      <w:r>
        <w:t xml:space="preserve"> QCA3 for allocating a task. After receiving run! </w:t>
      </w:r>
      <w:proofErr w:type="gramStart"/>
      <w:r>
        <w:t>by</w:t>
      </w:r>
      <w:proofErr w:type="gramEnd"/>
      <w:r>
        <w:t xml:space="preserve"> </w:t>
      </w:r>
      <w:commentRangeStart w:id="2496"/>
      <w:r>
        <w:t>QCA3</w:t>
      </w:r>
      <w:commentRangeEnd w:id="2496"/>
      <w:r>
        <w:rPr>
          <w:rStyle w:val="CommentReference"/>
          <w:rFonts w:ascii="Tahoma" w:hAnsi="Tahoma"/>
        </w:rPr>
        <w:commentReference w:id="2496"/>
      </w:r>
      <w:r>
        <w:t xml:space="preserve">, </w:t>
      </w:r>
      <w:commentRangeStart w:id="2497"/>
      <w:r>
        <w:t xml:space="preserve">he </w:t>
      </w:r>
      <w:commentRangeEnd w:id="2497"/>
      <w:r>
        <w:rPr>
          <w:rStyle w:val="CommentReference"/>
          <w:rFonts w:ascii="Tahoma" w:hAnsi="Tahoma"/>
        </w:rPr>
        <w:commentReference w:id="2497"/>
      </w:r>
      <w:r>
        <w:t xml:space="preserve">compares time, so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r>
          <w:rPr>
            <w:rFonts w:ascii="Cambria Math" w:hAnsi="Cambria Math" w:cstheme="minorHAnsi"/>
          </w:rPr>
          <m:t>&lt;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oMath>
      <w:r>
        <w:t xml:space="preserve"> and he will assign an overlapping task </w:t>
      </w:r>
      <w:ins w:id="2498" w:author="Zabet" w:date="2012-04-04T18:29:00Z">
        <w:r w:rsidR="00D71A79">
          <w:t xml:space="preserve">with the </w:t>
        </w:r>
      </w:ins>
      <w:ins w:id="2499" w:author="Zabet" w:date="2012-04-04T18:31:00Z">
        <w:r w:rsidR="00D71A79">
          <w:t xml:space="preserve">less cost </w:t>
        </w:r>
      </w:ins>
      <w:r>
        <w:t>arbitrary (</w:t>
      </w:r>
      <w:ins w:id="2500" w:author="Zabet" w:date="2012-04-04T18:32:00Z">
        <w:r w:rsidR="006E622E">
          <w:t xml:space="preserve">first </w:t>
        </w:r>
      </w:ins>
      <w:r>
        <w:t xml:space="preserve">from the right) and allocate the most appropriate one i.e. </w:t>
      </w:r>
      <m:oMath>
        <m:r>
          <w:rPr>
            <w:rFonts w:ascii="Cambria Math" w:hAnsi="Cambria Math"/>
          </w:rPr>
          <m:t xml:space="preserve">task </m:t>
        </m:r>
        <m:r>
          <w:rPr>
            <w:rFonts w:ascii="Cambria Math" w:hAnsi="Cambria Math" w:cstheme="minorHAnsi"/>
          </w:rPr>
          <m:t>11</m:t>
        </m:r>
      </m:oMath>
      <w:r>
        <w:t xml:space="preserve">. Then, he compares time, so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r>
          <w:rPr>
            <w:rFonts w:ascii="Cambria Math" w:hAnsi="Cambria Math" w:cstheme="minorHAnsi"/>
          </w:rPr>
          <m:t>&lt;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oMath>
      <w:r>
        <w:t xml:space="preserve"> and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&lt;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oMath>
      <w:r>
        <w:t xml:space="preserve"> and he will send run! </w:t>
      </w:r>
      <w:proofErr w:type="gramStart"/>
      <w:r>
        <w:t>to</w:t>
      </w:r>
      <w:proofErr w:type="gramEnd"/>
      <w:r>
        <w:t xml:space="preserve"> QCA2. QCA2 compares its time same as previous and then try to assign the most appropriate task i.e. </w:t>
      </w:r>
      <m:oMath>
        <m:r>
          <w:rPr>
            <w:rFonts w:ascii="Cambria Math" w:hAnsi="Cambria Math" w:cstheme="minorHAnsi"/>
          </w:rPr>
          <m:t>task 3</m:t>
        </m:r>
      </m:oMath>
      <w:r>
        <w:t xml:space="preserve">. The algorithm will be running according to </w:t>
      </w:r>
      <w:r>
        <w:fldChar w:fldCharType="begin"/>
      </w:r>
      <w:r>
        <w:instrText xml:space="preserve"> REF _Ref316676038 \h </w:instrText>
      </w:r>
      <w:r>
        <w:fldChar w:fldCharType="separate"/>
      </w:r>
      <w:r w:rsidR="00981F58" w:rsidRPr="00BF2D56">
        <w:t xml:space="preserve">Fig. </w:t>
      </w:r>
      <w:r w:rsidR="00981F58">
        <w:rPr>
          <w:noProof/>
        </w:rPr>
        <w:t>30</w:t>
      </w:r>
      <w:r>
        <w:fldChar w:fldCharType="end"/>
      </w:r>
      <w:r>
        <w:t xml:space="preserve"> until all the tasks are allocated </w:t>
      </w:r>
      <w:r w:rsidRPr="00A75E06">
        <w:t xml:space="preserve">and all the agents send </w:t>
      </w:r>
      <m:oMath>
        <m:r>
          <w:rPr>
            <w:rFonts w:ascii="Cambria Math" w:hAnsi="Cambria Math" w:cstheme="minorHAnsi"/>
          </w:rPr>
          <m:t>no_value!</m:t>
        </m:r>
      </m:oMath>
      <w:r w:rsidRPr="00A75E06">
        <w:t xml:space="preserve"> to their neighbors and change their state from </w:t>
      </w:r>
      <m:oMath>
        <m:r>
          <w:rPr>
            <w:rFonts w:ascii="Cambria Math" w:hAnsi="Cambria Math" w:cstheme="minorHAnsi"/>
          </w:rPr>
          <m:t>active</m:t>
        </m:r>
      </m:oMath>
      <w:r w:rsidRPr="00A75E06">
        <w:t xml:space="preserve"> to </w:t>
      </w:r>
      <m:oMath>
        <m:r>
          <w:rPr>
            <w:rFonts w:ascii="Cambria Math" w:hAnsi="Cambria Math" w:cstheme="minorHAnsi"/>
          </w:rPr>
          <m:t>passive</m:t>
        </m:r>
      </m:oMath>
      <w:r w:rsidRPr="00A75E06">
        <w:t xml:space="preserve"> mode.</w:t>
      </w:r>
    </w:p>
    <w:p w:rsidR="000C7D9C" w:rsidRDefault="000C7D9C" w:rsidP="000C7D9C">
      <w:pPr>
        <w:rPr>
          <w:ins w:id="2501" w:author="Zabet" w:date="2012-04-05T12:13:00Z"/>
        </w:rPr>
      </w:pPr>
      <w:commentRangeStart w:id="2502"/>
      <w:ins w:id="2503" w:author="Zabet" w:date="2012-04-05T12:13:00Z">
        <w:r>
          <w:t xml:space="preserve">If we want to explain this problem in the sense of the described DCOP formalization in section </w:t>
        </w:r>
        <w:r>
          <w:fldChar w:fldCharType="begin"/>
        </w:r>
        <w:r>
          <w:instrText xml:space="preserve"> REF _Ref320653882 \r \h  \* MERGEFORMAT </w:instrText>
        </w:r>
      </w:ins>
      <w:ins w:id="2504" w:author="Zabet" w:date="2012-04-05T12:13:00Z">
        <w:r>
          <w:fldChar w:fldCharType="separate"/>
        </w:r>
      </w:ins>
      <w:r w:rsidR="00981F58">
        <w:rPr>
          <w:cs/>
        </w:rPr>
        <w:t>‎</w:t>
      </w:r>
      <w:r w:rsidR="00981F58">
        <w:t>B</w:t>
      </w:r>
      <w:ins w:id="2505" w:author="Zabet" w:date="2012-04-05T12:13:00Z">
        <w:r>
          <w:fldChar w:fldCharType="end"/>
        </w:r>
        <w:r>
          <w:t xml:space="preserve">, We find that, the </w:t>
        </w:r>
        <m:oMath>
          <m:r>
            <w:rPr>
              <w:rFonts w:ascii="Cambria Math" w:hAnsi="Cambria Math"/>
            </w:rPr>
            <m:t xml:space="preserve">tuple </m:t>
          </m:r>
          <m:d>
            <m:dPr>
              <m:begChr m:val="〈"/>
              <m:endChr m:val="〉"/>
              <m:ctrlPr>
                <w:rPr>
                  <w:rFonts w:ascii="Cambria Math" w:hAnsi="Cambria Math"/>
                  <w:i/>
                </w:rPr>
              </m:ctrlPr>
            </m:dPr>
            <m:e>
              <m:r>
                <m:rPr>
                  <m:scr m:val="script"/>
                </m:rPr>
                <w:rPr>
                  <w:rFonts w:ascii="Cambria Math" w:hAnsi="Cambria Math"/>
                </w:rPr>
                <m:t>A,X, D, C</m:t>
              </m:r>
            </m:e>
          </m:d>
        </m:oMath>
        <w:r>
          <w:t xml:space="preserve"> will be defined as;  the set of agent is </w:t>
        </w:r>
        <m:oMath>
          <m:r>
            <m:rPr>
              <m:scr m:val="script"/>
            </m:rPr>
            <w:rPr>
              <w:rFonts w:ascii="Cambria Math" w:hAnsi="Cambria Math"/>
            </w:rPr>
            <m:t>A=</m:t>
          </m:r>
          <m:d>
            <m:dPr>
              <m:begChr m:val="{"/>
              <m:endChr m:val="}"/>
              <m:ctrlPr>
                <w:rPr>
                  <w:rFonts w:ascii="Cambria Math" w:hAnsi="Cambria Math"/>
                  <w:i/>
                </w:rPr>
              </m:ctrlPr>
            </m:dPr>
            <m:e>
              <m:r>
                <m:rPr>
                  <m:sty m:val="p"/>
                </m:rPr>
                <w:rPr>
                  <w:rFonts w:ascii="Cambria Math" w:hAnsi="Cambria Math"/>
                </w:rPr>
                <m:t>QCA1,QCA2,QCA3,QCA4</m:t>
              </m:r>
            </m:e>
          </m:d>
        </m:oMath>
        <w:r>
          <w:t xml:space="preserve">,  the set of variables related to the quay cranes is </w:t>
        </w:r>
        <m:oMath>
          <m:r>
            <m:rPr>
              <m:scr m:val="script"/>
            </m:rPr>
            <w:rPr>
              <w:rFonts w:ascii="Cambria Math" w:hAnsi="Cambria Math"/>
            </w:rPr>
            <m:t xml:space="preserve">X= </m:t>
          </m:r>
          <m:d>
            <m:dPr>
              <m:begChr m:val="{"/>
              <m:endChr m:val="}"/>
              <m:ctrlPr>
                <w:rPr>
                  <w:rFonts w:ascii="Cambria Math" w:hAnsi="Cambria Math"/>
                  <w:i/>
                </w:rPr>
              </m:ctrlPr>
            </m:dPr>
            <m:e>
              <m:r>
                <m:rPr>
                  <m:sty m:val="p"/>
                </m:rPr>
                <w:rPr>
                  <w:rFonts w:ascii="Cambria Math" w:hAnsi="Cambria Math"/>
                </w:rPr>
                <m:t>QC1, QC2, QC3, QC4</m:t>
              </m:r>
            </m:e>
          </m:d>
        </m:oMath>
        <w:r>
          <w:t xml:space="preserve"> as we see, number of agents is the same as number of quay cranes in this problem, so each agent (QCA) defined by a related variable (Quay Crane), the set of domain of values/tasks for the agents/variables is </w:t>
        </w:r>
        <m:oMath>
          <m:r>
            <m:rPr>
              <m:scr m:val="script"/>
            </m:rPr>
            <w:rPr>
              <w:rFonts w:ascii="Cambria Math" w:hAnsi="Cambria Math"/>
            </w:rPr>
            <m:t xml:space="preserv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4</m:t>
                  </m:r>
                </m:sub>
              </m:sSub>
            </m:e>
          </m:d>
        </m:oMath>
        <w:r>
          <w:t xml:space="preserve"> and as we know the domain consists of two different values/tasks i.e. two sub-domains; </w:t>
        </w:r>
        <m:oMath>
          <m:r>
            <m:rPr>
              <m:scr m:val="script"/>
            </m:rPr>
            <w:rPr>
              <w:rFonts w:ascii="Cambria Math" w:hAnsi="Cambria Math"/>
            </w:rPr>
            <m:t xml:space="preserve">D= </m:t>
          </m:r>
          <m:d>
            <m:dPr>
              <m:begChr m:val="{"/>
              <m:endChr m:val="}"/>
              <m:ctrlPr>
                <w:rPr>
                  <w:rFonts w:ascii="Cambria Math" w:hAnsi="Cambria Math"/>
                  <w:i/>
                </w:rPr>
              </m:ctrlPr>
            </m:dPr>
            <m:e>
              <m:acc>
                <m:accPr>
                  <m:chr m:val="̃"/>
                  <m:ctrlPr>
                    <w:rPr>
                      <w:rFonts w:ascii="Cambria Math" w:hAnsi="Cambria Math"/>
                      <w:i/>
                    </w:rPr>
                  </m:ctrlPr>
                </m:accPr>
                <m:e>
                  <m:r>
                    <m:rPr>
                      <m:scr m:val="script"/>
                    </m:rPr>
                    <w:rPr>
                      <w:rFonts w:ascii="Cambria Math" w:hAnsi="Cambria Math"/>
                    </w:rPr>
                    <m:t>D</m:t>
                  </m:r>
                </m:e>
              </m:acc>
              <m:r>
                <w:rPr>
                  <w:rFonts w:ascii="Cambria Math" w:hAnsi="Cambria Math"/>
                </w:rPr>
                <m:t>∪</m:t>
              </m:r>
              <m:acc>
                <m:accPr>
                  <m:chr m:val="̅"/>
                  <m:ctrlPr>
                    <w:rPr>
                      <w:rFonts w:ascii="Cambria Math" w:hAnsi="Cambria Math"/>
                      <w:i/>
                    </w:rPr>
                  </m:ctrlPr>
                </m:accPr>
                <m:e>
                  <m:r>
                    <m:rPr>
                      <m:scr m:val="script"/>
                    </m:rPr>
                    <w:rPr>
                      <w:rFonts w:ascii="Cambria Math" w:hAnsi="Cambria Math"/>
                    </w:rPr>
                    <m:t>D</m:t>
                  </m:r>
                </m:e>
              </m:acc>
            </m:e>
          </m:d>
        </m:oMath>
        <w:r>
          <w:t xml:space="preserve"> where </w:t>
        </w:r>
        <m:oMath>
          <m:acc>
            <m:accPr>
              <m:chr m:val="̃"/>
              <m:ctrlPr>
                <w:rPr>
                  <w:rFonts w:ascii="Cambria Math" w:hAnsi="Cambria Math"/>
                  <w:i/>
                </w:rPr>
              </m:ctrlPr>
            </m:accPr>
            <m:e>
              <m:r>
                <m:rPr>
                  <m:scr m:val="script"/>
                </m:rPr>
                <w:rPr>
                  <w:rFonts w:ascii="Cambria Math" w:hAnsi="Cambria Math"/>
                </w:rPr>
                <m:t>D</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3</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4</m:t>
                  </m:r>
                </m:sub>
              </m:sSub>
            </m:e>
          </m:d>
        </m:oMath>
        <w:r>
          <w:t xml:space="preserve"> refers to the non-overlapping tasks and </w:t>
        </w:r>
        <m:oMath>
          <m:r>
            <w:rPr>
              <w:rFonts w:ascii="Cambria Math" w:hAnsi="Cambria Math"/>
            </w:rPr>
            <m:t xml:space="preserve"> </m:t>
          </m:r>
          <m:acc>
            <m:accPr>
              <m:chr m:val="̅"/>
              <m:ctrlPr>
                <w:rPr>
                  <w:rFonts w:ascii="Cambria Math" w:hAnsi="Cambria Math"/>
                  <w:i/>
                </w:rPr>
              </m:ctrlPr>
            </m:accPr>
            <m:e>
              <m:r>
                <m:rPr>
                  <m:scr m:val="script"/>
                </m:rPr>
                <w:rPr>
                  <w:rFonts w:ascii="Cambria Math" w:hAnsi="Cambria Math"/>
                </w:rPr>
                <m:t>D</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4</m:t>
                  </m:r>
                </m:sub>
              </m:sSub>
            </m:e>
          </m:d>
        </m:oMath>
        <w:r>
          <w:t xml:space="preserve"> referes to the overlapping tasks for related agent/variable, for example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m:t>
              </m:r>
            </m:sub>
          </m:sSub>
        </m:oMath>
        <w:r>
          <w:t xml:space="preserve"> refers to all the ove</w:t>
        </w:r>
        <w:proofErr w:type="spellStart"/>
        <w:r>
          <w:t>rlapping</w:t>
        </w:r>
        <w:proofErr w:type="spellEnd"/>
        <w:r>
          <w:t xml:space="preserve"> tasks that can be assigned with </w:t>
        </w:r>
        <m:oMath>
          <m:r>
            <m:rPr>
              <m:sty m:val="p"/>
            </m:rPr>
            <w:rPr>
              <w:rFonts w:ascii="Cambria Math" w:hAnsi="Cambria Math"/>
            </w:rPr>
            <m:t>QCA2</m:t>
          </m:r>
        </m:oMath>
        <w:r>
          <w:rPr>
            <w:iCs/>
          </w:rPr>
          <w:t xml:space="preserve">. Please note that, we say “can be” since the overlapping tasks are in domain </w:t>
        </w:r>
        <m:oMath>
          <m:r>
            <m:rPr>
              <m:sty m:val="p"/>
            </m:rPr>
            <w:rPr>
              <w:rFonts w:ascii="Cambria Math" w:hAnsi="Cambria Math"/>
            </w:rPr>
            <m:t>QCA2</m:t>
          </m:r>
        </m:oMath>
        <w:r>
          <w:rPr>
            <w:iCs/>
          </w:rPr>
          <w:t xml:space="preserve"> and all of them will not mandatory be assigned by</w:t>
        </w:r>
        <m:oMath>
          <m:r>
            <w:rPr>
              <w:rFonts w:ascii="Cambria Math" w:hAnsi="Cambria Math"/>
            </w:rPr>
            <m:t xml:space="preserve"> </m:t>
          </m:r>
          <m:r>
            <m:rPr>
              <m:sty m:val="p"/>
            </m:rPr>
            <w:rPr>
              <w:rFonts w:ascii="Cambria Math" w:hAnsi="Cambria Math"/>
            </w:rPr>
            <m:t>QCA2</m:t>
          </m:r>
        </m:oMath>
        <w:r>
          <w:t xml:space="preserve">. For simplicity we can consider </w:t>
        </w:r>
        <w:proofErr w:type="gramStart"/>
        <w:r>
          <w:t>the</w:t>
        </w:r>
        <m:oMath>
          <m:r>
            <w:rPr>
              <w:rFonts w:ascii="Cambria Math" w:hAnsi="Cambria Math"/>
            </w:rPr>
            <m:t xml:space="preserve"> </m:t>
          </m:r>
          <m:acc>
            <m:accPr>
              <m:chr m:val="̅"/>
              <m:ctrlPr>
                <w:rPr>
                  <w:rFonts w:ascii="Cambria Math" w:hAnsi="Cambria Math"/>
                  <w:i/>
                </w:rPr>
              </m:ctrlPr>
            </m:accPr>
            <m:e>
              <m:r>
                <m:rPr>
                  <m:scr m:val="script"/>
                </m:rPr>
                <w:rPr>
                  <w:rFonts w:ascii="Cambria Math" w:hAnsi="Cambria Math"/>
                </w:rPr>
                <m:t>D</m:t>
              </m:r>
            </m:e>
          </m:acc>
        </m:oMath>
        <w:r>
          <w:t xml:space="preserve"> is</w:t>
        </w:r>
        <w:proofErr w:type="gramEnd"/>
        <w:r>
          <w:t xml:space="preserve"> also consists of several sub-domains</w:t>
        </w:r>
        <m:oMath>
          <m:r>
            <w:rPr>
              <w:rFonts w:ascii="Cambria Math" w:hAnsi="Cambria Math"/>
            </w:rPr>
            <m:t xml:space="preserve"> </m:t>
          </m:r>
          <m:acc>
            <m:accPr>
              <m:chr m:val="̅"/>
              <m:ctrlPr>
                <w:rPr>
                  <w:rFonts w:ascii="Cambria Math" w:hAnsi="Cambria Math"/>
                  <w:i/>
                </w:rPr>
              </m:ctrlPr>
            </m:accPr>
            <m:e>
              <m:r>
                <m:rPr>
                  <m:scr m:val="script"/>
                </m:rPr>
                <w:rPr>
                  <w:rFonts w:ascii="Cambria Math" w:hAnsi="Cambria Math"/>
                </w:rPr>
                <m:t>D</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1,2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3,4</m:t>
              </m:r>
            </m:sub>
          </m:sSub>
          <m:r>
            <w:rPr>
              <w:rFonts w:ascii="Cambria Math" w:hAnsi="Cambria Math"/>
            </w:rPr>
            <m:t>}</m:t>
          </m:r>
        </m:oMath>
        <w:r>
          <w:t xml:space="preserve">, these sub-domains are referring to the overlapping tasks between two adjacent agents. For example,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2,3</m:t>
              </m:r>
            </m:sub>
          </m:sSub>
        </m:oMath>
        <w:r>
          <w:t xml:space="preserve"> refers to the overlapping tasks between </w:t>
        </w:r>
        <m:oMath>
          <m:r>
            <m:rPr>
              <m:sty m:val="p"/>
            </m:rPr>
            <w:rPr>
              <w:rFonts w:ascii="Cambria Math" w:hAnsi="Cambria Math"/>
            </w:rPr>
            <m:t>QCA2</m:t>
          </m:r>
        </m:oMath>
        <w:r>
          <w:rPr>
            <w:iCs/>
          </w:rPr>
          <w:t xml:space="preserve"> </w:t>
        </w:r>
        <w:proofErr w:type="gramStart"/>
        <w:r>
          <w:rPr>
            <w:iCs/>
          </w:rPr>
          <w:t xml:space="preserve">and </w:t>
        </w:r>
        <w:proofErr w:type="gramEnd"/>
        <m:oMath>
          <m:r>
            <m:rPr>
              <m:sty m:val="p"/>
            </m:rPr>
            <w:rPr>
              <w:rFonts w:ascii="Cambria Math" w:hAnsi="Cambria Math"/>
            </w:rPr>
            <m:t>QCA3</m:t>
          </m:r>
        </m:oMath>
        <w:r>
          <w:rPr>
            <w:iCs/>
          </w:rPr>
          <w:t>. From another point of view, we can write down</w:t>
        </w:r>
        <w:proofErr w:type="gramStart"/>
        <w:r>
          <w:rPr>
            <w:iCs/>
          </w:rPr>
          <w:t xml:space="preserve">: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1,2</m:t>
              </m:r>
            </m:sub>
          </m:sSub>
        </m:oMath>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1,2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2,3</m:t>
              </m:r>
            </m:sub>
          </m:sSub>
          <m:r>
            <w:rPr>
              <w:rFonts w:ascii="Cambria Math" w:hAnsi="Cambria Math"/>
            </w:rPr>
            <m:t>}</m:t>
          </m:r>
        </m:oMath>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3,4</m:t>
              </m:r>
            </m:sub>
          </m:sSub>
          <m:r>
            <w:rPr>
              <w:rFonts w:ascii="Cambria Math" w:hAnsi="Cambria Math"/>
            </w:rPr>
            <m:t>}</m:t>
          </m:r>
        </m:oMath>
        <w: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4</m:t>
              </m:r>
            </m:sub>
          </m:sSub>
        </m:oMath>
        <w: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3,4</m:t>
              </m:r>
            </m:sub>
          </m:sSub>
        </m:oMath>
        <w:r>
          <w:t>.</w:t>
        </w:r>
      </w:ins>
    </w:p>
    <w:p w:rsidR="000C7D9C" w:rsidRDefault="000C7D9C" w:rsidP="00A420AE">
      <w:pPr>
        <w:rPr>
          <w:ins w:id="2506" w:author="Zabet" w:date="2012-04-05T12:13:00Z"/>
        </w:rPr>
      </w:pPr>
      <w:ins w:id="2507" w:author="Zabet" w:date="2012-04-05T12:13:00Z">
        <w:r>
          <w:t xml:space="preserve">In this example shows in </w:t>
        </w:r>
      </w:ins>
      <w:r w:rsidR="0040746D">
        <w:fldChar w:fldCharType="begin"/>
      </w:r>
      <w:r w:rsidR="0040746D">
        <w:instrText xml:space="preserve"> REF _Ref316671548 \h </w:instrText>
      </w:r>
      <w:r w:rsidR="0040746D">
        <w:fldChar w:fldCharType="separate"/>
      </w:r>
      <w:r w:rsidR="00981F58">
        <w:t xml:space="preserve">Fig. </w:t>
      </w:r>
      <w:r w:rsidR="00981F58">
        <w:rPr>
          <w:noProof/>
        </w:rPr>
        <w:t>28</w:t>
      </w:r>
      <w:r w:rsidR="0040746D">
        <w:fldChar w:fldCharType="end"/>
      </w:r>
      <w:proofErr w:type="gramStart"/>
      <w:r w:rsidR="0040746D">
        <w:t>,</w:t>
      </w:r>
      <w:ins w:id="2508" w:author="Zabet" w:date="2012-04-05T12:13:00Z">
        <w:r>
          <w:t xml:space="preserve">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1,2</m:t>
              </m:r>
            </m:e>
          </m:d>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3,4,5,6,7,8,9,10</m:t>
              </m:r>
            </m:e>
          </m:d>
        </m:oMath>
      </w:ins>
      <w:ins w:id="2509" w:author="Iman Zabet" w:date="2012-05-15T16:27:00Z">
        <w:r w:rsidR="00A420AE">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3,4,5,6,7,8,9,10,11,12</m:t>
              </m:r>
            </m:e>
          </m:d>
        </m:oMath>
      </w:ins>
      <w:ins w:id="2510" w:author="Iman Zabet" w:date="2012-05-15T16:28:00Z">
        <w:r w:rsidR="00A420AE">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4</m:t>
              </m:r>
            </m:sub>
          </m:sSub>
          <m:r>
            <w:rPr>
              <w:rFonts w:ascii="Cambria Math" w:hAnsi="Cambria Math"/>
            </w:rPr>
            <m:t>={11,12}</m:t>
          </m:r>
        </m:oMath>
      </w:ins>
      <w:ins w:id="2511" w:author="Zabet" w:date="2012-04-05T12:13:00Z">
        <w:r>
          <w:t xml:space="preserve"> also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1,2</m:t>
              </m:r>
            </m:sub>
          </m:sSub>
          <m:r>
            <w:rPr>
              <w:rFonts w:ascii="Cambria Math" w:hAnsi="Cambria Math"/>
            </w:rPr>
            <m:t>=</m:t>
          </m:r>
          <m:d>
            <m:dPr>
              <m:begChr m:val="{"/>
              <m:endChr m:val="}"/>
              <m:ctrlPr>
                <w:rPr>
                  <w:rFonts w:ascii="Cambria Math" w:hAnsi="Cambria Math"/>
                  <w:i/>
                </w:rPr>
              </m:ctrlPr>
            </m:dPr>
            <m:e>
              <m:r>
                <w:rPr>
                  <w:rFonts w:ascii="Cambria Math" w:hAnsi="Cambria Math"/>
                </w:rPr>
                <m:t>1,2</m:t>
              </m:r>
            </m:e>
          </m:d>
        </m:oMath>
      </w:ins>
      <w:ins w:id="2512" w:author="Iman Zabet" w:date="2012-05-15T16:28:00Z">
        <w:r w:rsidR="00A420AE">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2,3</m:t>
              </m:r>
            </m:sub>
          </m:sSub>
          <m:r>
            <w:rPr>
              <w:rFonts w:ascii="Cambria Math" w:hAnsi="Cambria Math"/>
            </w:rPr>
            <m:t>=</m:t>
          </m:r>
          <m:d>
            <m:dPr>
              <m:begChr m:val="{"/>
              <m:endChr m:val="}"/>
              <m:ctrlPr>
                <w:rPr>
                  <w:rFonts w:ascii="Cambria Math" w:hAnsi="Cambria Math"/>
                  <w:i/>
                </w:rPr>
              </m:ctrlPr>
            </m:dPr>
            <m:e>
              <m:r>
                <w:rPr>
                  <w:rFonts w:ascii="Cambria Math" w:hAnsi="Cambria Math"/>
                </w:rPr>
                <m:t>3,4,5,6,7,8,9,10</m:t>
              </m:r>
            </m:e>
          </m:d>
        </m:oMath>
      </w:ins>
      <w:ins w:id="2513" w:author="Iman Zabet" w:date="2012-05-15T16:29:00Z">
        <w:r w:rsidR="00A420AE">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3,4</m:t>
              </m:r>
            </m:sub>
          </m:sSub>
          <m:r>
            <w:rPr>
              <w:rFonts w:ascii="Cambria Math" w:hAnsi="Cambria Math"/>
            </w:rPr>
            <m:t>={11,12}</m:t>
          </m:r>
        </m:oMath>
      </w:ins>
      <w:ins w:id="2514" w:author="Zabet" w:date="2012-04-05T12:13:00Z">
        <w:r>
          <w:t>.</w:t>
        </w:r>
      </w:ins>
    </w:p>
    <w:p w:rsidR="000C7D9C" w:rsidRDefault="000C7D9C" w:rsidP="000C7D9C">
      <w:pPr>
        <w:keepNext/>
        <w:spacing w:after="200" w:line="276" w:lineRule="auto"/>
        <w:jc w:val="left"/>
      </w:pPr>
      <w:r>
        <w:rPr>
          <w:rFonts w:ascii="Calibri" w:hAnsi="Calibri" w:cs="Arial"/>
          <w:bCs/>
          <w:noProof/>
          <w:sz w:val="16"/>
          <w:szCs w:val="16"/>
        </w:rPr>
        <w:lastRenderedPageBreak/>
        <w:drawing>
          <wp:inline distT="0" distB="0" distL="0" distR="0" wp14:anchorId="3D52F3B7" wp14:editId="325C841B">
            <wp:extent cx="3329796" cy="33871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 eabt.wmf"/>
                    <pic:cNvPicPr/>
                  </pic:nvPicPr>
                  <pic:blipFill>
                    <a:blip r:embed="rId33">
                      <a:extLst>
                        <a:ext uri="{28A0092B-C50C-407E-A947-70E740481C1C}">
                          <a14:useLocalDpi xmlns:a14="http://schemas.microsoft.com/office/drawing/2010/main" val="0"/>
                        </a:ext>
                      </a:extLst>
                    </a:blip>
                    <a:stretch>
                      <a:fillRect/>
                    </a:stretch>
                  </pic:blipFill>
                  <pic:spPr>
                    <a:xfrm>
                      <a:off x="0" y="0"/>
                      <a:ext cx="3342327" cy="3399908"/>
                    </a:xfrm>
                    <a:prstGeom prst="rect">
                      <a:avLst/>
                    </a:prstGeom>
                  </pic:spPr>
                </pic:pic>
              </a:graphicData>
            </a:graphic>
          </wp:inline>
        </w:drawing>
      </w:r>
    </w:p>
    <w:p w:rsidR="000C7D9C" w:rsidRPr="00BF2D56" w:rsidRDefault="000C7D9C" w:rsidP="000C7D9C">
      <w:pPr>
        <w:pStyle w:val="Caption"/>
      </w:pPr>
      <w:bookmarkStart w:id="2515" w:name="_Ref316671548"/>
      <w:proofErr w:type="gramStart"/>
      <w:r>
        <w:t>Fig.</w:t>
      </w:r>
      <w:proofErr w:type="gramEnd"/>
      <w:r>
        <w:t xml:space="preserve"> </w:t>
      </w:r>
      <w:fldSimple w:instr=" SEQ Fig. \* ARABIC ">
        <w:r w:rsidR="00981F58">
          <w:rPr>
            <w:noProof/>
          </w:rPr>
          <w:t>28</w:t>
        </w:r>
      </w:fldSimple>
      <w:bookmarkEnd w:id="2515"/>
      <w:r>
        <w:t xml:space="preserve"> – The illustration of the example after initialization by the supervisory layer and before the algorithm starts</w:t>
      </w:r>
    </w:p>
    <w:p w:rsidR="000C7D9C" w:rsidRDefault="000C7D9C" w:rsidP="000C7D9C">
      <w:pPr>
        <w:rPr>
          <w:ins w:id="2516" w:author="Zabet" w:date="2012-04-05T12:13:00Z"/>
        </w:rPr>
      </w:pPr>
      <w:ins w:id="2517" w:author="Zabet" w:date="2012-04-05T12:13:00Z">
        <w:r>
          <w:t xml:space="preserve">The set of constraints </w:t>
        </w:r>
        <m:oMath>
          <m:r>
            <m:rPr>
              <m:scr m:val="script"/>
            </m:rPr>
            <w:rPr>
              <w:rFonts w:ascii="Cambria Math" w:hAnsi="Cambria Math"/>
            </w:rPr>
            <m:t>C={</m:t>
          </m:r>
          <m:sSub>
            <m:sSubPr>
              <m:ctrlPr>
                <w:rPr>
                  <w:rFonts w:ascii="Cambria Math" w:hAnsi="Cambria Math"/>
                  <w:i/>
                </w:rPr>
              </m:ctrlPr>
            </m:sSubPr>
            <m:e>
              <m:r>
                <m:rPr>
                  <m:scr m:val="script"/>
                </m:rP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m:rPr>
                  <m:scr m:val="script"/>
                </m:rP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m:rPr>
                  <m:scr m:val="script"/>
                </m:rPr>
                <w:rPr>
                  <w:rFonts w:ascii="Cambria Math" w:hAnsi="Cambria Math"/>
                </w:rPr>
                <m:t>c</m:t>
              </m:r>
            </m:e>
            <m:sub>
              <m:r>
                <w:rPr>
                  <w:rFonts w:ascii="Cambria Math" w:hAnsi="Cambria Math"/>
                </w:rPr>
                <m:t>4</m:t>
              </m:r>
            </m:sub>
          </m:sSub>
          <m:r>
            <w:rPr>
              <w:rFonts w:ascii="Cambria Math" w:hAnsi="Cambria Math"/>
            </w:rPr>
            <m:t>}</m:t>
          </m:r>
        </m:oMath>
        <w:r>
          <w:t xml:space="preserve"> for the problem can be described as follow:</w:t>
        </w:r>
      </w:ins>
    </w:p>
    <w:p w:rsidR="000C7D9C" w:rsidRPr="007A358F" w:rsidRDefault="000C7D9C" w:rsidP="00852BE4">
      <w:pPr>
        <w:numPr>
          <w:ilvl w:val="0"/>
          <w:numId w:val="19"/>
        </w:numPr>
        <w:rPr>
          <w:ins w:id="2518" w:author="Zabet" w:date="2012-04-05T12:13:00Z"/>
        </w:rPr>
      </w:pPr>
      <w:ins w:id="2519" w:author="Zabet" w:date="2012-04-05T12:13:00Z">
        <w:r>
          <w:t xml:space="preserve">Difference of each adjacent </w:t>
        </w:r>
        <w:proofErr w:type="gramStart"/>
        <w:r>
          <w:t>agents</w:t>
        </w:r>
        <w:proofErr w:type="gramEnd"/>
        <w:r>
          <w:t xml:space="preserve"> should not more than a specific threshold time </w:t>
        </w:r>
        <m:oMath>
          <m:d>
            <m:dPr>
              <m:begChr m:val="|"/>
              <m:endChr m:val="|"/>
              <m:ctrlPr>
                <w:rPr>
                  <w:rFonts w:ascii="Cambria Math" w:hAnsi="Cambria Math" w:cstheme="minorHAnsi"/>
                  <w:i/>
                  <w:sz w:val="18"/>
                  <w:szCs w:val="18"/>
                </w:rPr>
              </m:ctrlPr>
            </m:dPr>
            <m:e>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i</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j</m:t>
                  </m:r>
                </m:sub>
              </m:sSub>
            </m:e>
          </m:d>
          <m:r>
            <w:rPr>
              <w:rFonts w:ascii="Cambria Math" w:hAnsi="Cambria Math" w:cstheme="minorHAnsi"/>
              <w:sz w:val="18"/>
              <w:szCs w:val="18"/>
            </w:rPr>
            <m:t>&gt;</m:t>
          </m:r>
          <m:sSub>
            <m:sSubPr>
              <m:ctrlPr>
                <w:rPr>
                  <w:rFonts w:ascii="Cambria Math" w:hAnsi="Cambria Math" w:cstheme="minorHAnsi"/>
                  <w:i/>
                  <w:sz w:val="18"/>
                  <w:szCs w:val="18"/>
                </w:rPr>
              </m:ctrlPr>
            </m:sSubPr>
            <m:e>
              <m:r>
                <w:rPr>
                  <w:rFonts w:ascii="Cambria Math" w:hAnsi="Cambria Math" w:cstheme="minorHAnsi"/>
                  <w:sz w:val="18"/>
                  <w:szCs w:val="18"/>
                </w:rPr>
                <m:t>T</m:t>
              </m:r>
            </m:e>
            <m:sub>
              <m:r>
                <w:rPr>
                  <w:rFonts w:ascii="Cambria Math" w:hAnsi="Cambria Math" w:cstheme="minorHAnsi"/>
                  <w:sz w:val="18"/>
                  <w:szCs w:val="18"/>
                </w:rPr>
                <m:t>threshold</m:t>
              </m:r>
            </m:sub>
          </m:sSub>
        </m:oMath>
        <w:r>
          <w:rPr>
            <w:sz w:val="18"/>
            <w:szCs w:val="18"/>
          </w:rPr>
          <w:t xml:space="preserve"> if possible. This constraint is checked by each agent </w:t>
        </w:r>
        <w:proofErr w:type="gramStart"/>
        <w:r>
          <w:rPr>
            <w:sz w:val="18"/>
            <w:szCs w:val="18"/>
          </w:rPr>
          <w:t>in each iteration</w:t>
        </w:r>
        <w:proofErr w:type="gramEnd"/>
        <w:r>
          <w:rPr>
            <w:sz w:val="18"/>
            <w:szCs w:val="18"/>
          </w:rPr>
          <w:t xml:space="preserve"> of the algorithm in the third step i.e. </w:t>
        </w:r>
        <w:r w:rsidRPr="006C40FA">
          <w:rPr>
            <w:i/>
            <w:iCs/>
            <w:sz w:val="18"/>
            <w:szCs w:val="18"/>
          </w:rPr>
          <w:t>backtracking step</w:t>
        </w:r>
        <w:r>
          <w:rPr>
            <w:sz w:val="18"/>
            <w:szCs w:val="18"/>
          </w:rPr>
          <w:t xml:space="preserve">. If this limitation violates by assigning new task, the agents try to backtrack the assigned tasks until reaching to the consistent solution. </w:t>
        </w:r>
      </w:ins>
    </w:p>
    <w:p w:rsidR="000C7D9C" w:rsidRDefault="000C7D9C" w:rsidP="00414F0B">
      <w:pPr>
        <w:numPr>
          <w:ilvl w:val="0"/>
          <w:numId w:val="19"/>
        </w:numPr>
        <w:rPr>
          <w:ins w:id="2520" w:author="Zabet" w:date="2012-04-05T12:13:00Z"/>
        </w:rPr>
      </w:pPr>
      <w:ins w:id="2521" w:author="Zabet" w:date="2012-04-05T12:13:00Z">
        <w:r>
          <w:t>Another constraint can be described as cost of task allocation to each quay crane agent. This cost referring to the distance of each task regarding to each quay crane</w:t>
        </w:r>
      </w:ins>
      <w:ins w:id="2522" w:author="Zabet" w:date="2012-05-18T03:23:00Z">
        <w:r w:rsidR="001532D1">
          <w:t xml:space="preserve"> and is regarding to the task ship bay number received from supervisory layer</w:t>
        </w:r>
      </w:ins>
      <w:ins w:id="2523" w:author="Zabet" w:date="2012-04-05T12:13:00Z">
        <w:r>
          <w:t xml:space="preserve"> as we described before. We use hard constraint for this example and the string formation is depicted in </w:t>
        </w:r>
      </w:ins>
      <w:r w:rsidR="00C9776B">
        <w:fldChar w:fldCharType="begin"/>
      </w:r>
      <w:r w:rsidR="00C9776B">
        <w:instrText xml:space="preserve"> REF _Ref321391529 \h </w:instrText>
      </w:r>
      <w:r w:rsidR="00C9776B">
        <w:fldChar w:fldCharType="separate"/>
      </w:r>
      <w:r w:rsidR="00981F58">
        <w:t xml:space="preserve">Fig. </w:t>
      </w:r>
      <w:r w:rsidR="00981F58">
        <w:rPr>
          <w:noProof/>
        </w:rPr>
        <w:t>29</w:t>
      </w:r>
      <w:r w:rsidR="00C9776B">
        <w:fldChar w:fldCharType="end"/>
      </w:r>
      <w:ins w:id="2524" w:author="Zabet" w:date="2012-04-05T12:13:00Z">
        <w:r>
          <w:t>.</w:t>
        </w:r>
      </w:ins>
    </w:p>
    <w:p w:rsidR="000C7D9C" w:rsidRDefault="000C7D9C" w:rsidP="00C9776B">
      <w:pPr>
        <w:rPr>
          <w:ins w:id="2525" w:author="Zabet" w:date="2012-04-05T12:13:00Z"/>
        </w:rPr>
      </w:pPr>
      <w:ins w:id="2526" w:author="Zabet" w:date="2012-04-05T12:13:00Z">
        <w:r>
          <w:t xml:space="preserve">In this problem, we are looking to optimal assignment </w:t>
        </w:r>
        <m:oMath>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t xml:space="preserve"> through all possible assignments set which minimizes global problem cost </w:t>
        </w:r>
      </w:ins>
      <w:r w:rsidR="00C9776B">
        <w:fldChar w:fldCharType="begin"/>
      </w:r>
      <w:r w:rsidR="00C9776B">
        <w:instrText xml:space="preserve"> REF _Ref321391497 \h </w:instrText>
      </w:r>
      <w:r w:rsidR="00C9776B">
        <w:fldChar w:fldCharType="separate"/>
      </w:r>
      <w:r w:rsidR="00981F58">
        <w:rPr>
          <w:b/>
          <w:bCs/>
        </w:rPr>
        <w:t>Error! Reference source not found.</w:t>
      </w:r>
      <w:r w:rsidR="00C9776B">
        <w:fldChar w:fldCharType="end"/>
      </w:r>
      <w:r w:rsidR="00C9776B">
        <w:t>.</w:t>
      </w:r>
    </w:p>
    <w:p w:rsidR="000C7D9C" w:rsidRDefault="000C7D9C" w:rsidP="000C7D9C">
      <w:pPr>
        <w:rPr>
          <w:ins w:id="2527" w:author="Zabet" w:date="2012-04-05T12:13:00Z"/>
        </w:rPr>
      </w:pPr>
    </w:p>
    <w:p w:rsidR="00C9776B" w:rsidRDefault="000C7D9C" w:rsidP="00C9776B">
      <w:pPr>
        <w:keepNext/>
      </w:pPr>
      <w:ins w:id="2528" w:author="Zabet" w:date="2012-04-05T12:13:00Z">
        <w:r w:rsidRPr="00852BE4">
          <w:rPr>
            <w:noProof/>
          </w:rPr>
          <w:drawing>
            <wp:inline distT="0" distB="0" distL="0" distR="0" wp14:anchorId="2244C45F" wp14:editId="432E2BB5">
              <wp:extent cx="6029325" cy="5413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 eabt.wmf"/>
                      <pic:cNvPicPr/>
                    </pic:nvPicPr>
                    <pic:blipFill>
                      <a:blip r:embed="rId34">
                        <a:extLst>
                          <a:ext uri="{28A0092B-C50C-407E-A947-70E740481C1C}">
                            <a14:useLocalDpi xmlns:a14="http://schemas.microsoft.com/office/drawing/2010/main" val="0"/>
                          </a:ext>
                        </a:extLst>
                      </a:blip>
                      <a:stretch>
                        <a:fillRect/>
                      </a:stretch>
                    </pic:blipFill>
                    <pic:spPr>
                      <a:xfrm>
                        <a:off x="0" y="0"/>
                        <a:ext cx="6048233" cy="543059"/>
                      </a:xfrm>
                      <a:prstGeom prst="rect">
                        <a:avLst/>
                      </a:prstGeom>
                    </pic:spPr>
                  </pic:pic>
                </a:graphicData>
              </a:graphic>
            </wp:inline>
          </w:drawing>
        </w:r>
      </w:ins>
      <w:commentRangeEnd w:id="2502"/>
    </w:p>
    <w:p w:rsidR="00C9776B" w:rsidRDefault="00C9776B" w:rsidP="00897A16">
      <w:pPr>
        <w:pStyle w:val="Caption"/>
      </w:pPr>
      <w:bookmarkStart w:id="2529" w:name="_Ref321391529"/>
      <w:proofErr w:type="gramStart"/>
      <w:r>
        <w:t>Fig.</w:t>
      </w:r>
      <w:proofErr w:type="gramEnd"/>
      <w:r>
        <w:t xml:space="preserve"> </w:t>
      </w:r>
      <w:fldSimple w:instr=" SEQ Fig. \* ARABIC ">
        <w:r w:rsidR="00981F58">
          <w:rPr>
            <w:noProof/>
          </w:rPr>
          <w:t>29</w:t>
        </w:r>
      </w:fldSimple>
      <w:bookmarkEnd w:id="2529"/>
      <w:r>
        <w:t xml:space="preserve"> </w:t>
      </w:r>
      <w:del w:id="2530" w:author="Zabet" w:date="2012-04-05T12:18:00Z">
        <w:r w:rsidDel="00897A16">
          <w:delText>-</w:delText>
        </w:r>
      </w:del>
      <w:ins w:id="2531" w:author="Zabet" w:date="2012-04-05T12:18:00Z">
        <w:r w:rsidR="00897A16">
          <w:t>–</w:t>
        </w:r>
      </w:ins>
      <w:r>
        <w:t xml:space="preserve"> </w:t>
      </w:r>
      <w:ins w:id="2532" w:author="Zabet" w:date="2012-04-05T12:18:00Z">
        <w:r w:rsidR="00897A16">
          <w:t>The string formation of the example</w:t>
        </w:r>
      </w:ins>
      <w:ins w:id="2533" w:author="Zabet" w:date="2012-04-05T12:19:00Z">
        <w:r w:rsidR="00897A16">
          <w:t xml:space="preserve">, illustrated </w:t>
        </w:r>
        <w:proofErr w:type="gramStart"/>
        <w:r w:rsidR="00897A16">
          <w:t xml:space="preserve">in </w:t>
        </w:r>
      </w:ins>
      <w:ins w:id="2534" w:author="Zabet" w:date="2012-04-05T12:18:00Z">
        <w:r w:rsidR="00897A16">
          <w:t xml:space="preserve"> </w:t>
        </w:r>
        <w:proofErr w:type="gramEnd"/>
        <w:r w:rsidR="00897A16">
          <w:fldChar w:fldCharType="begin"/>
        </w:r>
        <w:r w:rsidR="00897A16">
          <w:instrText xml:space="preserve"> REF _Ref316671548 \h </w:instrText>
        </w:r>
      </w:ins>
      <w:r w:rsidR="00897A16">
        <w:fldChar w:fldCharType="separate"/>
      </w:r>
      <w:r w:rsidR="00981F58">
        <w:t xml:space="preserve">Fig. </w:t>
      </w:r>
      <w:r w:rsidR="00981F58">
        <w:rPr>
          <w:noProof/>
        </w:rPr>
        <w:t>28</w:t>
      </w:r>
      <w:ins w:id="2535" w:author="Zabet" w:date="2012-04-05T12:18:00Z">
        <w:r w:rsidR="00897A16">
          <w:fldChar w:fldCharType="end"/>
        </w:r>
      </w:ins>
    </w:p>
    <w:p w:rsidR="000C7D9C" w:rsidRDefault="003A7B69" w:rsidP="003A7B69">
      <w:pPr>
        <w:rPr>
          <w:ins w:id="2536" w:author="Zabet" w:date="2012-04-05T12:13:00Z"/>
        </w:rPr>
      </w:pPr>
      <w:r>
        <w:rPr>
          <w:lang w:bidi="fa-IR"/>
        </w:rPr>
        <w:t>The following illustrations can explain how the algorithm can solve the example problem more precisely:</w:t>
      </w:r>
      <w:r w:rsidR="000C7D9C">
        <w:rPr>
          <w:rStyle w:val="CommentReference"/>
          <w:rFonts w:ascii="Tahoma" w:hAnsi="Tahoma"/>
        </w:rPr>
        <w:commentReference w:id="2502"/>
      </w:r>
    </w:p>
    <w:p w:rsidR="0097689D" w:rsidRDefault="00917229" w:rsidP="0097689D">
      <w:pPr>
        <w:keepNext/>
        <w:spacing w:after="200" w:line="276" w:lineRule="auto"/>
        <w:jc w:val="left"/>
      </w:pPr>
      <w:r>
        <w:rPr>
          <w:rFonts w:ascii="Calibri" w:hAnsi="Calibri" w:cs="Arial"/>
          <w:bCs/>
          <w:noProof/>
          <w:sz w:val="16"/>
          <w:szCs w:val="16"/>
        </w:rPr>
        <w:lastRenderedPageBreak/>
        <w:drawing>
          <wp:inline distT="0" distB="0" distL="0" distR="0" wp14:anchorId="5D4F8543" wp14:editId="4EB83242">
            <wp:extent cx="2670048" cy="1828800"/>
            <wp:effectExtent l="0" t="0" r="0" b="0"/>
            <wp:docPr id="4" name="Picture 4" descr="E:\# EDU\@ Reports\Report #4 - Article format 4\fig3-1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 EDU\@ Reports\Report #4 - Article format 4\fig3-1 eabt.wm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0B6CDC6E" wp14:editId="6A512241">
            <wp:extent cx="2670048" cy="1828800"/>
            <wp:effectExtent l="0" t="0" r="0" b="0"/>
            <wp:docPr id="12" name="Picture 12" descr="E:\# EDU\@ Reports\Report #4 - Article format 4\fig3-2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 EDU\@ Reports\Report #4 - Article format 4\fig3-2 eabt.wm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459BFD97" wp14:editId="0C5C6BDD">
            <wp:extent cx="2670048" cy="1828800"/>
            <wp:effectExtent l="0" t="0" r="0" b="0"/>
            <wp:docPr id="13" name="Picture 13" descr="E:\# EDU\@ Reports\Report #4 - Article format 4\fig3-3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 EDU\@ Reports\Report #4 - Article format 4\fig3-3 eabt.wm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50A2C73D" wp14:editId="0FC253B8">
            <wp:extent cx="2670048" cy="1828800"/>
            <wp:effectExtent l="0" t="0" r="0" b="0"/>
            <wp:docPr id="14" name="Picture 14" descr="E:\# EDU\@ Reports\Report #4 - Article format 4\fig3-4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 EDU\@ Reports\Report #4 - Article format 4\fig3-4 eabt.wm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2D12642E" wp14:editId="359A043D">
            <wp:extent cx="2670048" cy="1828800"/>
            <wp:effectExtent l="0" t="0" r="0" b="0"/>
            <wp:docPr id="16" name="Picture 16" descr="E:\# EDU\@ Reports\Report #4 - Article format 4\fig3-5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 EDU\@ Reports\Report #4 - Article format 4\fig3-5 eabt.wm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70A17598" wp14:editId="7D293576">
            <wp:extent cx="2670048" cy="1828800"/>
            <wp:effectExtent l="0" t="0" r="0" b="0"/>
            <wp:docPr id="17" name="Picture 17" descr="E:\# EDU\@ Reports\Report #4 - Article format 4\fig3-6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 EDU\@ Reports\Report #4 - Article format 4\fig3-6 eabt.wm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30F4E9A0" wp14:editId="3EB37F69">
            <wp:extent cx="2670048" cy="1828800"/>
            <wp:effectExtent l="0" t="0" r="0" b="0"/>
            <wp:docPr id="22" name="Picture 22" descr="E:\# EDU\@ Reports\Report #4 - Article format 4\fig3-7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 EDU\@ Reports\Report #4 - Article format 4\fig3-7 eabt.wm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072BA249" wp14:editId="2FFD7468">
            <wp:extent cx="2670048" cy="1828800"/>
            <wp:effectExtent l="0" t="0" r="0" b="0"/>
            <wp:docPr id="23" name="Picture 23" descr="E:\# EDU\@ Reports\Report #4 - Article format 4\fig3-8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 EDU\@ Reports\Report #4 - Article format 4\fig3-8 eabt.wm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lastRenderedPageBreak/>
        <w:drawing>
          <wp:inline distT="0" distB="0" distL="0" distR="0" wp14:anchorId="296781DD" wp14:editId="02EDCB16">
            <wp:extent cx="2670048" cy="1828800"/>
            <wp:effectExtent l="0" t="0" r="0" b="0"/>
            <wp:docPr id="25" name="Picture 25" descr="E:\# EDU\@ Reports\Report #4 - Article format 4\fig3-9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 EDU\@ Reports\Report #4 - Article format 4\fig3-9 eabt.wm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7794CFA0" wp14:editId="22EE15A8">
            <wp:extent cx="2670048" cy="1828800"/>
            <wp:effectExtent l="0" t="0" r="0" b="0"/>
            <wp:docPr id="26" name="Picture 26" descr="E:\# EDU\@ Reports\Report #4 - Article format 4\fig3-10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 EDU\@ Reports\Report #4 - Article format 4\fig3-10 eabt.wm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22C1810F" wp14:editId="7480EAAC">
            <wp:extent cx="2670048" cy="1828800"/>
            <wp:effectExtent l="0" t="0" r="0" b="0"/>
            <wp:docPr id="27" name="Picture 27" descr="E:\# EDU\@ Reports\Report #4 - Article format 4\fig3-11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 EDU\@ Reports\Report #4 - Article format 4\fig3-11 eabt.wm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r>
        <w:rPr>
          <w:rFonts w:ascii="Calibri" w:hAnsi="Calibri" w:cs="Arial"/>
          <w:bCs/>
          <w:noProof/>
          <w:sz w:val="16"/>
          <w:szCs w:val="16"/>
        </w:rPr>
        <w:drawing>
          <wp:inline distT="0" distB="0" distL="0" distR="0" wp14:anchorId="10B7BA9A" wp14:editId="737E71FF">
            <wp:extent cx="2670048" cy="1828800"/>
            <wp:effectExtent l="0" t="0" r="0" b="0"/>
            <wp:docPr id="28" name="Picture 28" descr="E:\# EDU\@ Reports\Report #4 - Article format 4\fig3-12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 EDU\@ Reports\Report #4 - Article format 4\fig3-12 eabt.wm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0048" cy="1828800"/>
                    </a:xfrm>
                    <a:prstGeom prst="rect">
                      <a:avLst/>
                    </a:prstGeom>
                    <a:noFill/>
                    <a:ln>
                      <a:noFill/>
                    </a:ln>
                  </pic:spPr>
                </pic:pic>
              </a:graphicData>
            </a:graphic>
          </wp:inline>
        </w:drawing>
      </w:r>
    </w:p>
    <w:p w:rsidR="00917229" w:rsidRPr="00BF2D56" w:rsidRDefault="00917229" w:rsidP="00BF2D56">
      <w:pPr>
        <w:pStyle w:val="Caption"/>
      </w:pPr>
      <w:bookmarkStart w:id="2537" w:name="_Ref316676038"/>
      <w:proofErr w:type="gramStart"/>
      <w:r w:rsidRPr="00BF2D56">
        <w:t>Fig.</w:t>
      </w:r>
      <w:proofErr w:type="gramEnd"/>
      <w:r w:rsidRPr="00BF2D56">
        <w:t xml:space="preserve"> </w:t>
      </w:r>
      <w:fldSimple w:instr=" SEQ Fig. \* ARABIC ">
        <w:r w:rsidR="00981F58">
          <w:rPr>
            <w:noProof/>
          </w:rPr>
          <w:t>30</w:t>
        </w:r>
      </w:fldSimple>
      <w:bookmarkEnd w:id="2537"/>
      <w:r w:rsidRPr="00BF2D56">
        <w:t xml:space="preserve"> – The algorithm is shown when agents in </w:t>
      </w:r>
      <m:oMath>
        <m:r>
          <w:rPr>
            <w:rFonts w:ascii="Cambria Math" w:hAnsi="Cambria Math"/>
          </w:rPr>
          <m:t>active</m:t>
        </m:r>
      </m:oMath>
      <w:r w:rsidRPr="00BF2D56">
        <w:t xml:space="preserve"> state and finally send </w:t>
      </w:r>
      <m:oMath>
        <m:r>
          <w:rPr>
            <w:rFonts w:ascii="Cambria Math" w:hAnsi="Cambria Math"/>
          </w:rPr>
          <m:t>no</m:t>
        </m:r>
        <m:r>
          <m:rPr>
            <m:sty m:val="p"/>
          </m:rPr>
          <w:rPr>
            <w:rFonts w:ascii="Cambria Math" w:hAnsi="Cambria Math"/>
          </w:rPr>
          <m:t>_</m:t>
        </m:r>
        <m:r>
          <w:rPr>
            <w:rFonts w:ascii="Cambria Math" w:hAnsi="Cambria Math"/>
          </w:rPr>
          <m:t>value</m:t>
        </m:r>
        <m:r>
          <m:rPr>
            <m:sty m:val="p"/>
          </m:rPr>
          <w:rPr>
            <w:rFonts w:ascii="Cambria Math" w:hAnsi="Cambria Math"/>
          </w:rPr>
          <m:t>!</m:t>
        </m:r>
      </m:oMath>
      <w:r w:rsidRPr="00BF2D56">
        <w:t xml:space="preserve"> to their neighbors and change their state into </w:t>
      </w:r>
      <m:oMath>
        <m:r>
          <w:rPr>
            <w:rFonts w:ascii="Cambria Math" w:hAnsi="Cambria Math"/>
          </w:rPr>
          <m:t>passive</m:t>
        </m:r>
      </m:oMath>
    </w:p>
    <w:p w:rsidR="00917229" w:rsidRDefault="00917229" w:rsidP="00917229">
      <w:r w:rsidRPr="00FA355D">
        <w:t>After all the agent states are changed into</w:t>
      </w:r>
      <m:oMath>
        <m:r>
          <w:rPr>
            <w:rFonts w:ascii="Cambria Math" w:hAnsi="Cambria Math"/>
          </w:rPr>
          <m:t xml:space="preserve"> </m:t>
        </m:r>
        <m:r>
          <w:rPr>
            <w:rFonts w:ascii="Cambria Math" w:hAnsi="Cambria Math" w:cstheme="minorHAnsi"/>
          </w:rPr>
          <m:t>passive</m:t>
        </m:r>
      </m:oMath>
      <w:r w:rsidRPr="00FA355D">
        <w:t xml:space="preserve">, the algorithm will be continued from the last agent i.e. QCA4. In this case, QCA4 compares his time with his </w:t>
      </w:r>
      <w:proofErr w:type="gramStart"/>
      <w:r w:rsidRPr="00FA355D">
        <w:t xml:space="preserve">neighbor </w:t>
      </w:r>
      <w:proofErr w:type="gramEnd"/>
      <m:oMath>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e>
        </m:d>
        <m:r>
          <w:rPr>
            <w:rFonts w:ascii="Cambria Math" w:hAnsi="Cambria Math" w:cstheme="minorHAnsi"/>
          </w:rPr>
          <m:t>=2&gt;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threshold</m:t>
            </m:r>
          </m:sub>
        </m:sSub>
        <m:r>
          <w:rPr>
            <w:rFonts w:ascii="Cambria Math" w:hAnsi="Cambria Math" w:cstheme="minorHAnsi"/>
          </w:rPr>
          <m:t>=1</m:t>
        </m:r>
      </m:oMath>
      <w:r w:rsidRPr="00FA355D">
        <w:t xml:space="preserve">. Therefore, he will </w:t>
      </w:r>
      <w:proofErr w:type="gramStart"/>
      <w:r w:rsidRPr="00FA355D">
        <w:t>backtrack</w:t>
      </w:r>
      <w:proofErr w:type="gramEnd"/>
      <w:r w:rsidRPr="00FA355D">
        <w:t xml:space="preserve"> the allocation by sending </w:t>
      </w:r>
      <m:oMath>
        <m:r>
          <w:rPr>
            <w:rFonts w:ascii="Cambria Math" w:hAnsi="Cambria Math" w:cstheme="minorHAnsi"/>
          </w:rPr>
          <m:t>request_value?</m:t>
        </m:r>
      </m:oMath>
      <w:r w:rsidRPr="00FA355D">
        <w:t xml:space="preserve"> to QCA3 (See </w:t>
      </w:r>
      <w:r>
        <w:fldChar w:fldCharType="begin"/>
      </w:r>
      <w:r>
        <w:instrText xml:space="preserve"> REF _Ref316676762 \h </w:instrText>
      </w:r>
      <w:r>
        <w:fldChar w:fldCharType="separate"/>
      </w:r>
      <w:r w:rsidR="00981F58" w:rsidRPr="00BF2D56">
        <w:t xml:space="preserve">Fig. </w:t>
      </w:r>
      <w:r w:rsidR="00981F58">
        <w:rPr>
          <w:noProof/>
        </w:rPr>
        <w:t>31</w:t>
      </w:r>
      <w:r>
        <w:fldChar w:fldCharType="end"/>
      </w:r>
      <w:r w:rsidRPr="00FA355D">
        <w:t>).</w:t>
      </w:r>
      <w:r>
        <w:t xml:space="preserve"> By receiving the </w:t>
      </w:r>
      <m:oMath>
        <m:r>
          <w:rPr>
            <w:rFonts w:ascii="Cambria Math" w:hAnsi="Cambria Math" w:cstheme="minorHAnsi"/>
          </w:rPr>
          <m:t>request_value?</m:t>
        </m:r>
      </m:oMath>
      <w:r>
        <w:t xml:space="preserve"> by QCA3, he remove the requested value from his </w:t>
      </w:r>
      <m:oMath>
        <m:r>
          <w:rPr>
            <w:rFonts w:ascii="Cambria Math" w:hAnsi="Cambria Math"/>
          </w:rPr>
          <m:t>agent_view</m:t>
        </m:r>
      </m:oMath>
      <w:r>
        <w:rPr>
          <w:iCs/>
        </w:rPr>
        <w:t xml:space="preserve"> and then send </w:t>
      </w:r>
      <m:oMath>
        <m:r>
          <w:rPr>
            <w:rFonts w:ascii="Cambria Math" w:hAnsi="Cambria Math"/>
          </w:rPr>
          <m:t>add_value!</m:t>
        </m:r>
      </m:oMath>
      <w:r>
        <w:rPr>
          <w:iCs/>
        </w:rPr>
        <w:t xml:space="preserve"> to his neighbor to a</w:t>
      </w:r>
      <w:proofErr w:type="spellStart"/>
      <w:r>
        <w:rPr>
          <w:iCs/>
        </w:rPr>
        <w:t>dd</w:t>
      </w:r>
      <w:proofErr w:type="spellEnd"/>
      <w:r>
        <w:rPr>
          <w:iCs/>
        </w:rPr>
        <w:t xml:space="preserve"> the requested value to </w:t>
      </w:r>
      <w:proofErr w:type="gramStart"/>
      <w:r>
        <w:rPr>
          <w:iCs/>
        </w:rPr>
        <w:t xml:space="preserve">its </w:t>
      </w:r>
      <w:proofErr w:type="gramEnd"/>
      <m:oMath>
        <m:r>
          <w:rPr>
            <w:rFonts w:ascii="Cambria Math" w:hAnsi="Cambria Math"/>
          </w:rPr>
          <m:t>agent_view</m:t>
        </m:r>
      </m:oMath>
      <w:r>
        <w:rPr>
          <w:iCs/>
        </w:rPr>
        <w:t xml:space="preserve">. Both of the adjacent agents will schedule their allocated values after backtracking and calculate their new completion time. In this case,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oMath>
      <w:r>
        <w:t xml:space="preserve"> and</w:t>
      </w:r>
      <m:oMath>
        <m:r>
          <w:rPr>
            <w:rFonts w:ascii="Cambria Math" w:hAnsi="Cambria Math"/>
          </w:rPr>
          <m:t xml:space="preserve"> </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4</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e>
        </m:d>
        <m:r>
          <w:rPr>
            <w:rFonts w:ascii="Cambria Math" w:hAnsi="Cambria Math" w:cstheme="minorHAnsi"/>
          </w:rPr>
          <m:t>=0&lt;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threshold</m:t>
            </m:r>
          </m:sub>
        </m:sSub>
        <m:r>
          <w:rPr>
            <w:rFonts w:ascii="Cambria Math" w:hAnsi="Cambria Math" w:cstheme="minorHAnsi"/>
          </w:rPr>
          <m:t>=1</m:t>
        </m:r>
      </m:oMath>
      <w:r>
        <w:t xml:space="preserve">, and this </w:t>
      </w:r>
      <m:oMath>
        <m:r>
          <w:rPr>
            <w:rFonts w:ascii="Cambria Math" w:hAnsi="Cambria Math" w:cstheme="minorHAnsi"/>
          </w:rPr>
          <m:t>sub_solution</m:t>
        </m:r>
      </m:oMath>
      <w:r>
        <w:t xml:space="preserve"> between QCA3 and QCA4 is consistent. QCA4 send </w:t>
      </w:r>
      <w:r w:rsidRPr="00FA355D">
        <w:t xml:space="preserve"> </w:t>
      </w:r>
      <m:oMath>
        <m:r>
          <w:rPr>
            <w:rFonts w:ascii="Cambria Math" w:hAnsi="Cambria Math" w:cstheme="minorHAnsi"/>
          </w:rPr>
          <m:t>no_value!</m:t>
        </m:r>
      </m:oMath>
      <w:r>
        <w:t xml:space="preserve"> to QCA3 and set his state into</w:t>
      </w:r>
      <m:oMath>
        <m:r>
          <w:rPr>
            <w:rFonts w:ascii="Cambria Math" w:hAnsi="Cambria Math"/>
          </w:rPr>
          <m:t xml:space="preserve"> done!</m:t>
        </m:r>
      </m:oMath>
      <w:r>
        <w:t xml:space="preserve">. By receiving </w:t>
      </w:r>
      <m:oMath>
        <m:r>
          <w:rPr>
            <w:rFonts w:ascii="Cambria Math" w:hAnsi="Cambria Math" w:cstheme="minorHAnsi"/>
          </w:rPr>
          <m:t>no_value!</m:t>
        </m:r>
      </m:oMath>
      <w:r>
        <w:t xml:space="preserve"> by QCA3, he check the </w:t>
      </w:r>
      <m:oMath>
        <m:r>
          <w:rPr>
            <w:rFonts w:ascii="Cambria Math" w:hAnsi="Cambria Math" w:cstheme="minorHAnsi"/>
          </w:rPr>
          <m:t>sub_solution</m:t>
        </m:r>
      </m:oMath>
      <w:r>
        <w:t xml:space="preserve"> consistency with other neighbor i.e. QCA2. The new time are become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&gt;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oMath>
      <w:r>
        <w:t xml:space="preserve"> </w:t>
      </w:r>
      <w:proofErr w:type="gramStart"/>
      <w:r>
        <w:t xml:space="preserve">and </w:t>
      </w:r>
      <w:proofErr w:type="gramEnd"/>
      <m:oMath>
        <m:r>
          <w:rPr>
            <w:rFonts w:ascii="Cambria Math" w:hAnsi="Cambria Math"/>
          </w:rPr>
          <m:t xml:space="preserve"> </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3</m:t>
                </m:r>
              </m:sub>
            </m:sSub>
          </m:e>
        </m:d>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threshold</m:t>
            </m:r>
          </m:sub>
        </m:sSub>
      </m:oMath>
      <w:r>
        <w:t xml:space="preserve">. Therefore, he enters into </w:t>
      </w:r>
      <m:oMath>
        <m:r>
          <w:rPr>
            <w:rFonts w:ascii="Cambria Math" w:hAnsi="Cambria Math"/>
          </w:rPr>
          <m:t>done!</m:t>
        </m:r>
      </m:oMath>
      <w:r>
        <w:t xml:space="preserve"> state and </w:t>
      </w:r>
      <w:proofErr w:type="gramStart"/>
      <w:r>
        <w:t>send</w:t>
      </w:r>
      <w:proofErr w:type="gramEnd"/>
      <w:r>
        <w:t xml:space="preserve"> </w:t>
      </w:r>
      <m:oMath>
        <m:r>
          <w:rPr>
            <w:rFonts w:ascii="Cambria Math" w:hAnsi="Cambria Math" w:cstheme="minorHAnsi"/>
          </w:rPr>
          <m:t>no_value!</m:t>
        </m:r>
      </m:oMath>
      <w:r>
        <w:t xml:space="preserve"> to QCA2, and he checks consistency and continue the above until the last agent enters </w:t>
      </w:r>
      <m:oMath>
        <m:r>
          <w:rPr>
            <w:rFonts w:ascii="Cambria Math" w:hAnsi="Cambria Math" w:cstheme="minorHAnsi"/>
          </w:rPr>
          <m:t>done!</m:t>
        </m:r>
      </m:oMath>
      <w:r>
        <w:t xml:space="preserve"> and algorithm is terminated.</w:t>
      </w:r>
    </w:p>
    <w:p w:rsidR="0097689D" w:rsidRDefault="00917229" w:rsidP="0097689D">
      <w:pPr>
        <w:keepNext/>
        <w:spacing w:after="200" w:line="276" w:lineRule="auto"/>
        <w:jc w:val="left"/>
      </w:pPr>
      <w:r>
        <w:rPr>
          <w:noProof/>
        </w:rPr>
        <w:drawing>
          <wp:inline distT="0" distB="0" distL="0" distR="0" wp14:anchorId="54E82B7D" wp14:editId="69D92ACE">
            <wp:extent cx="2660904" cy="1828800"/>
            <wp:effectExtent l="0" t="0" r="6350" b="0"/>
            <wp:docPr id="29" name="Picture 29" descr="E:\# EDU\@ Reports\Report #4 - Article format 4\fig4-1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 EDU\@ Reports\Report #4 - Article format 4\fig4-1 eabt.wm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0904" cy="1828800"/>
                    </a:xfrm>
                    <a:prstGeom prst="rect">
                      <a:avLst/>
                    </a:prstGeom>
                    <a:noFill/>
                    <a:ln>
                      <a:noFill/>
                    </a:ln>
                  </pic:spPr>
                </pic:pic>
              </a:graphicData>
            </a:graphic>
          </wp:inline>
        </w:drawing>
      </w:r>
      <w:r>
        <w:rPr>
          <w:noProof/>
        </w:rPr>
        <w:drawing>
          <wp:inline distT="0" distB="0" distL="0" distR="0" wp14:anchorId="4B4C1D37" wp14:editId="4209B4E7">
            <wp:extent cx="2660904" cy="1828800"/>
            <wp:effectExtent l="0" t="0" r="6350" b="0"/>
            <wp:docPr id="31" name="Picture 31" descr="E:\# EDU\@ Reports\Report #4 - Article format 4\fig4-2 eab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 EDU\@ Reports\Report #4 - Article format 4\fig4-2 eabt.wm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0904" cy="1828800"/>
                    </a:xfrm>
                    <a:prstGeom prst="rect">
                      <a:avLst/>
                    </a:prstGeom>
                    <a:noFill/>
                    <a:ln>
                      <a:noFill/>
                    </a:ln>
                  </pic:spPr>
                </pic:pic>
              </a:graphicData>
            </a:graphic>
          </wp:inline>
        </w:drawing>
      </w:r>
    </w:p>
    <w:p w:rsidR="00917229" w:rsidRPr="00BF2D56" w:rsidRDefault="00917229" w:rsidP="0097689D">
      <w:pPr>
        <w:pStyle w:val="Caption"/>
        <w:jc w:val="left"/>
      </w:pPr>
      <w:bookmarkStart w:id="2538" w:name="_Ref316676762"/>
      <w:proofErr w:type="gramStart"/>
      <w:r w:rsidRPr="00BF2D56">
        <w:t>Fig.</w:t>
      </w:r>
      <w:proofErr w:type="gramEnd"/>
      <w:r w:rsidRPr="00BF2D56">
        <w:t xml:space="preserve"> </w:t>
      </w:r>
      <w:fldSimple w:instr=" SEQ Fig. \* ARABIC ">
        <w:r w:rsidR="00981F58">
          <w:rPr>
            <w:noProof/>
          </w:rPr>
          <w:t>31</w:t>
        </w:r>
      </w:fldSimple>
      <w:bookmarkEnd w:id="2538"/>
      <w:r w:rsidRPr="00BF2D56">
        <w:t xml:space="preserve"> – The algorithm is shown when all of the agents enter into </w:t>
      </w:r>
      <m:oMath>
        <m:r>
          <w:rPr>
            <w:rFonts w:ascii="Cambria Math" w:hAnsi="Cambria Math"/>
          </w:rPr>
          <m:t>passive</m:t>
        </m:r>
      </m:oMath>
      <w:r w:rsidRPr="00BF2D56">
        <w:t xml:space="preserve"> state. QCA4 try to </w:t>
      </w:r>
      <w:proofErr w:type="gramStart"/>
      <w:r w:rsidRPr="00BF2D56">
        <w:t>backtrack</w:t>
      </w:r>
      <w:proofErr w:type="gramEnd"/>
      <w:r w:rsidRPr="00BF2D56">
        <w:t xml:space="preserve"> the allocation by request the most appropriate value from QCA3.</w:t>
      </w:r>
    </w:p>
    <w:p w:rsidR="00CF77B8" w:rsidRDefault="00CF77B8" w:rsidP="00CF77B8">
      <w:pPr>
        <w:pStyle w:val="Heading1"/>
        <w:tabs>
          <w:tab w:val="clear" w:pos="576"/>
        </w:tabs>
        <w:ind w:left="720" w:hanging="360"/>
      </w:pPr>
      <w:bookmarkStart w:id="2539" w:name="_Ref306751978"/>
      <w:r>
        <w:t>Implementation of Dynamic QCSP Approach of proposed MAS Structure</w:t>
      </w:r>
      <w:bookmarkEnd w:id="2539"/>
    </w:p>
    <w:p w:rsidR="00CF77B8" w:rsidRDefault="00CF77B8" w:rsidP="00CF77B8">
      <w:proofErr w:type="gramStart"/>
      <w:r>
        <w:t>MAS</w:t>
      </w:r>
      <w:proofErr w:type="gramEnd"/>
      <w:r>
        <w:t xml:space="preserve"> models are oriented toward autonomy, cooperation and dynamic planning. The model is a dynamic distributed problem solver because as soon as port data is updated for example by arrival of a containership, the MAS model starts to solve the problem iteratively among distribution of agents. Our aim in this work is to construct the MAS framework to solve the </w:t>
      </w:r>
      <w:ins w:id="2540" w:author="Iman Zabet" w:date="2012-05-13T22:13:00Z">
        <w:r w:rsidR="001B7B1E">
          <w:t>D-</w:t>
        </w:r>
      </w:ins>
      <w:r>
        <w:t xml:space="preserve">QCSP with varying overlapping area. In this way, distributed solution is selected instead of traditional centralized one. In the conventional problem solving, a central processor usually gather information and solve complete problem instantly to reach solution. On the other hand in distributed manner, solving problem is done by decomposed the whole optimization problem into several parts called sub-problems. In this case, each agent (QCA) assigns to a specific sub-problem of </w:t>
      </w:r>
      <w:ins w:id="2541" w:author="Iman Zabet" w:date="2012-05-13T22:13:00Z">
        <w:r w:rsidR="00DF5927">
          <w:t>D-</w:t>
        </w:r>
      </w:ins>
      <w:r>
        <w:t xml:space="preserve">QCSP </w:t>
      </w:r>
      <w:r>
        <w:lastRenderedPageBreak/>
        <w:t xml:space="preserve">i.e. all non-overlapping tasks are assigned to QCAs first by supervisory layer. After the task pre-assignment procedure by the higher </w:t>
      </w:r>
      <w:r w:rsidR="00AE151C">
        <w:t>layer to</w:t>
      </w:r>
      <w:r>
        <w:t xml:space="preserve"> QCAs, they start to communicate with each other to reach agreement over overlapping tasks.</w:t>
      </w:r>
    </w:p>
    <w:p w:rsidR="00CF77B8" w:rsidRDefault="00CF77B8" w:rsidP="00CF77B8">
      <w:r>
        <w:t xml:space="preserve">In the implementation of MAS, selecting agent behavior among various behaviors is an important thing. An agent can execute several behaviors concurrently. According to the QCAs functions, </w:t>
      </w:r>
      <w:r w:rsidRPr="00031785">
        <w:rPr>
          <w:i/>
          <w:iCs/>
        </w:rPr>
        <w:t>Finite State Machine (FSM)</w:t>
      </w:r>
      <w:r>
        <w:t xml:space="preserve"> behavior is selected mainly and other selected behaviors are playing role as sub-behavior such as; </w:t>
      </w:r>
      <w:r w:rsidRPr="005E5113">
        <w:rPr>
          <w:i/>
          <w:iCs/>
        </w:rPr>
        <w:t>One</w:t>
      </w:r>
      <w:r>
        <w:t>-</w:t>
      </w:r>
      <w:r w:rsidRPr="005E5113">
        <w:rPr>
          <w:i/>
          <w:iCs/>
        </w:rPr>
        <w:t>shot</w:t>
      </w:r>
      <w:r>
        <w:t xml:space="preserve"> behavior for </w:t>
      </w:r>
      <w:r w:rsidRPr="002F6009">
        <w:t>complete</w:t>
      </w:r>
      <w:r>
        <w:t xml:space="preserve"> </w:t>
      </w:r>
      <w:r w:rsidRPr="002F6009">
        <w:t>in</w:t>
      </w:r>
      <w:r>
        <w:t xml:space="preserve"> </w:t>
      </w:r>
      <w:r w:rsidRPr="002F6009">
        <w:t>one</w:t>
      </w:r>
      <w:r>
        <w:t xml:space="preserve"> </w:t>
      </w:r>
      <w:r w:rsidRPr="002F6009">
        <w:t>execution</w:t>
      </w:r>
      <w:r>
        <w:t xml:space="preserve"> </w:t>
      </w:r>
      <w:r w:rsidRPr="002F6009">
        <w:t>phase</w:t>
      </w:r>
      <w:r>
        <w:t xml:space="preserve"> tasks, </w:t>
      </w:r>
      <w:r w:rsidRPr="005E5113">
        <w:rPr>
          <w:i/>
          <w:iCs/>
        </w:rPr>
        <w:t>Cyclic</w:t>
      </w:r>
      <w:r>
        <w:t xml:space="preserve"> behavior for </w:t>
      </w:r>
      <w:r w:rsidRPr="00730B7F">
        <w:t>never</w:t>
      </w:r>
      <w:r>
        <w:t xml:space="preserve"> </w:t>
      </w:r>
      <w:r w:rsidRPr="00730B7F">
        <w:t>complete</w:t>
      </w:r>
      <w:r>
        <w:t xml:space="preserve"> tasks, </w:t>
      </w:r>
      <w:r w:rsidRPr="005E5113">
        <w:rPr>
          <w:i/>
          <w:iCs/>
        </w:rPr>
        <w:t>Ticker</w:t>
      </w:r>
      <w:r>
        <w:t xml:space="preserve"> behavior for repetitive tasks in a specific period of time, </w:t>
      </w:r>
      <w:r w:rsidRPr="005E5113">
        <w:rPr>
          <w:i/>
          <w:iCs/>
        </w:rPr>
        <w:t>Composite</w:t>
      </w:r>
      <w:r>
        <w:t xml:space="preserve"> behavior include </w:t>
      </w:r>
      <w:r w:rsidRPr="005E5113">
        <w:rPr>
          <w:i/>
          <w:iCs/>
        </w:rPr>
        <w:t>Sequential</w:t>
      </w:r>
      <w:r>
        <w:t xml:space="preserve"> behavior and </w:t>
      </w:r>
      <w:r w:rsidRPr="005E5113">
        <w:rPr>
          <w:i/>
          <w:iCs/>
        </w:rPr>
        <w:t>Parallel</w:t>
      </w:r>
      <w:r>
        <w:t xml:space="preserve"> behavior for doing complex crane tasks.</w:t>
      </w:r>
    </w:p>
    <w:p w:rsidR="00CF77B8" w:rsidRDefault="00CF77B8" w:rsidP="00852BE4">
      <w:pPr>
        <w:pStyle w:val="Heading2"/>
        <w:numPr>
          <w:ilvl w:val="1"/>
          <w:numId w:val="12"/>
        </w:numPr>
      </w:pPr>
      <w:r>
        <w:t>Implemented Agent Structure</w:t>
      </w:r>
    </w:p>
    <w:p w:rsidR="00CF77B8" w:rsidRDefault="00CF77B8" w:rsidP="00CF77B8">
      <w:r>
        <w:t>Each QCA has the structure presented in, can be described using agent-oriented programming paradigm. This 3-layered structure described below:</w:t>
      </w:r>
    </w:p>
    <w:p w:rsidR="00CF77B8" w:rsidRDefault="00CF77B8" w:rsidP="00852BE4">
      <w:pPr>
        <w:pStyle w:val="Heading3"/>
        <w:numPr>
          <w:ilvl w:val="2"/>
          <w:numId w:val="10"/>
        </w:numPr>
      </w:pPr>
      <w:r>
        <w:t>Information Layer</w:t>
      </w:r>
    </w:p>
    <w:p w:rsidR="00CF77B8" w:rsidRDefault="00CF77B8" w:rsidP="00CF77B8">
      <w:r>
        <w:t xml:space="preserve">This layer has to have such pieces of knowledge regarding to agent task and its adjacent cooperated agents. This layer consists of </w:t>
      </w:r>
      <w:r>
        <w:rPr>
          <w:i/>
          <w:iCs/>
        </w:rPr>
        <w:t>Data Base and Logger Agent (DBLA)</w:t>
      </w:r>
      <w:r>
        <w:t xml:space="preserve"> and </w:t>
      </w:r>
      <w:r>
        <w:rPr>
          <w:i/>
          <w:iCs/>
        </w:rPr>
        <w:t>Sorting and Analysis</w:t>
      </w:r>
      <w:r>
        <w:t xml:space="preserve"> </w:t>
      </w:r>
      <w:r w:rsidR="001F383D">
        <w:t>component, which</w:t>
      </w:r>
      <w:r>
        <w:t xml:space="preserve"> update dynamically from supervisory system based on updated information of incoming vessels or handling containers. </w:t>
      </w:r>
    </w:p>
    <w:p w:rsidR="00CF77B8" w:rsidRDefault="00CF77B8" w:rsidP="00852BE4">
      <w:pPr>
        <w:pStyle w:val="Heading3"/>
        <w:numPr>
          <w:ilvl w:val="2"/>
          <w:numId w:val="10"/>
        </w:numPr>
      </w:pPr>
      <w:r>
        <w:t>Expertise Layer</w:t>
      </w:r>
    </w:p>
    <w:p w:rsidR="00CF77B8" w:rsidRDefault="00CF77B8" w:rsidP="00CF77B8">
      <w:r>
        <w:t xml:space="preserve">This layer represents the intelligent part of the agent. It is based on optimizing the </w:t>
      </w:r>
      <w:ins w:id="2542" w:author="Iman Zabet" w:date="2012-05-13T22:13:00Z">
        <w:r w:rsidR="0029548C">
          <w:t>D-</w:t>
        </w:r>
      </w:ins>
      <w:r>
        <w:t xml:space="preserve">QCSP according to the knowledge which receives from </w:t>
      </w:r>
      <w:r>
        <w:rPr>
          <w:i/>
          <w:iCs/>
        </w:rPr>
        <w:t>k</w:t>
      </w:r>
      <w:r w:rsidRPr="00AE2603">
        <w:rPr>
          <w:i/>
          <w:iCs/>
        </w:rPr>
        <w:t xml:space="preserve">nowledge </w:t>
      </w:r>
      <w:r>
        <w:rPr>
          <w:i/>
          <w:iCs/>
        </w:rPr>
        <w:t>L</w:t>
      </w:r>
      <w:r w:rsidRPr="00AE2603">
        <w:rPr>
          <w:i/>
          <w:iCs/>
        </w:rPr>
        <w:t>ayer</w:t>
      </w:r>
      <w:r>
        <w:t xml:space="preserve"> and </w:t>
      </w:r>
      <w:r w:rsidRPr="00231EE0">
        <w:rPr>
          <w:i/>
          <w:iCs/>
        </w:rPr>
        <w:t>Communication Layer</w:t>
      </w:r>
      <w:r>
        <w:t xml:space="preserve">. This layer consists of </w:t>
      </w:r>
      <w:r w:rsidRPr="00720747">
        <w:rPr>
          <w:i/>
          <w:iCs/>
        </w:rPr>
        <w:t>Expert Agent</w:t>
      </w:r>
      <w:r>
        <w:rPr>
          <w:i/>
          <w:iCs/>
        </w:rPr>
        <w:t xml:space="preserve"> (EA)</w:t>
      </w:r>
      <w:r>
        <w:t xml:space="preserve"> for computing </w:t>
      </w:r>
      <w:r w:rsidR="0071051C">
        <w:t>data, which</w:t>
      </w:r>
      <w:r>
        <w:t xml:space="preserve"> receives from </w:t>
      </w:r>
      <w:proofErr w:type="spellStart"/>
      <w:r>
        <w:rPr>
          <w:i/>
          <w:iCs/>
        </w:rPr>
        <w:t>InterCommunication</w:t>
      </w:r>
      <w:proofErr w:type="spellEnd"/>
      <w:r>
        <w:rPr>
          <w:i/>
          <w:iCs/>
        </w:rPr>
        <w:t xml:space="preserve"> Agent (ICA) </w:t>
      </w:r>
      <w:r>
        <w:t xml:space="preserve">and </w:t>
      </w:r>
      <w:r w:rsidRPr="00D04E9B">
        <w:rPr>
          <w:i/>
          <w:iCs/>
        </w:rPr>
        <w:t>Data Base and Logger Agent (DBLA)</w:t>
      </w:r>
      <w:r>
        <w:t xml:space="preserve"> after Sorting and Analysis it.</w:t>
      </w:r>
    </w:p>
    <w:p w:rsidR="00CF77B8" w:rsidRDefault="00CF77B8" w:rsidP="00E941C8">
      <w:r>
        <w:t xml:space="preserve">The information of QCA about its physical environment is embedded in </w:t>
      </w:r>
      <w:r w:rsidRPr="00133583">
        <w:rPr>
          <w:i/>
          <w:iCs/>
        </w:rPr>
        <w:t>Knowledge</w:t>
      </w:r>
      <w:r>
        <w:t xml:space="preserve"> block mostly provided by supervisory of the port automation system within EA. The CP Solver engine is also embedded into this layer in order to solve</w:t>
      </w:r>
      <w:ins w:id="2543" w:author="Iman Zabet" w:date="2012-05-13T22:12:00Z">
        <w:r w:rsidR="0029548C">
          <w:t xml:space="preserve"> the</w:t>
        </w:r>
      </w:ins>
      <w:ins w:id="2544" w:author="Iman Zabet" w:date="2012-05-13T22:25:00Z">
        <w:r w:rsidR="00E941C8">
          <w:t xml:space="preserve"> tasks ordering problem for a single machine (</w:t>
        </w:r>
        <w:r w:rsidR="00E941C8">
          <w:fldChar w:fldCharType="begin"/>
        </w:r>
        <w:r w:rsidR="00E941C8">
          <w:instrText xml:space="preserve"> REF _Ref320558102 \h </w:instrText>
        </w:r>
      </w:ins>
      <w:ins w:id="2545" w:author="Iman Zabet" w:date="2012-05-13T22:25:00Z">
        <w:r w:rsidR="00E941C8">
          <w:fldChar w:fldCharType="separate"/>
        </w:r>
      </w:ins>
      <w:r w:rsidR="00981F58">
        <w:t xml:space="preserve">Fig. </w:t>
      </w:r>
      <w:r w:rsidR="00981F58">
        <w:rPr>
          <w:noProof/>
        </w:rPr>
        <w:t>8</w:t>
      </w:r>
      <w:ins w:id="2546" w:author="Iman Zabet" w:date="2012-05-13T22:25:00Z">
        <w:r w:rsidR="00E941C8">
          <w:fldChar w:fldCharType="end"/>
        </w:r>
        <w:r w:rsidR="00E941C8">
          <w:t>)</w:t>
        </w:r>
      </w:ins>
      <w:r>
        <w:t xml:space="preserve"> </w:t>
      </w:r>
      <w:del w:id="2547" w:author="Iman Zabet" w:date="2012-05-13T22:25:00Z">
        <w:r w:rsidDel="00E941C8">
          <w:delText xml:space="preserve">QCSP </w:delText>
        </w:r>
      </w:del>
      <w:r>
        <w:t xml:space="preserve">dynamically. All decisions of QCAs are made in this layer by updating data of </w:t>
      </w:r>
      <w:r w:rsidRPr="009F03C5">
        <w:rPr>
          <w:i/>
          <w:iCs/>
        </w:rPr>
        <w:t>knowledge</w:t>
      </w:r>
      <w:r>
        <w:t xml:space="preserve"> block. All of incoming data from supervisory and other QCAs sorted into knowledge block of EA for further decision making.</w:t>
      </w:r>
    </w:p>
    <w:p w:rsidR="00CF77B8" w:rsidRDefault="00CF77B8" w:rsidP="00852BE4">
      <w:pPr>
        <w:pStyle w:val="Heading3"/>
        <w:numPr>
          <w:ilvl w:val="2"/>
          <w:numId w:val="10"/>
        </w:numPr>
      </w:pPr>
      <w:r>
        <w:t>Communication Layer</w:t>
      </w:r>
    </w:p>
    <w:p w:rsidR="00CF77B8" w:rsidRDefault="00CF77B8" w:rsidP="00CF77B8">
      <w:pPr>
        <w:rPr>
          <w:i/>
          <w:iCs/>
        </w:rPr>
      </w:pPr>
      <w:r>
        <w:t xml:space="preserve">The agent's communication is along the </w:t>
      </w:r>
      <w:r w:rsidRPr="007A0390">
        <w:rPr>
          <w:i/>
          <w:iCs/>
        </w:rPr>
        <w:t>physical environment</w:t>
      </w:r>
      <w:r>
        <w:t xml:space="preserve">. The communications among agents is a very important issue, so reliable and robust communication platform should be guaranteed by this layer. There are various industrial communication protocols which can be used as the reliable basis for exchanging message among agents </w:t>
      </w:r>
      <w:r w:rsidRPr="00D43DBC">
        <w:t>(</w:t>
      </w:r>
      <w:r>
        <w:t>e.g.</w:t>
      </w:r>
      <w:r w:rsidRPr="0015342F">
        <w:t xml:space="preserve"> </w:t>
      </w:r>
      <w:r w:rsidRPr="00D43DBC">
        <w:t xml:space="preserve">communication network protocols used for process or industrial automation like as; MODBUS, Industrial </w:t>
      </w:r>
      <w:r>
        <w:t xml:space="preserve">wireless </w:t>
      </w:r>
      <w:r w:rsidRPr="00D43DBC">
        <w:t>E</w:t>
      </w:r>
      <w:r>
        <w:t>THERNET</w:t>
      </w:r>
      <w:r w:rsidRPr="00D43DBC">
        <w:t xml:space="preserve">, </w:t>
      </w:r>
      <w:r>
        <w:t xml:space="preserve">or numerical control protocols). In this work, the transmission of information through the agent wireless network is based on </w:t>
      </w:r>
      <w:r w:rsidRPr="003E23FF">
        <w:rPr>
          <w:i/>
          <w:iCs/>
        </w:rPr>
        <w:t>Transmission Control Protocol/ Internet Protocol</w:t>
      </w:r>
      <w:r>
        <w:t xml:space="preserve"> </w:t>
      </w:r>
      <w:r w:rsidRPr="008736F0">
        <w:rPr>
          <w:i/>
          <w:iCs/>
        </w:rPr>
        <w:t>(TCP/IP)</w:t>
      </w:r>
      <w:r>
        <w:t xml:space="preserve"> – a suite of protocols used in the design of most wireless technology through </w:t>
      </w:r>
      <w:r w:rsidRPr="00030057">
        <w:rPr>
          <w:i/>
          <w:iCs/>
        </w:rPr>
        <w:t>Radio Frequency (RF)</w:t>
      </w:r>
      <w:r>
        <w:t xml:space="preserve">. The structure of exchanging message is a set of key values written in FIPA-ACL. The content of the message is expressed in a content language, such as FIPA-SL or FIPA-KIF, and content expressions can be grounded by referenced ontologies </w:t>
      </w:r>
      <w:sdt>
        <w:sdtPr>
          <w:id w:val="8755642"/>
          <w:citation/>
        </w:sdtPr>
        <w:sdtEndPr/>
        <w:sdtContent>
          <w:r>
            <w:fldChar w:fldCharType="begin"/>
          </w:r>
          <w:r>
            <w:instrText xml:space="preserve"> CITATION Fou \l 1033 </w:instrText>
          </w:r>
          <w:r>
            <w:fldChar w:fldCharType="separate"/>
          </w:r>
          <w:r w:rsidR="00981F58" w:rsidRPr="00981F58">
            <w:rPr>
              <w:noProof/>
            </w:rPr>
            <w:t>[34]</w:t>
          </w:r>
          <w:r>
            <w:fldChar w:fldCharType="end"/>
          </w:r>
        </w:sdtContent>
      </w:sdt>
      <w:r>
        <w:t>. Regarding on the</w:t>
      </w:r>
      <w:r w:rsidRPr="00103AD6">
        <w:t xml:space="preserve"> </w:t>
      </w:r>
      <w:r>
        <w:t xml:space="preserve">protocols needed for the applications are implemented, types of messages are introduced as </w:t>
      </w:r>
      <w:r w:rsidRPr="00C26DB9">
        <w:rPr>
          <w:i/>
          <w:iCs/>
        </w:rPr>
        <w:t>FIPA-query</w:t>
      </w:r>
      <w:r>
        <w:t xml:space="preserve">, </w:t>
      </w:r>
      <w:r w:rsidRPr="00C26DB9">
        <w:rPr>
          <w:i/>
          <w:iCs/>
        </w:rPr>
        <w:t>FIPA-Request</w:t>
      </w:r>
      <w:r>
        <w:t xml:space="preserve">, </w:t>
      </w:r>
      <w:r w:rsidRPr="00C26DB9">
        <w:rPr>
          <w:i/>
          <w:iCs/>
        </w:rPr>
        <w:t>FIPA-Request-When</w:t>
      </w:r>
      <w:r>
        <w:t xml:space="preserve">, </w:t>
      </w:r>
      <w:r w:rsidRPr="00C26DB9">
        <w:rPr>
          <w:i/>
          <w:iCs/>
        </w:rPr>
        <w:t>FIPA-Cancel-Meta-Protocol</w:t>
      </w:r>
      <w:r>
        <w:rPr>
          <w:i/>
          <w:iCs/>
        </w:rPr>
        <w:t xml:space="preserve">, </w:t>
      </w:r>
      <w:r>
        <w:t>and</w:t>
      </w:r>
      <w:r>
        <w:rPr>
          <w:i/>
          <w:iCs/>
        </w:rPr>
        <w:t xml:space="preserve"> </w:t>
      </w:r>
      <w:r w:rsidRPr="00C26DB9">
        <w:rPr>
          <w:i/>
          <w:iCs/>
        </w:rPr>
        <w:t>FIPA-Contract-Net</w:t>
      </w:r>
      <w:r>
        <w:rPr>
          <w:i/>
          <w:iCs/>
        </w:rPr>
        <w:t>.</w:t>
      </w:r>
    </w:p>
    <w:p w:rsidR="002B5261" w:rsidRDefault="002B5261" w:rsidP="006F398F">
      <w:r>
        <w:rPr>
          <w:noProof/>
        </w:rPr>
        <mc:AlternateContent>
          <mc:Choice Requires="wps">
            <w:drawing>
              <wp:anchor distT="0" distB="0" distL="114300" distR="114300" simplePos="0" relativeHeight="251685888" behindDoc="0" locked="0" layoutInCell="1" allowOverlap="0" wp14:anchorId="732C8FB4" wp14:editId="0F91DEE2">
                <wp:simplePos x="0" y="0"/>
                <wp:positionH relativeFrom="margin">
                  <wp:align>right</wp:align>
                </wp:positionH>
                <wp:positionV relativeFrom="margin">
                  <wp:align>top</wp:align>
                </wp:positionV>
                <wp:extent cx="3124200" cy="3672840"/>
                <wp:effectExtent l="0" t="0" r="0" b="3810"/>
                <wp:wrapSquare wrapText="bothSides"/>
                <wp:docPr id="10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3672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5261" w:rsidRDefault="002B5261" w:rsidP="002B5261">
                            <w:pPr>
                              <w:pStyle w:val="Caption"/>
                            </w:pPr>
                            <w:r w:rsidRPr="00420034">
                              <w:rPr>
                                <w:rFonts w:asciiTheme="minorHAnsi" w:eastAsiaTheme="minorHAnsi" w:hAnsiTheme="minorHAnsi" w:cstheme="minorBidi"/>
                              </w:rPr>
                              <w:object w:dxaOrig="8525" w:dyaOrig="9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75pt;height:255pt" o:ole="">
                                  <v:imagedata r:id="rId49" o:title=""/>
                                </v:shape>
                                <o:OLEObject Type="Embed" ProgID="SmartDraw.2" ShapeID="_x0000_i1025" DrawAspect="Content" ObjectID="_1409002184" r:id="rId50"/>
                              </w:object>
                            </w:r>
                          </w:p>
                          <w:p w:rsidR="002B5261" w:rsidRDefault="002B5261" w:rsidP="002B5261">
                            <w:pPr>
                              <w:pStyle w:val="Caption"/>
                            </w:pPr>
                            <w:proofErr w:type="gramStart"/>
                            <w:r>
                              <w:t>Fig.</w:t>
                            </w:r>
                            <w:proofErr w:type="gramEnd"/>
                            <w:r>
                              <w:t xml:space="preserve"> </w:t>
                            </w:r>
                            <w:fldSimple w:instr=" SEQ Fig. \* ARABIC ">
                              <w:r>
                                <w:rPr>
                                  <w:noProof/>
                                </w:rPr>
                                <w:t>32</w:t>
                              </w:r>
                            </w:fldSimple>
                            <w:r>
                              <w:t xml:space="preserve"> – Quay Crane Agent (</w:t>
                            </w:r>
                            <w:r w:rsidRPr="00982883">
                              <w:t>QCA</w:t>
                            </w:r>
                            <w:r>
                              <w:t>) structure with 3-layers</w:t>
                            </w:r>
                          </w:p>
                          <w:p w:rsidR="002B5261" w:rsidRDefault="002B5261" w:rsidP="002B5261">
                            <w:pPr>
                              <w:pStyle w:val="Caption"/>
                              <w:jc w:val="center"/>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194.8pt;margin-top:0;width:246pt;height:289.2pt;z-index:25168588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" o:allowoverlap="f" stroked="f">
                <v:textbox inset="0,0,0,0">
                  <w:txbxContent>
                    <w:p w:rsidR="002B5261" w:rsidRDefault="002B5261" w:rsidP="002B5261">
                      <w:pPr>
                        <w:pStyle w:val="Caption"/>
                      </w:pPr>
                      <w:r w:rsidRPr="00420034">
                        <w:rPr>
                          <w:rFonts w:asciiTheme="minorHAnsi" w:eastAsiaTheme="minorHAnsi" w:hAnsiTheme="minorHAnsi" w:cstheme="minorBidi"/>
                        </w:rPr>
                        <w:object w:dxaOrig="8525" w:dyaOrig="9266">
                          <v:shape id="_x0000_i1025" type="#_x0000_t75" style="width:234.75pt;height:255pt" o:ole="">
                            <v:imagedata r:id="rId49" o:title=""/>
                          </v:shape>
                          <o:OLEObject Type="Embed" ProgID="SmartDraw.2" ShapeID="_x0000_i1025" DrawAspect="Content" ObjectID="_1409002184" r:id="rId51"/>
                        </w:object>
                      </w:r>
                    </w:p>
                    <w:p w:rsidR="002B5261" w:rsidRDefault="002B5261" w:rsidP="002B5261">
                      <w:pPr>
                        <w:pStyle w:val="Caption"/>
                      </w:pPr>
                      <w:proofErr w:type="gramStart"/>
                      <w:r>
                        <w:t>Fig.</w:t>
                      </w:r>
                      <w:proofErr w:type="gramEnd"/>
                      <w:r>
                        <w:t xml:space="preserve"> </w:t>
                      </w:r>
                      <w:fldSimple w:instr=" SEQ Fig. \* ARABIC ">
                        <w:r>
                          <w:rPr>
                            <w:noProof/>
                          </w:rPr>
                          <w:t>32</w:t>
                        </w:r>
                      </w:fldSimple>
                      <w:r>
                        <w:t xml:space="preserve"> – Quay Crane Agent (</w:t>
                      </w:r>
                      <w:r w:rsidRPr="00982883">
                        <w:t>QCA</w:t>
                      </w:r>
                      <w:r>
                        <w:t>) structure with 3-layers</w:t>
                      </w:r>
                    </w:p>
                    <w:p w:rsidR="002B5261" w:rsidRDefault="002B5261" w:rsidP="002B5261">
                      <w:pPr>
                        <w:pStyle w:val="Caption"/>
                        <w:jc w:val="center"/>
                      </w:pPr>
                      <w:r>
                        <w:t xml:space="preserve"> </w:t>
                      </w:r>
                    </w:p>
                  </w:txbxContent>
                </v:textbox>
                <w10:wrap type="square" anchorx="margin" anchory="margin"/>
              </v:shape>
            </w:pict>
          </mc:Fallback>
        </mc:AlternateContent>
      </w:r>
    </w:p>
    <w:p w:rsidR="00CF77B8" w:rsidRPr="008E0B02" w:rsidRDefault="00CF77B8" w:rsidP="006F398F">
      <w:commentRangeStart w:id="2548"/>
      <w:r>
        <w:t xml:space="preserve">FIPA-Contract-Net </w:t>
      </w:r>
      <w:commentRangeEnd w:id="2548"/>
      <w:r w:rsidR="00225743">
        <w:rPr>
          <w:rStyle w:val="CommentReference"/>
          <w:rFonts w:ascii="Tahoma" w:hAnsi="Tahoma"/>
        </w:rPr>
        <w:commentReference w:id="2548"/>
      </w:r>
      <w:r>
        <w:t>can handle o</w:t>
      </w:r>
      <w:r w:rsidRPr="00A61036">
        <w:t xml:space="preserve">ne of the most important tasks </w:t>
      </w:r>
      <w:r>
        <w:t>between the agents i.e.</w:t>
      </w:r>
      <w:r w:rsidRPr="00A61036">
        <w:t xml:space="preserve"> coordination</w:t>
      </w:r>
      <w:r>
        <w:t xml:space="preserve"> of</w:t>
      </w:r>
      <w:r w:rsidRPr="00A61036">
        <w:t xml:space="preserve"> n</w:t>
      </w:r>
      <w:r>
        <w:t>egotiation among</w:t>
      </w:r>
      <w:r w:rsidRPr="00A61036">
        <w:t xml:space="preserve"> agents. </w:t>
      </w:r>
      <w:r>
        <w:t xml:space="preserve">In this case, we have to </w:t>
      </w:r>
      <w:proofErr w:type="gramStart"/>
      <w:r>
        <w:t>has</w:t>
      </w:r>
      <w:proofErr w:type="gramEnd"/>
      <w:r>
        <w:t xml:space="preserve"> at least a pair of </w:t>
      </w:r>
      <w:r w:rsidR="00852BE4">
        <w:t>agents called</w:t>
      </w:r>
      <w:r>
        <w:t xml:space="preserve"> </w:t>
      </w:r>
      <w:r w:rsidRPr="004E226D">
        <w:rPr>
          <w:i/>
          <w:iCs/>
        </w:rPr>
        <w:t>initiator</w:t>
      </w:r>
      <w:r>
        <w:t xml:space="preserve"> and </w:t>
      </w:r>
      <w:r w:rsidRPr="004E226D">
        <w:rPr>
          <w:i/>
          <w:iCs/>
        </w:rPr>
        <w:t>participant</w:t>
      </w:r>
      <w:r>
        <w:t xml:space="preserve"> agents. </w:t>
      </w:r>
      <w:r w:rsidRPr="00A61036">
        <w:t xml:space="preserve">The initiator agent wishes to have some task performed by one or more other participant agents and further wishes to optimize a function that characterizes the task. </w:t>
      </w:r>
      <w:commentRangeStart w:id="2549"/>
      <w:r w:rsidRPr="00A61036">
        <w:t xml:space="preserve">This characteristic is commonly described as scheduling cost in our </w:t>
      </w:r>
      <w:ins w:id="2550" w:author="Iman Zabet" w:date="2012-05-13T22:12:00Z">
        <w:r w:rsidR="00035350">
          <w:t>D-</w:t>
        </w:r>
      </w:ins>
      <w:r w:rsidRPr="00A61036">
        <w:t>QCSP.</w:t>
      </w:r>
      <w:commentRangeEnd w:id="2549"/>
      <w:r>
        <w:rPr>
          <w:rStyle w:val="CommentReference"/>
        </w:rPr>
        <w:commentReference w:id="2549"/>
      </w:r>
      <w:r w:rsidRPr="00A61036">
        <w:t xml:space="preserve"> </w:t>
      </w:r>
      <w:ins w:id="2551" w:author="Iman Zabet" w:date="2012-05-13T21:57:00Z">
        <w:r w:rsidR="00731364">
          <w:t xml:space="preserve">By assigning new tasks, each QCA try to find a proper sequence to handle the allocated tasks </w:t>
        </w:r>
      </w:ins>
      <w:ins w:id="2552" w:author="Iman Zabet" w:date="2012-05-13T21:59:00Z">
        <w:r w:rsidR="00731364">
          <w:t>as</w:t>
        </w:r>
      </w:ins>
      <w:ins w:id="2553" w:author="Iman Zabet" w:date="2012-05-13T21:57:00Z">
        <w:r w:rsidR="00731364">
          <w:t xml:space="preserve"> </w:t>
        </w:r>
      </w:ins>
      <w:ins w:id="2554" w:author="Iman Zabet" w:date="2012-05-13T21:59:00Z">
        <w:r w:rsidR="00731364">
          <w:t>minimum</w:t>
        </w:r>
      </w:ins>
      <w:ins w:id="2555" w:author="Iman Zabet" w:date="2012-05-13T21:57:00Z">
        <w:r w:rsidR="00731364">
          <w:t xml:space="preserve"> </w:t>
        </w:r>
      </w:ins>
      <w:ins w:id="2556" w:author="Iman Zabet" w:date="2012-05-13T21:59:00Z">
        <w:r w:rsidR="00731364">
          <w:t>time as possible.</w:t>
        </w:r>
      </w:ins>
      <w:ins w:id="2557" w:author="Iman Zabet" w:date="2012-05-13T22:02:00Z">
        <w:r w:rsidR="00731364">
          <w:t xml:space="preserve"> For example, in </w:t>
        </w:r>
        <w:r w:rsidR="00731364">
          <w:fldChar w:fldCharType="begin"/>
        </w:r>
        <w:r w:rsidR="00731364">
          <w:instrText xml:space="preserve"> REF _Ref316676038 \h </w:instrText>
        </w:r>
      </w:ins>
      <w:r w:rsidR="00731364">
        <w:fldChar w:fldCharType="separate"/>
      </w:r>
      <w:r w:rsidR="00981F58" w:rsidRPr="00BF2D56">
        <w:t xml:space="preserve">Fig. </w:t>
      </w:r>
      <w:r w:rsidR="00981F58">
        <w:rPr>
          <w:noProof/>
        </w:rPr>
        <w:t>30</w:t>
      </w:r>
      <w:ins w:id="2558" w:author="Iman Zabet" w:date="2012-05-13T22:02:00Z">
        <w:r w:rsidR="00731364">
          <w:fldChar w:fldCharType="end"/>
        </w:r>
      </w:ins>
      <w:ins w:id="2559" w:author="Iman Zabet" w:date="2012-05-13T22:03:00Z">
        <w:r w:rsidR="00731364">
          <w:t>, QCA3 tries to allocate tasks both from both right and left hand sides</w:t>
        </w:r>
      </w:ins>
      <w:ins w:id="2560" w:author="Iman Zabet" w:date="2012-05-13T22:02:00Z">
        <w:r w:rsidR="00731364">
          <w:t>.</w:t>
        </w:r>
      </w:ins>
      <w:ins w:id="2561" w:author="Iman Zabet" w:date="2012-05-13T22:04:00Z">
        <w:r w:rsidR="00731364">
          <w:t xml:space="preserve"> If he wants to handle its tasks by the assigning order, he will be moving more than enough and consequently, the completion time of QCA3 will be highly increase. So, after each iteration, </w:t>
        </w:r>
        <w:proofErr w:type="gramStart"/>
        <w:r w:rsidR="00731364">
          <w:t>an</w:t>
        </w:r>
        <w:proofErr w:type="gramEnd"/>
        <w:r w:rsidR="00731364">
          <w:t xml:space="preserve"> scheduling should be performed among the new and past allocated tasks to find an optimized way for handling tasks</w:t>
        </w:r>
      </w:ins>
      <w:ins w:id="2562" w:author="Iman Zabet" w:date="2012-05-13T22:07:00Z">
        <w:r w:rsidR="00731364">
          <w:t>. This can be done by making a</w:t>
        </w:r>
      </w:ins>
      <w:ins w:id="2563" w:author="Iman Zabet" w:date="2012-05-13T22:08:00Z">
        <w:r w:rsidR="00534616">
          <w:t>n</w:t>
        </w:r>
      </w:ins>
      <w:ins w:id="2564" w:author="Iman Zabet" w:date="2012-05-13T22:07:00Z">
        <w:r w:rsidR="00731364">
          <w:t xml:space="preserve"> OPL model</w:t>
        </w:r>
      </w:ins>
      <w:ins w:id="2565" w:author="Iman Zabet" w:date="2012-05-13T22:10:00Z">
        <w:r w:rsidR="00A70A9C">
          <w:t xml:space="preserve"> (</w:t>
        </w:r>
        <w:r w:rsidR="00A70A9C">
          <w:fldChar w:fldCharType="begin"/>
        </w:r>
        <w:r w:rsidR="00A70A9C">
          <w:instrText xml:space="preserve"> REF _Ref320558102 \h </w:instrText>
        </w:r>
      </w:ins>
      <w:r w:rsidR="00A70A9C">
        <w:fldChar w:fldCharType="separate"/>
      </w:r>
      <w:r w:rsidR="00981F58">
        <w:t xml:space="preserve">Fig. </w:t>
      </w:r>
      <w:r w:rsidR="00981F58">
        <w:rPr>
          <w:noProof/>
        </w:rPr>
        <w:t>8</w:t>
      </w:r>
      <w:ins w:id="2566" w:author="Iman Zabet" w:date="2012-05-13T22:10:00Z">
        <w:r w:rsidR="00A70A9C">
          <w:fldChar w:fldCharType="end"/>
        </w:r>
        <w:r w:rsidR="00A70A9C">
          <w:t>)</w:t>
        </w:r>
      </w:ins>
      <w:ins w:id="2567" w:author="Iman Zabet" w:date="2012-05-13T22:08:00Z">
        <w:r w:rsidR="00731364">
          <w:t xml:space="preserve"> </w:t>
        </w:r>
        <w:proofErr w:type="gramStart"/>
        <w:r w:rsidR="00731364">
          <w:t>in each iteration</w:t>
        </w:r>
        <w:proofErr w:type="gramEnd"/>
        <w:r w:rsidR="00731364">
          <w:t xml:space="preserve"> </w:t>
        </w:r>
        <w:r w:rsidR="00534616">
          <w:t>by each QCA, then connect the agent to CP Solver of CPLEX, and finally receive a scheduled order of handling tasks</w:t>
        </w:r>
      </w:ins>
      <w:ins w:id="2568" w:author="Iman Zabet" w:date="2012-05-13T22:17:00Z">
        <w:r w:rsidR="006C165F">
          <w:t xml:space="preserve"> and update its completion time</w:t>
        </w:r>
      </w:ins>
      <w:ins w:id="2569" w:author="Iman Zabet" w:date="2012-05-13T22:08:00Z">
        <w:r w:rsidR="00534616">
          <w:t>.</w:t>
        </w:r>
        <w:r w:rsidR="00731364">
          <w:t xml:space="preserve"> </w:t>
        </w:r>
      </w:ins>
      <w:ins w:id="2570" w:author="Iman Zabet" w:date="2012-05-13T22:16:00Z">
        <w:r w:rsidR="00F74135">
          <w:t xml:space="preserve">Until now, we describe an objective to reduce completion time of each </w:t>
        </w:r>
        <w:proofErr w:type="gramStart"/>
        <w:r w:rsidR="00F74135">
          <w:t>QCAs</w:t>
        </w:r>
        <w:proofErr w:type="gramEnd"/>
        <w:r w:rsidR="00F74135">
          <w:t xml:space="preserve"> in each iteration and </w:t>
        </w:r>
      </w:ins>
      <w:ins w:id="2571" w:author="Iman Zabet" w:date="2012-05-13T22:17:00Z">
        <w:r w:rsidR="00F74135">
          <w:t>receiving the latest completion time of each QCAs.</w:t>
        </w:r>
      </w:ins>
      <w:ins w:id="2572" w:author="Iman Zabet" w:date="2012-05-13T22:18:00Z">
        <w:r w:rsidR="006C165F">
          <w:t xml:space="preserve"> </w:t>
        </w:r>
        <w:r w:rsidR="006C165F">
          <w:lastRenderedPageBreak/>
          <w:t xml:space="preserve">Another objective that is important is, reaching to an equivalent completion time at the end of allocation as much as possible for all quay cranes. </w:t>
        </w:r>
      </w:ins>
      <w:ins w:id="2573" w:author="Iman Zabet" w:date="2012-05-13T22:19:00Z">
        <w:r w:rsidR="006C165F">
          <w:t>This is important to reach the minimum time as much as possible for the whole quay cranes</w:t>
        </w:r>
      </w:ins>
      <w:ins w:id="2574" w:author="Iman Zabet" w:date="2012-05-13T22:20:00Z">
        <w:r w:rsidR="00915812">
          <w:t xml:space="preserve"> by equalizing tasks and completion time to cranes</w:t>
        </w:r>
      </w:ins>
      <w:ins w:id="2575" w:author="Iman Zabet" w:date="2012-05-13T22:21:00Z">
        <w:r w:rsidR="00C6468D">
          <w:t xml:space="preserve">, since we would not a crane working much more than </w:t>
        </w:r>
        <w:proofErr w:type="gramStart"/>
        <w:r w:rsidR="00C6468D">
          <w:t>another cranes</w:t>
        </w:r>
      </w:ins>
      <w:proofErr w:type="gramEnd"/>
      <w:ins w:id="2576" w:author="Iman Zabet" w:date="2012-05-13T22:18:00Z">
        <w:r w:rsidR="006C165F">
          <w:t>.</w:t>
        </w:r>
      </w:ins>
      <w:ins w:id="2577" w:author="Iman Zabet" w:date="2012-05-13T22:22:00Z">
        <w:r w:rsidR="006A038B">
          <w:t xml:space="preserve"> So, these issues are the objectives of the problem and all QCAs have to consider them meanwhile of their communications.</w:t>
        </w:r>
      </w:ins>
      <w:ins w:id="2578" w:author="Iman Zabet" w:date="2012-05-13T22:18:00Z">
        <w:r w:rsidR="006C165F">
          <w:t xml:space="preserve"> </w:t>
        </w:r>
      </w:ins>
      <w:del w:id="2579" w:author="Zabet" w:date="2012-05-18T04:02:00Z">
        <w:r w:rsidRPr="00A61036" w:rsidDel="006F398F">
          <w:delText xml:space="preserve">For a given </w:delText>
        </w:r>
        <w:commentRangeStart w:id="2580"/>
        <w:r w:rsidRPr="00A61036" w:rsidDel="006F398F">
          <w:delText>task</w:delText>
        </w:r>
        <w:commentRangeEnd w:id="2580"/>
        <w:r w:rsidDel="006F398F">
          <w:rPr>
            <w:rStyle w:val="CommentReference"/>
          </w:rPr>
          <w:commentReference w:id="2580"/>
        </w:r>
        <w:r w:rsidRPr="00A61036" w:rsidDel="006F398F">
          <w:delText xml:space="preserve">, any number of the participant QCAs may respond with a </w:delText>
        </w:r>
        <w:commentRangeStart w:id="2581"/>
        <w:r w:rsidRPr="00A61036" w:rsidDel="006F398F">
          <w:delText>proposal</w:delText>
        </w:r>
        <w:commentRangeEnd w:id="2581"/>
        <w:r w:rsidDel="006F398F">
          <w:rPr>
            <w:rStyle w:val="CommentReference"/>
          </w:rPr>
          <w:commentReference w:id="2581"/>
        </w:r>
        <w:r w:rsidRPr="00A61036" w:rsidDel="006F398F">
          <w:delText>; the rest must refuse. To implement the ABT algorithm which is introduced before, to handle the distributed algorithm by QCAs, the best protocol selection would be Contract-Net</w:delText>
        </w:r>
        <w:r w:rsidDel="006F398F">
          <w:delText xml:space="preserve"> among others. In spite of some major disadvantages like enormous compexity in modern contract-net and amount of exchanged packets between agents, reliability, and ability to support complex negotiations between agents, and availability its library in JADE are the advantages of this protocol to become a best candidate to implemrent ABT algorithm</w:delText>
        </w:r>
        <w:r w:rsidRPr="00A61036" w:rsidDel="006F398F">
          <w:delText xml:space="preserve">. In </w:delText>
        </w:r>
        <w:r w:rsidDel="006F398F">
          <w:fldChar w:fldCharType="begin"/>
        </w:r>
        <w:r w:rsidDel="006F398F">
          <w:delInstrText xml:space="preserve"> REF _Ref316044492 \h </w:delInstrText>
        </w:r>
        <w:r w:rsidDel="006F398F">
          <w:fldChar w:fldCharType="separate"/>
        </w:r>
        <w:r w:rsidR="001E65D9" w:rsidDel="006F398F">
          <w:delText xml:space="preserve">Fig. </w:delText>
        </w:r>
        <w:r w:rsidR="001E65D9" w:rsidDel="006F398F">
          <w:rPr>
            <w:noProof/>
          </w:rPr>
          <w:delText>33</w:delText>
        </w:r>
        <w:r w:rsidDel="006F398F">
          <w:fldChar w:fldCharType="end"/>
        </w:r>
        <w:r w:rsidRPr="00A61036" w:rsidDel="006F398F">
          <w:delText xml:space="preserve"> interaction between initiator and participant QCAs according to this protocol is shown.</w:delText>
        </w:r>
      </w:del>
    </w:p>
    <w:p w:rsidR="00CF77B8" w:rsidRDefault="00CF77B8" w:rsidP="00CF77B8">
      <w:pPr>
        <w:rPr>
          <w:ins w:id="2582" w:author="Zabet" w:date="2011-10-22T14:05:00Z"/>
        </w:rPr>
      </w:pPr>
      <w:r>
        <w:t>In this study, we implemented Extended Asynchronous BackTracking (ABT) Algorithm under FIPA-Contact-Net Interaction Protocol (IP) introduced by FIPA standards. This protocol has been fully implemented by JADE middleware with its behavior and handlers for all successes and failures of message.</w:t>
      </w:r>
    </w:p>
    <w:p w:rsidR="00E24478" w:rsidRDefault="00CF77B8" w:rsidP="00CF77B8">
      <w:r>
        <w:rPr>
          <w:noProof/>
        </w:rPr>
        <mc:AlternateContent>
          <mc:Choice Requires="wps">
            <w:drawing>
              <wp:anchor distT="0" distB="0" distL="114300" distR="114300" simplePos="0" relativeHeight="251686912" behindDoc="0" locked="0" layoutInCell="1" allowOverlap="1" wp14:anchorId="6A204C8E" wp14:editId="7425D639">
                <wp:simplePos x="752475" y="2638425"/>
                <wp:positionH relativeFrom="margin">
                  <wp:align>right</wp:align>
                </wp:positionH>
                <wp:positionV relativeFrom="margin">
                  <wp:align>top</wp:align>
                </wp:positionV>
                <wp:extent cx="2980690" cy="391287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690" cy="3912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AF4B0A" w:rsidP="0097689D">
                            <w:pPr>
                              <w:keepNext/>
                              <w:jc w:val="center"/>
                            </w:pPr>
                            <w:r>
                              <w:rPr>
                                <w:noProof/>
                              </w:rPr>
                              <w:drawing>
                                <wp:inline distT="0" distB="0" distL="0" distR="0" wp14:anchorId="6AF1F4D0" wp14:editId="5F49B517">
                                  <wp:extent cx="2713809" cy="340743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BEBA8EAE-BF5A-486C-A8C5-ECC9F3942E4B}">
                                                <a14:imgProps xmlns:a14="http://schemas.microsoft.com/office/drawing/2010/main">
                                                  <a14:imgLayer r:embed="rId53">
                                                    <a14:imgEffect>
                                                      <a14:artisticChalkSketch/>
                                                    </a14:imgEffect>
                                                  </a14:imgLayer>
                                                </a14:imgProps>
                                              </a:ext>
                                            </a:extLst>
                                          </a:blip>
                                          <a:srcRect/>
                                          <a:stretch>
                                            <a:fillRect/>
                                          </a:stretch>
                                        </pic:blipFill>
                                        <pic:spPr bwMode="auto">
                                          <a:xfrm>
                                            <a:off x="0" y="0"/>
                                            <a:ext cx="2718561" cy="3413400"/>
                                          </a:xfrm>
                                          <a:prstGeom prst="rect">
                                            <a:avLst/>
                                          </a:prstGeom>
                                          <a:noFill/>
                                          <a:ln w="9525">
                                            <a:noFill/>
                                            <a:miter lim="800000"/>
                                            <a:headEnd/>
                                            <a:tailEnd/>
                                          </a:ln>
                                        </pic:spPr>
                                      </pic:pic>
                                    </a:graphicData>
                                  </a:graphic>
                                </wp:inline>
                              </w:drawing>
                            </w:r>
                          </w:p>
                          <w:p w:rsidR="00AF4B0A" w:rsidRPr="00667547" w:rsidRDefault="00AF4B0A" w:rsidP="0097689D">
                            <w:pPr>
                              <w:pStyle w:val="Caption"/>
                              <w:jc w:val="center"/>
                            </w:pPr>
                            <w:bookmarkStart w:id="2583" w:name="_Ref316044492"/>
                            <w:proofErr w:type="gramStart"/>
                            <w:r>
                              <w:t>Fig.</w:t>
                            </w:r>
                            <w:proofErr w:type="gramEnd"/>
                            <w:r>
                              <w:t xml:space="preserve"> </w:t>
                            </w:r>
                            <w:fldSimple w:instr=" SEQ Fig. \* ARABIC ">
                              <w:r>
                                <w:rPr>
                                  <w:noProof/>
                                </w:rPr>
                                <w:t>33</w:t>
                              </w:r>
                            </w:fldSimple>
                            <w:bookmarkEnd w:id="2583"/>
                            <w:r>
                              <w:t xml:space="preserve"> – The FIPA-Contract-Net Interaction Protocol used for implementing the ABT algorithm for solving QCSP as a DCOP</w:t>
                            </w:r>
                          </w:p>
                          <w:p w:rsidR="00AF4B0A" w:rsidRDefault="00AF4B0A" w:rsidP="00CF77B8">
                            <w:pPr>
                              <w:pStyle w:val="FootnoteText"/>
                              <w:ind w:firstLine="0"/>
                              <w:jc w:val="center"/>
                            </w:pPr>
                          </w:p>
                        </w:txbxContent>
                      </wps:txbx>
                      <wps:bodyPr rot="0" vert="horz" wrap="square" lIns="0" tIns="0" rIns="0" bIns="0" anchor="t" anchorCtr="0" upright="1">
                        <a:noAutofit/>
                      </wps:bodyPr>
                    </wps:wsp>
                  </a:graphicData>
                </a:graphic>
              </wp:anchor>
            </w:drawing>
          </mc:Choice>
          <mc:Fallback>
            <w:pict>
              <v:shape id="Text Box 5" o:spid="_x0000_s1033" type="#_x0000_t202" style="position:absolute;left:0;text-align:left;margin-left:183.5pt;margin-top:0;width:234.7pt;height:308.1pt;z-index:251686912;visibility:visible;mso-wrap-style:square;mso-wrap-distance-left:9pt;mso-wrap-distance-top:0;mso-wrap-distance-right:9pt;mso-wrap-distance-bottom:0;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" stroked="f">
                <v:textbox inset="0,0,0,0">
                  <w:txbxContent>
                    <w:p w:rsidR="00AF4B0A" w:rsidRDefault="00AF4B0A" w:rsidP="0097689D">
                      <w:pPr>
                        <w:keepNext/>
                        <w:jc w:val="center"/>
                      </w:pPr>
                      <w:r>
                        <w:rPr>
                          <w:noProof/>
                        </w:rPr>
                        <w:drawing>
                          <wp:inline distT="0" distB="0" distL="0" distR="0" wp14:anchorId="6AF1F4D0" wp14:editId="5F49B517">
                            <wp:extent cx="2713809" cy="340743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BEBA8EAE-BF5A-486C-A8C5-ECC9F3942E4B}">
                                          <a14:imgProps xmlns:a14="http://schemas.microsoft.com/office/drawing/2010/main">
                                            <a14:imgLayer r:embed="rId53">
                                              <a14:imgEffect>
                                                <a14:artisticChalkSketch/>
                                              </a14:imgEffect>
                                            </a14:imgLayer>
                                          </a14:imgProps>
                                        </a:ext>
                                      </a:extLst>
                                    </a:blip>
                                    <a:srcRect/>
                                    <a:stretch>
                                      <a:fillRect/>
                                    </a:stretch>
                                  </pic:blipFill>
                                  <pic:spPr bwMode="auto">
                                    <a:xfrm>
                                      <a:off x="0" y="0"/>
                                      <a:ext cx="2718561" cy="3413400"/>
                                    </a:xfrm>
                                    <a:prstGeom prst="rect">
                                      <a:avLst/>
                                    </a:prstGeom>
                                    <a:noFill/>
                                    <a:ln w="9525">
                                      <a:noFill/>
                                      <a:miter lim="800000"/>
                                      <a:headEnd/>
                                      <a:tailEnd/>
                                    </a:ln>
                                  </pic:spPr>
                                </pic:pic>
                              </a:graphicData>
                            </a:graphic>
                          </wp:inline>
                        </w:drawing>
                      </w:r>
                    </w:p>
                    <w:p w:rsidR="00AF4B0A" w:rsidRPr="00667547" w:rsidRDefault="00AF4B0A" w:rsidP="0097689D">
                      <w:pPr>
                        <w:pStyle w:val="Caption"/>
                        <w:jc w:val="center"/>
                      </w:pPr>
                      <w:bookmarkStart w:id="2584" w:name="_Ref316044492"/>
                      <w:proofErr w:type="gramStart"/>
                      <w:r>
                        <w:t>Fig.</w:t>
                      </w:r>
                      <w:proofErr w:type="gramEnd"/>
                      <w:r>
                        <w:t xml:space="preserve"> </w:t>
                      </w:r>
                      <w:fldSimple w:instr=" SEQ Fig. \* ARABIC ">
                        <w:r>
                          <w:rPr>
                            <w:noProof/>
                          </w:rPr>
                          <w:t>33</w:t>
                        </w:r>
                      </w:fldSimple>
                      <w:bookmarkEnd w:id="2584"/>
                      <w:r>
                        <w:t xml:space="preserve"> – The FIPA-Contract-Net Interaction Protocol used for implementing the ABT algorithm for solving QCSP as a DCOP</w:t>
                      </w:r>
                    </w:p>
                    <w:p w:rsidR="00AF4B0A" w:rsidRDefault="00AF4B0A" w:rsidP="00CF77B8">
                      <w:pPr>
                        <w:pStyle w:val="FootnoteText"/>
                        <w:ind w:firstLine="0"/>
                        <w:jc w:val="center"/>
                      </w:pPr>
                    </w:p>
                  </w:txbxContent>
                </v:textbox>
                <w10:wrap type="square" anchorx="margin" anchory="margin"/>
              </v:shape>
            </w:pict>
          </mc:Fallback>
        </mc:AlternateContent>
      </w:r>
    </w:p>
    <w:p w:rsidR="00070EA4" w:rsidRDefault="00CF77B8" w:rsidP="00CF77B8">
      <w:r>
        <w:t xml:space="preserve">In this section we propose Extended ABT - a modified version of ABT - which enables QCAs to interact with each other to reach the problem minimization makespan (i.e. minimize overall scheduling of handling containers to/from ship). One of the important disadvantages of ABT is, in large-scale problem with a large-amount of agents, a single mistake would become fatal. This major failure can occurred when for example one or more agents are being absent or they miscalculate their assigned tasks and inform false data to other agents. In the D-QCSP, since there are usually three to seven QCAs are considered, that issue will not important. Also, in the case of having overlapping areas between adjacent crane agents, this algorithm would be implemented. On the other hand, each QCA has its own non-overlapped tasks which handle them by its own. In the proposed procedure which will be described later based on ABT algorithm, we find a solution for solving scheduling problems </w:t>
      </w:r>
      <w:proofErr w:type="spellStart"/>
      <w:r>
        <w:t>distributively</w:t>
      </w:r>
      <w:proofErr w:type="spellEnd"/>
      <w:r>
        <w:t xml:space="preserve">. Although the centralized problem solving has the advantage of reaching the optimal solution, it takes hard to find solution of the problems in a reasonable time. In distributed problem solving we are dealing with breaking down the overall problem into sub-problems and then solving the sub-problems with agent to reach a near-optimal solution in a reasonable time in case of high amount of tasks. In the following algorithm, we modify the ABT algorithm for our crane scheduling problem which can be suitable implemented within FIPA-Contract-Net IP that detailed illustrates in </w:t>
      </w:r>
      <w:r>
        <w:fldChar w:fldCharType="begin"/>
      </w:r>
      <w:r>
        <w:instrText xml:space="preserve"> REF _Ref316044492 \h </w:instrText>
      </w:r>
      <w:r>
        <w:fldChar w:fldCharType="separate"/>
      </w:r>
      <w:r w:rsidR="00981F58">
        <w:t xml:space="preserve">Fig. </w:t>
      </w:r>
      <w:r w:rsidR="00981F58">
        <w:rPr>
          <w:noProof/>
        </w:rPr>
        <w:t>33</w:t>
      </w:r>
      <w:r>
        <w:fldChar w:fldCharType="end"/>
      </w:r>
      <w:r>
        <w:t xml:space="preserve">. Also, in </w:t>
      </w:r>
      <w:proofErr w:type="gramStart"/>
      <w:r>
        <w:t>This</w:t>
      </w:r>
      <w:proofErr w:type="gramEnd"/>
      <w:r>
        <w:t xml:space="preserve"> algorithm can guarantee working agents together cooperatively and computations among them collectively to reach near-optimal solution</w:t>
      </w:r>
    </w:p>
    <w:p w:rsidR="00CF77B8" w:rsidRDefault="00CF77B8" w:rsidP="00CF77B8">
      <w:r>
        <w:t>.</w:t>
      </w:r>
      <w:bookmarkStart w:id="2585" w:name="_Ref306752330"/>
      <w:r>
        <w:rPr>
          <w:noProof/>
        </w:rPr>
        <mc:AlternateContent>
          <mc:Choice Requires="wps">
            <w:drawing>
              <wp:inline distT="0" distB="0" distL="0" distR="0" wp14:anchorId="6A984576" wp14:editId="6EADAA56">
                <wp:extent cx="2947670" cy="2128520"/>
                <wp:effectExtent l="0" t="0" r="5080" b="5080"/>
                <wp:docPr id="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2128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AF4B0A" w:rsidP="0097689D">
                            <w:pPr>
                              <w:pStyle w:val="FootnoteText"/>
                              <w:keepNext/>
                              <w:ind w:firstLine="0"/>
                              <w:jc w:val="center"/>
                            </w:pPr>
                            <w:r>
                              <w:rPr>
                                <w:noProof/>
                              </w:rPr>
                              <w:drawing>
                                <wp:inline distT="0" distB="0" distL="0" distR="0" wp14:anchorId="244F9A8E" wp14:editId="1CE90A23">
                                  <wp:extent cx="2945130" cy="1765300"/>
                                  <wp:effectExtent l="0" t="0" r="762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5130" cy="1765300"/>
                                          </a:xfrm>
                                          <a:prstGeom prst="rect">
                                            <a:avLst/>
                                          </a:prstGeom>
                                          <a:noFill/>
                                          <a:ln>
                                            <a:noFill/>
                                          </a:ln>
                                        </pic:spPr>
                                      </pic:pic>
                                    </a:graphicData>
                                  </a:graphic>
                                </wp:inline>
                              </w:drawing>
                            </w:r>
                          </w:p>
                          <w:p w:rsidR="00AF4B0A" w:rsidRDefault="00AF4B0A" w:rsidP="0097689D">
                            <w:pPr>
                              <w:pStyle w:val="Caption"/>
                              <w:jc w:val="center"/>
                            </w:pPr>
                            <w:proofErr w:type="gramStart"/>
                            <w:r>
                              <w:t>Fig.</w:t>
                            </w:r>
                            <w:proofErr w:type="gramEnd"/>
                            <w:r>
                              <w:t xml:space="preserve"> </w:t>
                            </w:r>
                            <w:fldSimple w:instr=" SEQ Fig. \* ARABIC ">
                              <w:r>
                                <w:rPr>
                                  <w:noProof/>
                                </w:rPr>
                                <w:t>34</w:t>
                              </w:r>
                            </w:fldSimple>
                            <w:r>
                              <w:t xml:space="preserve"> – </w:t>
                            </w:r>
                            <w:r w:rsidRPr="00B9240F">
                              <w:t>MAS implementation software design and Interactions among packages</w:t>
                            </w:r>
                          </w:p>
                        </w:txbxContent>
                      </wps:txbx>
                      <wps:bodyPr rot="0" vert="horz" wrap="square" lIns="0" tIns="0" rIns="0" bIns="0" anchor="t" anchorCtr="0" upright="1">
                        <a:noAutofit/>
                      </wps:bodyPr>
                    </wps:wsp>
                  </a:graphicData>
                </a:graphic>
              </wp:inline>
            </w:drawing>
          </mc:Choice>
          <mc:Fallback>
            <w:pict>
              <v:shape id="Text Box 9" o:spid="_x0000_s1034" type="#_x0000_t202" style="width:232.1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" stroked="f">
                <v:textbox inset="0,0,0,0">
                  <w:txbxContent>
                    <w:p w:rsidR="00AF4B0A" w:rsidRDefault="00AF4B0A" w:rsidP="0097689D">
                      <w:pPr>
                        <w:pStyle w:val="FootnoteText"/>
                        <w:keepNext/>
                        <w:ind w:firstLine="0"/>
                        <w:jc w:val="center"/>
                      </w:pPr>
                      <w:r>
                        <w:rPr>
                          <w:noProof/>
                        </w:rPr>
                        <w:drawing>
                          <wp:inline distT="0" distB="0" distL="0" distR="0" wp14:anchorId="244F9A8E" wp14:editId="1CE90A23">
                            <wp:extent cx="2945130" cy="1765300"/>
                            <wp:effectExtent l="0" t="0" r="762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5130" cy="1765300"/>
                                    </a:xfrm>
                                    <a:prstGeom prst="rect">
                                      <a:avLst/>
                                    </a:prstGeom>
                                    <a:noFill/>
                                    <a:ln>
                                      <a:noFill/>
                                    </a:ln>
                                  </pic:spPr>
                                </pic:pic>
                              </a:graphicData>
                            </a:graphic>
                          </wp:inline>
                        </w:drawing>
                      </w:r>
                    </w:p>
                    <w:p w:rsidR="00AF4B0A" w:rsidRDefault="00AF4B0A" w:rsidP="0097689D">
                      <w:pPr>
                        <w:pStyle w:val="Caption"/>
                        <w:jc w:val="center"/>
                      </w:pPr>
                      <w:proofErr w:type="gramStart"/>
                      <w:r>
                        <w:t>Fig.</w:t>
                      </w:r>
                      <w:proofErr w:type="gramEnd"/>
                      <w:r>
                        <w:t xml:space="preserve"> </w:t>
                      </w:r>
                      <w:fldSimple w:instr=" SEQ Fig. \* ARABIC ">
                        <w:r>
                          <w:rPr>
                            <w:noProof/>
                          </w:rPr>
                          <w:t>34</w:t>
                        </w:r>
                      </w:fldSimple>
                      <w:r>
                        <w:t xml:space="preserve"> – </w:t>
                      </w:r>
                      <w:r w:rsidRPr="00B9240F">
                        <w:t>MAS implementation software design and Interactions among packages</w:t>
                      </w:r>
                    </w:p>
                  </w:txbxContent>
                </v:textbox>
                <w10:anchorlock/>
              </v:shape>
            </w:pict>
          </mc:Fallback>
        </mc:AlternateContent>
      </w:r>
    </w:p>
    <w:p w:rsidR="00CF77B8" w:rsidRDefault="00CF77B8" w:rsidP="00CF77B8">
      <w:pPr>
        <w:pStyle w:val="Heading1"/>
        <w:tabs>
          <w:tab w:val="clear" w:pos="576"/>
        </w:tabs>
        <w:ind w:left="720" w:hanging="360"/>
      </w:pPr>
      <w:bookmarkStart w:id="2586" w:name="_Ref307013362"/>
      <w:r>
        <w:t>Simulation of Dynamic D-QCSP</w:t>
      </w:r>
      <w:bookmarkEnd w:id="2585"/>
      <w:bookmarkEnd w:id="2586"/>
    </w:p>
    <w:p w:rsidR="00CF77B8" w:rsidRDefault="00CF77B8" w:rsidP="00CF77B8">
      <w:r>
        <w:t xml:space="preserve">The simulation is implemented in Java IDE with an agent-oriented programming approach. Java IDE has three connections to other resources and middleware. For running agents under IDE in a consistent environment like as JADE, the "JADE plugin interface" was used. That interface allows programmer to connect to the large library of JADE Middleware and </w:t>
      </w:r>
      <w:r>
        <w:lastRenderedPageBreak/>
        <w:t xml:space="preserve">its resources to control agents entity, interactions, mobility, behaviors, and so on. The JADE agent </w:t>
      </w:r>
      <w:proofErr w:type="gramStart"/>
      <w:r>
        <w:t>platform,</w:t>
      </w:r>
      <w:proofErr w:type="gramEnd"/>
      <w:r>
        <w:t xml:space="preserve"> provides high performance of a distributed agent system implemented with the Java language. In particular, its communication architecture offers flexible and efficient messaging, also its leveraging state-of-the-art distributed object technology which is embedded within Java Runtime Environment (JRE). On the other hand, each agent -at the time of incoming new data and need to optimize new problem- can connect to CP solver and scheduling its environment dynamically.</w:t>
      </w:r>
    </w:p>
    <w:p w:rsidR="00CF77B8" w:rsidRDefault="00994CBA" w:rsidP="00774123">
      <w:r>
        <w:rPr>
          <w:noProof/>
        </w:rPr>
        <mc:AlternateContent>
          <mc:Choice Requires="wps">
            <w:drawing>
              <wp:anchor distT="0" distB="0" distL="114300" distR="114300" simplePos="0" relativeHeight="251683840" behindDoc="0" locked="0" layoutInCell="1" allowOverlap="0" wp14:anchorId="176CA9B8" wp14:editId="3EB7B0B7">
                <wp:simplePos x="0" y="0"/>
                <wp:positionH relativeFrom="margin">
                  <wp:align>center</wp:align>
                </wp:positionH>
                <wp:positionV relativeFrom="margin">
                  <wp:align>top</wp:align>
                </wp:positionV>
                <wp:extent cx="6475730" cy="2489835"/>
                <wp:effectExtent l="0" t="0" r="1270" b="5715"/>
                <wp:wrapSquare wrapText="bothSides"/>
                <wp:docPr id="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5730" cy="2489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AF4B0A" w:rsidP="00994CBA">
                            <w:pPr>
                              <w:pStyle w:val="FootnoteText"/>
                              <w:keepNext/>
                              <w:ind w:firstLine="0"/>
                              <w:jc w:val="center"/>
                            </w:pPr>
                            <w:r>
                              <w:rPr>
                                <w:noProof/>
                              </w:rPr>
                              <w:drawing>
                                <wp:inline distT="0" distB="0" distL="0" distR="0" wp14:anchorId="27A5B3EF" wp14:editId="1AF49485">
                                  <wp:extent cx="3001993" cy="22325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a:extLst>
                                              <a:ext uri="{28A0092B-C50C-407E-A947-70E740481C1C}">
                                                <a14:useLocalDpi xmlns:a14="http://schemas.microsoft.com/office/drawing/2010/main" val="0"/>
                                              </a:ext>
                                            </a:extLst>
                                          </a:blip>
                                          <a:srcRect r="-6097"/>
                                          <a:stretch/>
                                        </pic:blipFill>
                                        <pic:spPr bwMode="auto">
                                          <a:xfrm>
                                            <a:off x="0" y="0"/>
                                            <a:ext cx="3013935" cy="2241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F26ABD" wp14:editId="75F5A5E1">
                                  <wp:extent cx="3218213" cy="221562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20665" cy="2217313"/>
                                          </a:xfrm>
                                          <a:prstGeom prst="rect">
                                            <a:avLst/>
                                          </a:prstGeom>
                                          <a:noFill/>
                                          <a:ln>
                                            <a:noFill/>
                                          </a:ln>
                                        </pic:spPr>
                                      </pic:pic>
                                    </a:graphicData>
                                  </a:graphic>
                                </wp:inline>
                              </w:drawing>
                            </w:r>
                          </w:p>
                          <w:p w:rsidR="00AF4B0A" w:rsidRDefault="00AF4B0A" w:rsidP="00994CBA">
                            <w:pPr>
                              <w:pStyle w:val="Caption"/>
                              <w:jc w:val="center"/>
                            </w:pPr>
                            <w:bookmarkStart w:id="2587" w:name="_Ref316044552"/>
                            <w:proofErr w:type="gramStart"/>
                            <w:r>
                              <w:t>Fig.</w:t>
                            </w:r>
                            <w:proofErr w:type="gramEnd"/>
                            <w:r>
                              <w:t xml:space="preserve"> </w:t>
                            </w:r>
                            <w:fldSimple w:instr=" SEQ Fig. \* ARABIC ">
                              <w:r>
                                <w:rPr>
                                  <w:noProof/>
                                </w:rPr>
                                <w:t>35</w:t>
                              </w:r>
                            </w:fldSimple>
                            <w:bookmarkEnd w:id="2587"/>
                            <w:r>
                              <w:t xml:space="preserve"> </w:t>
                            </w:r>
                            <w:r>
                              <w:rPr>
                                <w:rFonts w:ascii="Times New Roman" w:hAnsi="Times New Roman" w:cs="Times New Roman"/>
                                <w:noProof/>
                                <w:spacing w:val="-1"/>
                                <w:sz w:val="20"/>
                                <w:szCs w:val="20"/>
                              </w:rPr>
                              <w:t xml:space="preserve">- </w:t>
                            </w:r>
                            <w:r>
                              <w:t xml:space="preserve">Left: Showing the execution performance with two methods and their comparison, Right: Showing communicational cost for MAS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0;margin-top:0;width:509.9pt;height:196.05pt;z-index:25168384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" o:allowoverlap="f" stroked="f">
                <v:textbox inset="0,0,0,0">
                  <w:txbxContent>
                    <w:p w:rsidR="00AF4B0A" w:rsidRDefault="00AF4B0A" w:rsidP="00994CBA">
                      <w:pPr>
                        <w:pStyle w:val="FootnoteText"/>
                        <w:keepNext/>
                        <w:ind w:firstLine="0"/>
                        <w:jc w:val="center"/>
                      </w:pPr>
                      <w:r>
                        <w:rPr>
                          <w:noProof/>
                        </w:rPr>
                        <w:drawing>
                          <wp:inline distT="0" distB="0" distL="0" distR="0" wp14:anchorId="27A5B3EF" wp14:editId="1AF49485">
                            <wp:extent cx="3001993" cy="22325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a:extLst>
                                        <a:ext uri="{28A0092B-C50C-407E-A947-70E740481C1C}">
                                          <a14:useLocalDpi xmlns:a14="http://schemas.microsoft.com/office/drawing/2010/main" val="0"/>
                                        </a:ext>
                                      </a:extLst>
                                    </a:blip>
                                    <a:srcRect r="-6097"/>
                                    <a:stretch/>
                                  </pic:blipFill>
                                  <pic:spPr bwMode="auto">
                                    <a:xfrm>
                                      <a:off x="0" y="0"/>
                                      <a:ext cx="3013935" cy="2241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F26ABD" wp14:editId="75F5A5E1">
                            <wp:extent cx="3218213" cy="221562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20665" cy="2217313"/>
                                    </a:xfrm>
                                    <a:prstGeom prst="rect">
                                      <a:avLst/>
                                    </a:prstGeom>
                                    <a:noFill/>
                                    <a:ln>
                                      <a:noFill/>
                                    </a:ln>
                                  </pic:spPr>
                                </pic:pic>
                              </a:graphicData>
                            </a:graphic>
                          </wp:inline>
                        </w:drawing>
                      </w:r>
                    </w:p>
                    <w:p w:rsidR="00AF4B0A" w:rsidRDefault="00AF4B0A" w:rsidP="00994CBA">
                      <w:pPr>
                        <w:pStyle w:val="Caption"/>
                        <w:jc w:val="center"/>
                      </w:pPr>
                      <w:bookmarkStart w:id="2588" w:name="_Ref316044552"/>
                      <w:proofErr w:type="gramStart"/>
                      <w:r>
                        <w:t>Fig.</w:t>
                      </w:r>
                      <w:proofErr w:type="gramEnd"/>
                      <w:r>
                        <w:t xml:space="preserve"> </w:t>
                      </w:r>
                      <w:fldSimple w:instr=" SEQ Fig. \* ARABIC ">
                        <w:r>
                          <w:rPr>
                            <w:noProof/>
                          </w:rPr>
                          <w:t>35</w:t>
                        </w:r>
                      </w:fldSimple>
                      <w:bookmarkEnd w:id="2588"/>
                      <w:r>
                        <w:t xml:space="preserve"> </w:t>
                      </w:r>
                      <w:r>
                        <w:rPr>
                          <w:rFonts w:ascii="Times New Roman" w:hAnsi="Times New Roman" w:cs="Times New Roman"/>
                          <w:noProof/>
                          <w:spacing w:val="-1"/>
                          <w:sz w:val="20"/>
                          <w:szCs w:val="20"/>
                        </w:rPr>
                        <w:t xml:space="preserve">- </w:t>
                      </w:r>
                      <w:r>
                        <w:t xml:space="preserve">Left: Showing the execution performance with two methods and their comparison, Right: Showing communicational cost for MAS </w:t>
                      </w:r>
                    </w:p>
                  </w:txbxContent>
                </v:textbox>
                <w10:wrap type="square" anchorx="margin" anchory="margin"/>
              </v:shape>
            </w:pict>
          </mc:Fallback>
        </mc:AlternateContent>
      </w:r>
      <w:r w:rsidR="00CF77B8">
        <w:t xml:space="preserve">In </w:t>
      </w:r>
      <w:proofErr w:type="gramStart"/>
      <w:r w:rsidR="00CF77B8">
        <w:t>this</w:t>
      </w:r>
      <w:proofErr w:type="gramEnd"/>
      <w:r w:rsidR="00CF77B8">
        <w:t xml:space="preserve"> section two types of QCSP is implemented. For the first type overlapping area has not considered </w:t>
      </w:r>
      <w:proofErr w:type="gramStart"/>
      <w:r w:rsidR="00CF77B8">
        <w:t xml:space="preserve">so </w:t>
      </w:r>
      <w:proofErr w:type="gramEnd"/>
      <m:oMath>
        <m:r>
          <w:rPr>
            <w:rFonts w:ascii="Cambria Math" w:hAnsi="Cambria Math"/>
          </w:rPr>
          <m:t>R=0</m:t>
        </m:r>
      </m:oMath>
      <w:r w:rsidR="00CF77B8">
        <w:t xml:space="preserve">, and for the second QCSP </w:t>
      </w:r>
      <m:oMath>
        <m:r>
          <w:rPr>
            <w:rFonts w:ascii="Cambria Math" w:hAnsi="Cambria Math"/>
          </w:rPr>
          <m:t>R=</m:t>
        </m:r>
        <m:f>
          <m:fPr>
            <m:type m:val="skw"/>
            <m:ctrlPr>
              <w:rPr>
                <w:rFonts w:ascii="Cambria Math" w:hAnsi="Cambria Math"/>
                <w:i/>
              </w:rPr>
            </m:ctrlPr>
          </m:fPr>
          <m:num>
            <m:r>
              <w:rPr>
                <w:rFonts w:ascii="Cambria Math" w:hAnsi="Cambria Math"/>
              </w:rPr>
              <m:t>1</m:t>
            </m:r>
          </m:num>
          <m:den>
            <m:r>
              <w:rPr>
                <w:rFonts w:ascii="Cambria Math" w:hAnsi="Cambria Math"/>
              </w:rPr>
              <m:t>4</m:t>
            </m:r>
          </m:den>
        </m:f>
      </m:oMath>
      <w:r w:rsidR="00CF77B8">
        <w:t xml:space="preserve"> is considered. We implement the single-agent and multi-agent scheme for both types of QCSP</w:t>
      </w:r>
      <w:ins w:id="2589" w:author="Iman Zabet" w:date="2012-05-13T22:26:00Z">
        <w:r w:rsidR="00344C0F">
          <w:t xml:space="preserve"> and D-QCSP</w:t>
        </w:r>
      </w:ins>
      <w:r w:rsidR="00CF77B8">
        <w:t xml:space="preserve">. We show that how increasing the number of tasks for both types of QCSP can </w:t>
      </w:r>
      <w:proofErr w:type="spellStart"/>
      <w:r w:rsidR="00CF77B8">
        <w:t>affect</w:t>
      </w:r>
      <w:proofErr w:type="spellEnd"/>
      <w:r w:rsidR="00CF77B8">
        <w:t xml:space="preserve"> </w:t>
      </w:r>
      <w:proofErr w:type="gramStart"/>
      <w:r w:rsidR="00CF77B8">
        <w:t>on  the</w:t>
      </w:r>
      <w:proofErr w:type="gramEnd"/>
      <w:r w:rsidR="00CF77B8">
        <w:t xml:space="preserve"> overall processing time to reach solution. </w:t>
      </w:r>
      <w:r w:rsidR="00CF77B8">
        <w:fldChar w:fldCharType="begin"/>
      </w:r>
      <w:r w:rsidR="00CF77B8">
        <w:instrText xml:space="preserve"> REF _Ref316044552 \h </w:instrText>
      </w:r>
      <w:r w:rsidR="00CF77B8">
        <w:fldChar w:fldCharType="separate"/>
      </w:r>
      <w:r w:rsidR="00981F58">
        <w:t xml:space="preserve">Fig. </w:t>
      </w:r>
      <w:r w:rsidR="00981F58">
        <w:rPr>
          <w:noProof/>
        </w:rPr>
        <w:t>35</w:t>
      </w:r>
      <w:r w:rsidR="00CF77B8">
        <w:fldChar w:fldCharType="end"/>
      </w:r>
      <w:r w:rsidR="00CF77B8">
        <w:t xml:space="preserve">-Left shows a comparison between a single-agent and a </w:t>
      </w:r>
      <w:r w:rsidR="00CF77B8" w:rsidRPr="00B323E2">
        <w:t>multi-agent</w:t>
      </w:r>
      <w:r w:rsidR="00CF77B8">
        <w:t xml:space="preserve"> scheme for </w:t>
      </w:r>
      <m:oMath>
        <m:r>
          <w:rPr>
            <w:rFonts w:ascii="Cambria Math" w:hAnsi="Cambria Math"/>
          </w:rPr>
          <m:t>R=0</m:t>
        </m:r>
      </m:oMath>
      <w:r w:rsidR="00CF77B8">
        <w:t xml:space="preserve"> </w:t>
      </w:r>
      <w:proofErr w:type="gramStart"/>
      <w:r w:rsidR="00CF77B8">
        <w:t xml:space="preserve">and </w:t>
      </w:r>
      <w:proofErr w:type="gramEnd"/>
      <m:oMath>
        <m:r>
          <w:rPr>
            <w:rFonts w:ascii="Cambria Math" w:hAnsi="Cambria Math"/>
          </w:rPr>
          <m:t>R=</m:t>
        </m:r>
        <m:f>
          <m:fPr>
            <m:type m:val="skw"/>
            <m:ctrlPr>
              <w:rPr>
                <w:rFonts w:ascii="Cambria Math" w:hAnsi="Cambria Math"/>
                <w:i/>
              </w:rPr>
            </m:ctrlPr>
          </m:fPr>
          <m:num>
            <m:r>
              <w:rPr>
                <w:rFonts w:ascii="Cambria Math" w:hAnsi="Cambria Math"/>
              </w:rPr>
              <m:t>1</m:t>
            </m:r>
          </m:num>
          <m:den>
            <m:r>
              <w:rPr>
                <w:rFonts w:ascii="Cambria Math" w:hAnsi="Cambria Math"/>
              </w:rPr>
              <m:t>4</m:t>
            </m:r>
          </m:den>
        </m:f>
      </m:oMath>
      <w:r w:rsidR="00CF77B8">
        <w:t xml:space="preserve">. Since in a centralized scheme the optimal solution for all tasks is considered, increasing number of tasks will highly </w:t>
      </w:r>
      <w:proofErr w:type="spellStart"/>
      <w:r w:rsidR="00CF77B8">
        <w:t>affect</w:t>
      </w:r>
      <w:proofErr w:type="spellEnd"/>
      <w:r w:rsidR="00CF77B8">
        <w:t xml:space="preserve"> on processing time. In contrast, in the MAS scheme all non-overlapping tasks are optimized first, then overlapping tasks are assigned to QCAs. This procedure will divide tasks into two subgroups and can effectively reduce the amount of processing in a reasonable time. In </w:t>
      </w:r>
      <w:r w:rsidR="00CF77B8">
        <w:fldChar w:fldCharType="begin"/>
      </w:r>
      <w:r w:rsidR="00CF77B8">
        <w:instrText xml:space="preserve"> REF _Ref316044552 \h </w:instrText>
      </w:r>
      <w:r w:rsidR="00CF77B8">
        <w:fldChar w:fldCharType="separate"/>
      </w:r>
      <w:r w:rsidR="00981F58">
        <w:t xml:space="preserve">Fig. </w:t>
      </w:r>
      <w:r w:rsidR="00981F58">
        <w:rPr>
          <w:noProof/>
        </w:rPr>
        <w:t>35</w:t>
      </w:r>
      <w:r w:rsidR="00CF77B8">
        <w:fldChar w:fldCharType="end"/>
      </w:r>
      <w:r w:rsidR="00CF77B8">
        <w:t xml:space="preserve"> - Right, the communicational cost for the </w:t>
      </w:r>
      <w:r w:rsidR="00CF77B8" w:rsidRPr="00F0503B">
        <w:t>multi-agent</w:t>
      </w:r>
      <w:r w:rsidR="00CF77B8">
        <w:t xml:space="preserve"> scheme is shown. For </w:t>
      </w:r>
      <m:oMath>
        <m:r>
          <w:rPr>
            <w:rFonts w:ascii="Cambria Math" w:hAnsi="Cambria Math"/>
          </w:rPr>
          <m:t>R=0</m:t>
        </m:r>
      </m:oMath>
      <w:r w:rsidR="00CF77B8">
        <w:t xml:space="preserve"> the amount of messaging among agents is being constant in case of increasing number of tasks. On the other hand, for </w:t>
      </w:r>
      <m:oMath>
        <m:r>
          <w:rPr>
            <w:rFonts w:ascii="Cambria Math" w:hAnsi="Cambria Math"/>
          </w:rPr>
          <m:t>R=</m:t>
        </m:r>
        <m:f>
          <m:fPr>
            <m:type m:val="skw"/>
            <m:ctrlPr>
              <w:rPr>
                <w:rFonts w:ascii="Cambria Math" w:hAnsi="Cambria Math"/>
                <w:i/>
              </w:rPr>
            </m:ctrlPr>
          </m:fPr>
          <m:num>
            <m:r>
              <w:rPr>
                <w:rFonts w:ascii="Cambria Math" w:hAnsi="Cambria Math"/>
              </w:rPr>
              <m:t>1</m:t>
            </m:r>
          </m:num>
          <m:den>
            <m:r>
              <w:rPr>
                <w:rFonts w:ascii="Cambria Math" w:hAnsi="Cambria Math"/>
              </w:rPr>
              <m:t>4</m:t>
            </m:r>
          </m:den>
        </m:f>
      </m:oMath>
      <w:r w:rsidR="00CF77B8">
        <w:t xml:space="preserve"> the amount of messages between agents will be increased dramatically by growing the number of tasks.</w:t>
      </w:r>
    </w:p>
    <w:p w:rsidR="00CF77B8" w:rsidRDefault="00CF77B8" w:rsidP="00314E16">
      <w:commentRangeStart w:id="2590"/>
      <w:r>
        <w:t xml:space="preserve">The problem </w:t>
      </w:r>
      <w:commentRangeEnd w:id="2590"/>
      <w:r>
        <w:rPr>
          <w:rStyle w:val="CommentReference"/>
        </w:rPr>
        <w:commentReference w:id="2590"/>
      </w:r>
      <w:r>
        <w:t xml:space="preserve">is implemented and results are shown in </w:t>
      </w:r>
      <w:r w:rsidR="00314E16">
        <w:fldChar w:fldCharType="begin"/>
      </w:r>
      <w:r w:rsidR="00314E16">
        <w:instrText xml:space="preserve"> REF _Ref316044552 \h </w:instrText>
      </w:r>
      <w:r w:rsidR="00314E16">
        <w:fldChar w:fldCharType="separate"/>
      </w:r>
      <w:r w:rsidR="00981F58">
        <w:t xml:space="preserve">Fig. </w:t>
      </w:r>
      <w:r w:rsidR="00981F58">
        <w:rPr>
          <w:noProof/>
        </w:rPr>
        <w:t>35</w:t>
      </w:r>
      <w:r w:rsidR="00314E16">
        <w:fldChar w:fldCharType="end"/>
      </w:r>
      <w:r>
        <w:t xml:space="preserve"> for a number of tasks. A comparison between a traditional system (centralized) and MAS results is depicted. Also computational cost is mentioned in case of increasing number of tasks.</w:t>
      </w:r>
    </w:p>
    <w:p w:rsidR="00CF77B8" w:rsidRDefault="00CF77B8" w:rsidP="00CF77B8">
      <w:pPr>
        <w:pBdr>
          <w:bottom w:val="single" w:sz="12" w:space="1" w:color="auto"/>
        </w:pBdr>
        <w:rPr>
          <w:ins w:id="2591" w:author="Iman Zabet" w:date="2012-05-14T20:39:00Z"/>
        </w:rPr>
      </w:pPr>
      <w:r>
        <w:t>On the other side, user can connect to CP Solver through its embedded libraries which enable us to call the OPL model directly, and solve the model remotely without using the stand-alone OPL IDE.</w:t>
      </w:r>
    </w:p>
    <w:p w:rsidR="00F43BC4" w:rsidRDefault="00F43BC4" w:rsidP="00E447B3">
      <w:pPr>
        <w:pBdr>
          <w:bottom w:val="single" w:sz="4" w:space="1" w:color="auto"/>
        </w:pBdr>
        <w:rPr>
          <w:ins w:id="2592" w:author="Iman Zabet" w:date="2012-05-14T20:40:00Z"/>
        </w:rPr>
      </w:pPr>
      <w:ins w:id="2593" w:author="Iman Zabet" w:date="2012-05-14T20:39:00Z">
        <w:r>
          <w:t>MODIFICATION</w:t>
        </w:r>
      </w:ins>
      <w:r w:rsidR="00F33B9E">
        <w:t>S</w:t>
      </w:r>
    </w:p>
    <w:p w:rsidR="007E19A2" w:rsidRDefault="007E19A2" w:rsidP="007E19A2">
      <w:pPr>
        <w:rPr>
          <w:ins w:id="2594" w:author="Zabet" w:date="2012-05-18T03:45:00Z"/>
        </w:rPr>
      </w:pPr>
      <w:ins w:id="2595" w:author="Zabet" w:date="2012-05-18T03:45:00Z">
        <w:r>
          <w:t>In this section, we extend our previous simulations. We create different tasks with different overlapping index</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for 4 quay cranes and simulated in both centralized QCSP and Distributed QCSP scheme and make a comparison of them. The selected values for all tasks are 10, 20, 50, 100, 200, 500, and 1000. For simplicity we consider all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for diffenrent quay cranes are the same, i.e. </w:t>
        </w:r>
        <m:oMath>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=R</m:t>
          </m:r>
        </m:oMath>
        <w:r>
          <w:t>. In this case the simulation is performed for</w:t>
        </w:r>
        <m:oMath>
          <m:r>
            <w:rPr>
              <w:rFonts w:ascii="Cambria Math" w:hAnsi="Cambria Math"/>
            </w:rPr>
            <m:t xml:space="preserve"> R=0</m:t>
          </m:r>
        </m:oMath>
        <w:r>
          <w:t>,</w:t>
        </w:r>
        <m:oMath>
          <m:r>
            <w:rPr>
              <w:rFonts w:ascii="Cambria Math" w:hAnsi="Cambria Math"/>
            </w:rPr>
            <m:t xml:space="preserve"> R=1/4</m:t>
          </m:r>
        </m:oMath>
        <w:proofErr w:type="gramStart"/>
        <w:r>
          <w:t>,</w:t>
        </w:r>
        <m:oMath>
          <m:r>
            <w:rPr>
              <w:rFonts w:ascii="Cambria Math" w:hAnsi="Cambria Math"/>
            </w:rPr>
            <m:t xml:space="preserve"> R=1/2</m:t>
          </m:r>
        </m:oMath>
        <w:r>
          <w:t>,</w:t>
        </w:r>
        <w:proofErr w:type="gramEnd"/>
        <w:r>
          <w:t xml:space="preserve"> and</w:t>
        </w:r>
        <m:oMath>
          <m:r>
            <w:rPr>
              <w:rFonts w:ascii="Cambria Math" w:hAnsi="Cambria Math"/>
            </w:rPr>
            <m:t xml:space="preserve"> R=1</m:t>
          </m:r>
        </m:oMath>
        <w:r>
          <w:t xml:space="preserve">. According to </w:t>
        </w:r>
        <w:r>
          <w:fldChar w:fldCharType="begin"/>
        </w:r>
        <w:r>
          <w:instrText xml:space="preserve"> REF _Ref323696884 \h </w:instrText>
        </w:r>
      </w:ins>
      <w:ins w:id="2596" w:author="Zabet" w:date="2012-05-18T03:45:00Z">
        <w:r>
          <w:fldChar w:fldCharType="separate"/>
        </w:r>
      </w:ins>
      <w:r w:rsidR="00981F58" w:rsidRPr="009905E1">
        <w:t>(</w:t>
      </w:r>
      <w:r w:rsidR="00981F58">
        <w:rPr>
          <w:noProof/>
        </w:rPr>
        <w:t>31</w:t>
      </w:r>
      <w:r w:rsidR="00981F58" w:rsidRPr="009905E1">
        <w:t>)</w:t>
      </w:r>
      <w:ins w:id="2597" w:author="Zabet" w:date="2012-05-18T03:45:00Z">
        <w:r>
          <w:fldChar w:fldCharType="end"/>
        </w:r>
        <w:r>
          <w:t>, the overlapping ratio</w:t>
        </w:r>
        <m:oMath>
          <m:r>
            <w:rPr>
              <w:rFonts w:ascii="Cambria Math" w:hAnsi="Cambria Math"/>
            </w:rPr>
            <m:t xml:space="preserve"> R</m:t>
          </m:r>
        </m:oMath>
        <w:r>
          <w:t xml:space="preserve"> refers to the shared tasks between cranes that have to be performed.</w:t>
        </w:r>
      </w:ins>
    </w:p>
    <w:p w:rsidR="007E19A2" w:rsidRDefault="007E19A2" w:rsidP="007E19A2">
      <w:pPr>
        <w:rPr>
          <w:ins w:id="2598" w:author="Zabet" w:date="2012-05-18T03:45:00Z"/>
        </w:rPr>
      </w:pPr>
      <w:ins w:id="2599" w:author="Zabet" w:date="2012-05-18T03:45:00Z">
        <w:r>
          <w:t>QCSP:</w:t>
        </w:r>
      </w:ins>
    </w:p>
    <w:p w:rsidR="007E19A2" w:rsidRDefault="007E19A2" w:rsidP="007E19A2">
      <w:pPr>
        <w:rPr>
          <w:ins w:id="2600" w:author="Zabet" w:date="2012-05-18T03:45:00Z"/>
        </w:rPr>
      </w:pPr>
      <w:ins w:id="2601" w:author="Zabet" w:date="2012-05-18T03:45:00Z">
        <w:r>
          <w:t xml:space="preserve">In QCSP simulation, we select the OPL model same as </w:t>
        </w:r>
        <w:r>
          <w:fldChar w:fldCharType="begin"/>
        </w:r>
        <w:r>
          <w:instrText xml:space="preserve"> REF _Ref325069363 \h </w:instrText>
        </w:r>
      </w:ins>
      <w:ins w:id="2602" w:author="Zabet" w:date="2012-05-18T03:45:00Z">
        <w:r>
          <w:fldChar w:fldCharType="separate"/>
        </w:r>
      </w:ins>
      <w:ins w:id="2603" w:author="Iman Zabet" w:date="2012-05-17T09:16:00Z">
        <w:r w:rsidR="00981F58">
          <w:t>5</w:t>
        </w:r>
        <w:r w:rsidR="00981F58" w:rsidRPr="0015434D">
          <w:rPr>
            <w:vertAlign w:val="superscript"/>
          </w:rPr>
          <w:t>th</w:t>
        </w:r>
        <w:r w:rsidR="00981F58">
          <w:t xml:space="preserve"> Scenario</w:t>
        </w:r>
      </w:ins>
      <w:ins w:id="2604" w:author="Zabet" w:date="2012-05-18T03:45:00Z">
        <w:r>
          <w:fldChar w:fldCharType="end"/>
        </w:r>
        <w:r>
          <w:t xml:space="preserve"> (</w:t>
        </w:r>
        <w:r>
          <w:fldChar w:fldCharType="begin"/>
        </w:r>
        <w:r>
          <w:instrText xml:space="preserve"> REF _Ref325010016 \h </w:instrText>
        </w:r>
      </w:ins>
      <w:ins w:id="2605" w:author="Zabet" w:date="2012-05-18T03:45:00Z">
        <w:r>
          <w:fldChar w:fldCharType="separate"/>
        </w:r>
      </w:ins>
      <w:ins w:id="2606" w:author="Iman Zabet" w:date="2012-05-17T09:21:00Z">
        <w:r w:rsidR="00981F58">
          <w:t xml:space="preserve">Fig. </w:t>
        </w:r>
      </w:ins>
      <w:r w:rsidR="00981F58">
        <w:rPr>
          <w:noProof/>
        </w:rPr>
        <w:t>18</w:t>
      </w:r>
      <w:ins w:id="2607" w:author="Zabet" w:date="2012-05-18T03:45:00Z">
        <w:r>
          <w:fldChar w:fldCharType="end"/>
        </w:r>
        <w:r>
          <w:t xml:space="preserve">) which is explained the Modified QCSP </w:t>
        </w:r>
        <w:r>
          <w:fldChar w:fldCharType="begin"/>
        </w:r>
        <w:r>
          <w:instrText xml:space="preserve"> REF _Ref323679595 \h </w:instrText>
        </w:r>
      </w:ins>
      <w:ins w:id="2608" w:author="Zabet" w:date="2012-05-18T03:45:00Z">
        <w:r>
          <w:fldChar w:fldCharType="separate"/>
        </w:r>
      </w:ins>
      <w:r w:rsidR="00981F58">
        <w:t>(</w:t>
      </w:r>
      <w:r w:rsidR="00981F58">
        <w:rPr>
          <w:noProof/>
        </w:rPr>
        <w:t>16</w:t>
      </w:r>
      <w:r w:rsidR="00981F58">
        <w:t>)</w:t>
      </w:r>
      <w:ins w:id="2609" w:author="Zabet" w:date="2012-05-18T03:45:00Z">
        <w:r>
          <w:fldChar w:fldCharType="end"/>
        </w:r>
        <w:r>
          <w:t>-</w:t>
        </w:r>
        <w:r>
          <w:fldChar w:fldCharType="begin"/>
        </w:r>
        <w:r>
          <w:instrText xml:space="preserve"> REF _Ref323679765 \h </w:instrText>
        </w:r>
      </w:ins>
      <w:ins w:id="2610" w:author="Zabet" w:date="2012-05-18T03:45:00Z">
        <w:r>
          <w:fldChar w:fldCharType="separate"/>
        </w:r>
      </w:ins>
      <w:r w:rsidR="00981F58" w:rsidRPr="00A64CD4">
        <w:rPr>
          <w:rFonts w:cstheme="majorBidi"/>
        </w:rPr>
        <w:t>(</w:t>
      </w:r>
      <w:r w:rsidR="00981F58">
        <w:rPr>
          <w:rFonts w:cstheme="majorBidi"/>
          <w:noProof/>
        </w:rPr>
        <w:t>30</w:t>
      </w:r>
      <w:r w:rsidR="00981F58" w:rsidRPr="00A64CD4">
        <w:rPr>
          <w:rFonts w:cstheme="majorBidi"/>
        </w:rPr>
        <w:t>)</w:t>
      </w:r>
      <w:ins w:id="2611" w:author="Zabet" w:date="2012-05-18T03:45:00Z">
        <w:r>
          <w:fldChar w:fldCharType="end"/>
        </w:r>
        <w:r>
          <w:t xml:space="preserve">, with all the constraints (explained in </w:t>
        </w:r>
        <w:r>
          <w:fldChar w:fldCharType="begin"/>
        </w:r>
        <w:r>
          <w:instrText xml:space="preserve"> REF _Ref324126476 \h </w:instrText>
        </w:r>
      </w:ins>
      <w:ins w:id="2612" w:author="Zabet" w:date="2012-05-18T03:45:00Z">
        <w:r>
          <w:fldChar w:fldCharType="separate"/>
        </w:r>
      </w:ins>
      <w:ins w:id="2613" w:author="Iman Zabet" w:date="2012-05-07T03:47:00Z">
        <w:r w:rsidR="00981F58">
          <w:t xml:space="preserve">Table </w:t>
        </w:r>
      </w:ins>
      <w:r w:rsidR="00981F58">
        <w:rPr>
          <w:noProof/>
        </w:rPr>
        <w:t>1</w:t>
      </w:r>
      <w:ins w:id="2614" w:author="Zabet" w:date="2012-05-18T03:45:00Z">
        <w:r>
          <w:fldChar w:fldCharType="end"/>
        </w:r>
        <w:r>
          <w:t>). In this simulation we create a transition time matrix</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n×n</m:t>
              </m:r>
            </m:sub>
          </m:sSub>
        </m:oMath>
        <w:r>
          <w:t xml:space="preserve"> </w:t>
        </w:r>
        <w:r>
          <w:fldChar w:fldCharType="begin"/>
        </w:r>
        <w:r>
          <w:instrText xml:space="preserve"> REF _Ref325071826 \h </w:instrText>
        </w:r>
      </w:ins>
      <w:ins w:id="2615" w:author="Zabet" w:date="2012-05-18T03:45:00Z">
        <w:r>
          <w:fldChar w:fldCharType="separate"/>
        </w:r>
      </w:ins>
      <w:r w:rsidR="00981F58">
        <w:t>(</w:t>
      </w:r>
      <w:r w:rsidR="00981F58">
        <w:rPr>
          <w:noProof/>
        </w:rPr>
        <w:t>34</w:t>
      </w:r>
      <w:r w:rsidR="00981F58">
        <w:t>)</w:t>
      </w:r>
      <w:ins w:id="2616" w:author="Zabet" w:date="2012-05-18T03:45:00Z">
        <w:r>
          <w:fldChar w:fldCharType="end"/>
        </w:r>
        <w:r>
          <w:t xml:space="preserve"> for every number of tasks (e.g. for 50 tasks, we have to create </w:t>
        </w:r>
        <m:oMath>
          <m:sSub>
            <m:sSubPr>
              <m:ctrlPr>
                <w:rPr>
                  <w:rFonts w:ascii="Cambria Math" w:hAnsi="Cambria Math"/>
                  <w:i/>
                </w:rPr>
              </m:ctrlPr>
            </m:sSubPr>
            <m:e>
              <m:r>
                <w:rPr>
                  <w:rFonts w:ascii="Cambria Math" w:hAnsi="Cambria Math"/>
                </w:rPr>
                <m:t>T</m:t>
              </m:r>
            </m:e>
            <m:sub>
              <m:r>
                <w:rPr>
                  <w:rFonts w:ascii="Cambria Math" w:hAnsi="Cambria Math"/>
                </w:rPr>
                <m:t>50×50</m:t>
              </m:r>
            </m:sub>
          </m:sSub>
        </m:oMath>
        <w:r>
          <w:t xml:space="preserve"> and for 1000 tasks we have to create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1000×1000</m:t>
              </m:r>
            </m:sub>
          </m:sSub>
        </m:oMath>
        <w:r>
          <w:t>). Moreover, for each overlappi</w:t>
        </w:r>
        <w:proofErr w:type="spellStart"/>
        <w:r>
          <w:t>ng</w:t>
        </w:r>
        <w:proofErr w:type="spellEnd"/>
        <w:r>
          <w:t xml:space="preserve"> ratio (</w:t>
        </w:r>
        <m:oMath>
          <m:r>
            <w:rPr>
              <w:rFonts w:ascii="Cambria Math" w:hAnsi="Cambria Math"/>
            </w:rPr>
            <m:t>R</m:t>
          </m:r>
        </m:oMath>
        <w:r>
          <w:t>), we have to define overlapping tasks for each QCA, i.e. for case of 1000 tasks for all QCAs with different</w:t>
        </w:r>
        <m:oMath>
          <m:r>
            <w:rPr>
              <w:rFonts w:ascii="Cambria Math" w:hAnsi="Cambria Math"/>
            </w:rPr>
            <m:t xml:space="preserve"> R</m:t>
          </m:r>
        </m:oMath>
        <w:r>
          <w:t>, first for simplicity, we divide all the tasks among all agents equally, so each agent will have 250 tasks. After that for</w:t>
        </w:r>
        <m:oMath>
          <m:r>
            <w:rPr>
              <w:rFonts w:ascii="Cambria Math" w:hAnsi="Cambria Math"/>
            </w:rPr>
            <m:t xml:space="preserve"> R=1/4</m:t>
          </m:r>
        </m:oMath>
        <w:r>
          <w:t>, there is no tasks to share, and all the tasks should be handled by each agent individually (overlapping tasks is zero and non-overlapping tasks is 250)</w:t>
        </w:r>
        <w:proofErr w:type="gramStart"/>
        <w:r>
          <w:t xml:space="preserve">, </w:t>
        </w:r>
        <w:proofErr w:type="gramEnd"/>
        <m:oMath>
          <m:r>
            <w:rPr>
              <w:rFonts w:ascii="Cambria Math" w:hAnsi="Cambria Math"/>
            </w:rPr>
            <m:t xml:space="preserve"> R=1/4</m:t>
          </m:r>
        </m:oMath>
        <w:r>
          <w:t>, there are almost 60 tasks is shared between each adjacent quay cranes and all other tasks are a</w:t>
        </w:r>
        <w:proofErr w:type="spellStart"/>
        <w:r>
          <w:t>ssumed</w:t>
        </w:r>
        <w:proofErr w:type="spellEnd"/>
        <w:r>
          <w:t xml:space="preserve"> as non-overlapping tasks, for </w:t>
        </w:r>
        <m:oMath>
          <m:r>
            <w:rPr>
              <w:rFonts w:ascii="Cambria Math" w:hAnsi="Cambria Math"/>
            </w:rPr>
            <m:t>R=1/2</m:t>
          </m:r>
        </m:oMath>
        <w:r>
          <w:t xml:space="preserve"> there are 125 tasks and for </w:t>
        </w:r>
        <m:oMath>
          <m:r>
            <w:rPr>
              <w:rFonts w:ascii="Cambria Math" w:hAnsi="Cambria Math"/>
            </w:rPr>
            <m:t>R=1</m:t>
          </m:r>
        </m:oMath>
        <w:r>
          <w:t>, all the tasks for each QCA will be overlapped with its neighbor agents and there is no non-overlapping tasks. All the above tasks divisions can be performed by tuple “</w:t>
        </w:r>
        <w:r>
          <w:rPr>
            <w:rFonts w:ascii="Courier New" w:hAnsi="Courier New" w:cs="Courier New"/>
            <w:color w:val="404080"/>
          </w:rPr>
          <w:t>Modes</w:t>
        </w:r>
        <w:r>
          <w:t xml:space="preserve">” in </w:t>
        </w:r>
        <w:r>
          <w:fldChar w:fldCharType="begin"/>
        </w:r>
        <w:r>
          <w:instrText xml:space="preserve"> REF _Ref325010016 \h </w:instrText>
        </w:r>
      </w:ins>
      <w:ins w:id="2617" w:author="Zabet" w:date="2012-05-18T03:45:00Z">
        <w:r>
          <w:fldChar w:fldCharType="separate"/>
        </w:r>
      </w:ins>
      <w:ins w:id="2618" w:author="Iman Zabet" w:date="2012-05-17T09:21:00Z">
        <w:r w:rsidR="00981F58">
          <w:t xml:space="preserve">Fig. </w:t>
        </w:r>
      </w:ins>
      <w:r w:rsidR="00981F58">
        <w:rPr>
          <w:noProof/>
        </w:rPr>
        <w:t>18</w:t>
      </w:r>
      <w:ins w:id="2619" w:author="Zabet" w:date="2012-05-18T03:45:00Z">
        <w:r>
          <w:fldChar w:fldCharType="end"/>
        </w:r>
        <w:r>
          <w:t>. This tuple defines which tasks “</w:t>
        </w:r>
        <w:proofErr w:type="spellStart"/>
        <w:r>
          <w:rPr>
            <w:rFonts w:ascii="Courier New" w:hAnsi="Courier New" w:cs="Courier New"/>
            <w:color w:val="404080"/>
          </w:rPr>
          <w:t>Modes.taskid</w:t>
        </w:r>
        <w:proofErr w:type="spellEnd"/>
        <w:r>
          <w:rPr>
            <w:rFonts w:ascii="Courier New" w:hAnsi="Courier New" w:cs="Courier New"/>
            <w:color w:val="404080"/>
          </w:rPr>
          <w:t>”</w:t>
        </w:r>
        <w:r>
          <w:t xml:space="preserve"> should be performed by which crane(s) “</w:t>
        </w:r>
        <w:proofErr w:type="spellStart"/>
        <w:r>
          <w:rPr>
            <w:rFonts w:ascii="Courier New" w:hAnsi="Courier New" w:cs="Courier New"/>
            <w:color w:val="404080"/>
          </w:rPr>
          <w:t>Modes.machine</w:t>
        </w:r>
        <w:proofErr w:type="spellEnd"/>
        <w:r>
          <w:t>” and also, we can define the task ship bay number by this tuple “</w:t>
        </w:r>
        <w:proofErr w:type="spellStart"/>
        <w:r>
          <w:rPr>
            <w:rFonts w:ascii="Courier New" w:hAnsi="Courier New" w:cs="Courier New"/>
            <w:color w:val="404080"/>
          </w:rPr>
          <w:t>Modes.modeid</w:t>
        </w:r>
        <w:proofErr w:type="spellEnd"/>
        <w:r>
          <w:t>” which is an arbitrary number defined by supervisory layer of port container terminal.</w:t>
        </w:r>
      </w:ins>
    </w:p>
    <w:p w:rsidR="007E19A2" w:rsidRDefault="007E19A2" w:rsidP="007E19A2">
      <w:pPr>
        <w:rPr>
          <w:ins w:id="2620" w:author="Zabet" w:date="2012-05-18T03:45:00Z"/>
        </w:rPr>
      </w:pPr>
      <w:ins w:id="2621" w:author="Zabet" w:date="2012-05-18T03:45:00Z">
        <w:r>
          <w:t>D-QCSP:</w:t>
        </w:r>
      </w:ins>
    </w:p>
    <w:p w:rsidR="007E19A2" w:rsidRDefault="00774123" w:rsidP="007E19A2">
      <w:pPr>
        <w:rPr>
          <w:ins w:id="2622" w:author="Zabet" w:date="2012-05-18T03:45:00Z"/>
        </w:rPr>
      </w:pPr>
      <w:r>
        <w:rPr>
          <w:noProof/>
        </w:rPr>
        <w:lastRenderedPageBreak/>
        <mc:AlternateContent>
          <mc:Choice Requires="wps">
            <w:drawing>
              <wp:anchor distT="0" distB="0" distL="114300" distR="114300" simplePos="0" relativeHeight="251679744" behindDoc="0" locked="0" layoutInCell="1" allowOverlap="0" wp14:anchorId="28033127" wp14:editId="1D816263">
                <wp:simplePos x="0" y="0"/>
                <wp:positionH relativeFrom="margin">
                  <wp:align>center</wp:align>
                </wp:positionH>
                <wp:positionV relativeFrom="margin">
                  <wp:align>bottom</wp:align>
                </wp:positionV>
                <wp:extent cx="6105525" cy="4006850"/>
                <wp:effectExtent l="0" t="0" r="9525" b="0"/>
                <wp:wrapSquare wrapText="bothSides"/>
                <wp:docPr id="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400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Pr="009710E5" w:rsidRDefault="00AF4B0A" w:rsidP="00774123">
                            <w:pPr>
                              <w:ind w:firstLine="0"/>
                              <w:jc w:val="center"/>
                              <w:rPr>
                                <w:lang w:bidi="fa-IR"/>
                              </w:rPr>
                            </w:pPr>
                            <w:r>
                              <w:rPr>
                                <w:noProof/>
                              </w:rPr>
                              <w:drawing>
                                <wp:inline distT="0" distB="0" distL="0" distR="0" wp14:anchorId="049A0D4F" wp14:editId="24FD3251">
                                  <wp:extent cx="2798859" cy="1806917"/>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CSP0.png"/>
                                          <pic:cNvPicPr/>
                                        </pic:nvPicPr>
                                        <pic:blipFill rotWithShape="1">
                                          <a:blip r:embed="rId57">
                                            <a:extLst>
                                              <a:ext uri="{28A0092B-C50C-407E-A947-70E740481C1C}">
                                                <a14:useLocalDpi xmlns:a14="http://schemas.microsoft.com/office/drawing/2010/main" val="0"/>
                                              </a:ext>
                                            </a:extLst>
                                          </a:blip>
                                          <a:srcRect l="10945" t="5178" r="14303" b="3529"/>
                                          <a:stretch/>
                                        </pic:blipFill>
                                        <pic:spPr bwMode="auto">
                                          <a:xfrm>
                                            <a:off x="0" y="0"/>
                                            <a:ext cx="2808176" cy="18129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0241F" wp14:editId="6EF672CE">
                                  <wp:extent cx="2796266" cy="1804946"/>
                                  <wp:effectExtent l="0" t="0" r="444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CSP4.png"/>
                                          <pic:cNvPicPr/>
                                        </pic:nvPicPr>
                                        <pic:blipFill rotWithShape="1">
                                          <a:blip r:embed="rId58">
                                            <a:extLst>
                                              <a:ext uri="{28A0092B-C50C-407E-A947-70E740481C1C}">
                                                <a14:useLocalDpi xmlns:a14="http://schemas.microsoft.com/office/drawing/2010/main" val="0"/>
                                              </a:ext>
                                            </a:extLst>
                                          </a:blip>
                                          <a:srcRect l="11070" t="5177" r="14552" b="4000"/>
                                          <a:stretch/>
                                        </pic:blipFill>
                                        <pic:spPr bwMode="auto">
                                          <a:xfrm>
                                            <a:off x="0" y="0"/>
                                            <a:ext cx="2812168" cy="1815210"/>
                                          </a:xfrm>
                                          <a:prstGeom prst="rect">
                                            <a:avLst/>
                                          </a:prstGeom>
                                          <a:ln>
                                            <a:noFill/>
                                          </a:ln>
                                          <a:extLst>
                                            <a:ext uri="{53640926-AAD7-44D8-BBD7-CCE9431645EC}">
                                              <a14:shadowObscured xmlns:a14="http://schemas.microsoft.com/office/drawing/2010/main"/>
                                            </a:ext>
                                          </a:extLst>
                                        </pic:spPr>
                                      </pic:pic>
                                    </a:graphicData>
                                  </a:graphic>
                                </wp:inline>
                              </w:drawing>
                            </w:r>
                          </w:p>
                          <w:p w:rsidR="00AF4B0A" w:rsidRPr="001C530F" w:rsidRDefault="00AF4B0A" w:rsidP="00774123">
                            <w:pPr>
                              <w:ind w:firstLine="0"/>
                              <w:jc w:val="center"/>
                              <w:rPr>
                                <w:lang w:bidi="fa-IR"/>
                              </w:rPr>
                            </w:pPr>
                            <w:r>
                              <w:rPr>
                                <w:noProof/>
                              </w:rPr>
                              <w:drawing>
                                <wp:inline distT="0" distB="0" distL="0" distR="0" wp14:anchorId="7F9F35DA" wp14:editId="19E1F77D">
                                  <wp:extent cx="2790908" cy="1795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CSP2.png"/>
                                          <pic:cNvPicPr/>
                                        </pic:nvPicPr>
                                        <pic:blipFill rotWithShape="1">
                                          <a:blip r:embed="rId59">
                                            <a:extLst>
                                              <a:ext uri="{28A0092B-C50C-407E-A947-70E740481C1C}">
                                                <a14:useLocalDpi xmlns:a14="http://schemas.microsoft.com/office/drawing/2010/main" val="0"/>
                                              </a:ext>
                                            </a:extLst>
                                          </a:blip>
                                          <a:srcRect l="10946" t="5177" r="14428" b="4000"/>
                                          <a:stretch/>
                                        </pic:blipFill>
                                        <pic:spPr bwMode="auto">
                                          <a:xfrm>
                                            <a:off x="0" y="0"/>
                                            <a:ext cx="2812361" cy="1809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E043AA" wp14:editId="12908EA7">
                                  <wp:extent cx="2790908" cy="1819487"/>
                                  <wp:effectExtent l="0" t="0" r="0" b="9525"/>
                                  <wp:docPr id="64" name="Picture 64" descr="E:\EDU_soft\Matlab Plot\DQC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DU_soft\Matlab Plot\DQCSP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0726" t="4282" r="14608" b="3634"/>
                                          <a:stretch/>
                                        </pic:blipFill>
                                        <pic:spPr bwMode="auto">
                                          <a:xfrm>
                                            <a:off x="0" y="0"/>
                                            <a:ext cx="2819981" cy="1838440"/>
                                          </a:xfrm>
                                          <a:prstGeom prst="rect">
                                            <a:avLst/>
                                          </a:prstGeom>
                                          <a:noFill/>
                                          <a:ln>
                                            <a:noFill/>
                                          </a:ln>
                                          <a:extLst>
                                            <a:ext uri="{53640926-AAD7-44D8-BBD7-CCE9431645EC}">
                                              <a14:shadowObscured xmlns:a14="http://schemas.microsoft.com/office/drawing/2010/main"/>
                                            </a:ext>
                                          </a:extLst>
                                        </pic:spPr>
                                      </pic:pic>
                                    </a:graphicData>
                                  </a:graphic>
                                </wp:inline>
                              </w:drawing>
                            </w:r>
                          </w:p>
                          <w:p w:rsidR="00AF4B0A" w:rsidRDefault="00AF4B0A" w:rsidP="00D52016">
                            <w:pPr>
                              <w:pStyle w:val="Caption"/>
                            </w:pPr>
                            <w:bookmarkStart w:id="2623" w:name="_Ref325075914"/>
                            <w:proofErr w:type="gramStart"/>
                            <w:r>
                              <w:t>Fig.</w:t>
                            </w:r>
                            <w:proofErr w:type="gramEnd"/>
                            <w:r>
                              <w:t xml:space="preserve"> </w:t>
                            </w:r>
                            <w:fldSimple w:instr=" SEQ Fig. \* ARABIC ">
                              <w:r>
                                <w:rPr>
                                  <w:noProof/>
                                </w:rPr>
                                <w:t>37</w:t>
                              </w:r>
                            </w:fldSimple>
                            <w:bookmarkEnd w:id="2623"/>
                            <w:r>
                              <w:t xml:space="preserve"> </w:t>
                            </w:r>
                            <w:r>
                              <w:rPr>
                                <w:rFonts w:ascii="Times New Roman" w:hAnsi="Times New Roman" w:cs="Times New Roman"/>
                                <w:noProof/>
                                <w:spacing w:val="-1"/>
                                <w:sz w:val="20"/>
                                <w:szCs w:val="20"/>
                              </w:rPr>
                              <w:t xml:space="preserve">- </w:t>
                            </w:r>
                            <w:r>
                              <w:t>The execution performance for each two methods regarding to different overlapping ration (</w:t>
                            </w:r>
                            <m:oMath>
                              <m:r>
                                <w:rPr>
                                  <w:rFonts w:ascii="Cambria Math" w:hAnsi="Cambria Math"/>
                                </w:rPr>
                                <m:t>R</m:t>
                              </m:r>
                            </m:oMath>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0;margin-top:0;width:480.75pt;height:315.5pt;z-index:25167974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" o:allowoverlap="f" stroked="f">
                <v:textbox inset="0,0,0,0">
                  <w:txbxContent>
                    <w:p w:rsidR="00AF4B0A" w:rsidRPr="009710E5" w:rsidRDefault="00AF4B0A" w:rsidP="00774123">
                      <w:pPr>
                        <w:ind w:firstLine="0"/>
                        <w:jc w:val="center"/>
                        <w:rPr>
                          <w:lang w:bidi="fa-IR"/>
                        </w:rPr>
                      </w:pPr>
                      <w:r>
                        <w:rPr>
                          <w:noProof/>
                        </w:rPr>
                        <w:drawing>
                          <wp:inline distT="0" distB="0" distL="0" distR="0" wp14:anchorId="049A0D4F" wp14:editId="24FD3251">
                            <wp:extent cx="2798859" cy="1806917"/>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CSP0.png"/>
                                    <pic:cNvPicPr/>
                                  </pic:nvPicPr>
                                  <pic:blipFill rotWithShape="1">
                                    <a:blip r:embed="rId57">
                                      <a:extLst>
                                        <a:ext uri="{28A0092B-C50C-407E-A947-70E740481C1C}">
                                          <a14:useLocalDpi xmlns:a14="http://schemas.microsoft.com/office/drawing/2010/main" val="0"/>
                                        </a:ext>
                                      </a:extLst>
                                    </a:blip>
                                    <a:srcRect l="10945" t="5178" r="14303" b="3529"/>
                                    <a:stretch/>
                                  </pic:blipFill>
                                  <pic:spPr bwMode="auto">
                                    <a:xfrm>
                                      <a:off x="0" y="0"/>
                                      <a:ext cx="2808176" cy="18129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0241F" wp14:editId="6EF672CE">
                            <wp:extent cx="2796266" cy="1804946"/>
                            <wp:effectExtent l="0" t="0" r="444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CSP4.png"/>
                                    <pic:cNvPicPr/>
                                  </pic:nvPicPr>
                                  <pic:blipFill rotWithShape="1">
                                    <a:blip r:embed="rId58">
                                      <a:extLst>
                                        <a:ext uri="{28A0092B-C50C-407E-A947-70E740481C1C}">
                                          <a14:useLocalDpi xmlns:a14="http://schemas.microsoft.com/office/drawing/2010/main" val="0"/>
                                        </a:ext>
                                      </a:extLst>
                                    </a:blip>
                                    <a:srcRect l="11070" t="5177" r="14552" b="4000"/>
                                    <a:stretch/>
                                  </pic:blipFill>
                                  <pic:spPr bwMode="auto">
                                    <a:xfrm>
                                      <a:off x="0" y="0"/>
                                      <a:ext cx="2812168" cy="1815210"/>
                                    </a:xfrm>
                                    <a:prstGeom prst="rect">
                                      <a:avLst/>
                                    </a:prstGeom>
                                    <a:ln>
                                      <a:noFill/>
                                    </a:ln>
                                    <a:extLst>
                                      <a:ext uri="{53640926-AAD7-44D8-BBD7-CCE9431645EC}">
                                        <a14:shadowObscured xmlns:a14="http://schemas.microsoft.com/office/drawing/2010/main"/>
                                      </a:ext>
                                    </a:extLst>
                                  </pic:spPr>
                                </pic:pic>
                              </a:graphicData>
                            </a:graphic>
                          </wp:inline>
                        </w:drawing>
                      </w:r>
                    </w:p>
                    <w:p w:rsidR="00AF4B0A" w:rsidRPr="001C530F" w:rsidRDefault="00AF4B0A" w:rsidP="00774123">
                      <w:pPr>
                        <w:ind w:firstLine="0"/>
                        <w:jc w:val="center"/>
                        <w:rPr>
                          <w:lang w:bidi="fa-IR"/>
                        </w:rPr>
                      </w:pPr>
                      <w:r>
                        <w:rPr>
                          <w:noProof/>
                        </w:rPr>
                        <w:drawing>
                          <wp:inline distT="0" distB="0" distL="0" distR="0" wp14:anchorId="7F9F35DA" wp14:editId="19E1F77D">
                            <wp:extent cx="2790908" cy="1795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CSP2.png"/>
                                    <pic:cNvPicPr/>
                                  </pic:nvPicPr>
                                  <pic:blipFill rotWithShape="1">
                                    <a:blip r:embed="rId59">
                                      <a:extLst>
                                        <a:ext uri="{28A0092B-C50C-407E-A947-70E740481C1C}">
                                          <a14:useLocalDpi xmlns:a14="http://schemas.microsoft.com/office/drawing/2010/main" val="0"/>
                                        </a:ext>
                                      </a:extLst>
                                    </a:blip>
                                    <a:srcRect l="10946" t="5177" r="14428" b="4000"/>
                                    <a:stretch/>
                                  </pic:blipFill>
                                  <pic:spPr bwMode="auto">
                                    <a:xfrm>
                                      <a:off x="0" y="0"/>
                                      <a:ext cx="2812361" cy="1809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E043AA" wp14:editId="12908EA7">
                            <wp:extent cx="2790908" cy="1819487"/>
                            <wp:effectExtent l="0" t="0" r="0" b="9525"/>
                            <wp:docPr id="64" name="Picture 64" descr="E:\EDU_soft\Matlab Plot\DQC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DU_soft\Matlab Plot\DQCSP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0726" t="4282" r="14608" b="3634"/>
                                    <a:stretch/>
                                  </pic:blipFill>
                                  <pic:spPr bwMode="auto">
                                    <a:xfrm>
                                      <a:off x="0" y="0"/>
                                      <a:ext cx="2819981" cy="1838440"/>
                                    </a:xfrm>
                                    <a:prstGeom prst="rect">
                                      <a:avLst/>
                                    </a:prstGeom>
                                    <a:noFill/>
                                    <a:ln>
                                      <a:noFill/>
                                    </a:ln>
                                    <a:extLst>
                                      <a:ext uri="{53640926-AAD7-44D8-BBD7-CCE9431645EC}">
                                        <a14:shadowObscured xmlns:a14="http://schemas.microsoft.com/office/drawing/2010/main"/>
                                      </a:ext>
                                    </a:extLst>
                                  </pic:spPr>
                                </pic:pic>
                              </a:graphicData>
                            </a:graphic>
                          </wp:inline>
                        </w:drawing>
                      </w:r>
                    </w:p>
                    <w:p w:rsidR="00AF4B0A" w:rsidRDefault="00AF4B0A" w:rsidP="00D52016">
                      <w:pPr>
                        <w:pStyle w:val="Caption"/>
                      </w:pPr>
                      <w:bookmarkStart w:id="2624" w:name="_Ref325075914"/>
                      <w:proofErr w:type="gramStart"/>
                      <w:r>
                        <w:t>Fig.</w:t>
                      </w:r>
                      <w:proofErr w:type="gramEnd"/>
                      <w:r>
                        <w:t xml:space="preserve"> </w:t>
                      </w:r>
                      <w:fldSimple w:instr=" SEQ Fig. \* ARABIC ">
                        <w:r>
                          <w:rPr>
                            <w:noProof/>
                          </w:rPr>
                          <w:t>37</w:t>
                        </w:r>
                      </w:fldSimple>
                      <w:bookmarkEnd w:id="2624"/>
                      <w:r>
                        <w:t xml:space="preserve"> </w:t>
                      </w:r>
                      <w:r>
                        <w:rPr>
                          <w:rFonts w:ascii="Times New Roman" w:hAnsi="Times New Roman" w:cs="Times New Roman"/>
                          <w:noProof/>
                          <w:spacing w:val="-1"/>
                          <w:sz w:val="20"/>
                          <w:szCs w:val="20"/>
                        </w:rPr>
                        <w:t xml:space="preserve">- </w:t>
                      </w:r>
                      <w:r>
                        <w:t>The execution performance for each two methods regarding to different overlapping ration (</w:t>
                      </w:r>
                      <m:oMath>
                        <m:r>
                          <w:rPr>
                            <w:rFonts w:ascii="Cambria Math" w:hAnsi="Cambria Math"/>
                          </w:rPr>
                          <m:t>R</m:t>
                        </m:r>
                      </m:oMath>
                      <w:r>
                        <w:t xml:space="preserve">) </w:t>
                      </w:r>
                    </w:p>
                  </w:txbxContent>
                </v:textbox>
                <w10:wrap type="square" anchorx="margin" anchory="margin"/>
              </v:shape>
            </w:pict>
          </mc:Fallback>
        </mc:AlternateContent>
      </w:r>
      <w:r>
        <w:rPr>
          <w:noProof/>
        </w:rPr>
        <mc:AlternateContent>
          <mc:Choice Requires="wps">
            <w:drawing>
              <wp:anchor distT="0" distB="0" distL="114300" distR="114300" simplePos="0" relativeHeight="251681792" behindDoc="0" locked="0" layoutInCell="1" allowOverlap="0" wp14:anchorId="07A832CE" wp14:editId="5AB1BD36">
                <wp:simplePos x="0" y="0"/>
                <wp:positionH relativeFrom="margin">
                  <wp:align>center</wp:align>
                </wp:positionH>
                <wp:positionV relativeFrom="margin">
                  <wp:align>top</wp:align>
                </wp:positionV>
                <wp:extent cx="6115050" cy="2273935"/>
                <wp:effectExtent l="0" t="0" r="0" b="0"/>
                <wp:wrapSquare wrapText="bothSides"/>
                <wp:docPr id="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2273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B0A" w:rsidRDefault="00AF4B0A" w:rsidP="001C530F">
                            <w:pPr>
                              <w:pStyle w:val="FootnoteText"/>
                              <w:keepNext/>
                              <w:ind w:firstLine="0"/>
                              <w:jc w:val="center"/>
                            </w:pPr>
                            <w:r>
                              <w:rPr>
                                <w:noProof/>
                              </w:rPr>
                              <w:drawing>
                                <wp:inline distT="0" distB="0" distL="0" distR="0" wp14:anchorId="4C5957F9" wp14:editId="1A90C48D">
                                  <wp:extent cx="2886075" cy="188800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qcsp.emf"/>
                                          <pic:cNvPicPr/>
                                        </pic:nvPicPr>
                                        <pic:blipFill rotWithShape="1">
                                          <a:blip r:embed="rId61">
                                            <a:extLst>
                                              <a:ext uri="{28A0092B-C50C-407E-A947-70E740481C1C}">
                                                <a14:useLocalDpi xmlns:a14="http://schemas.microsoft.com/office/drawing/2010/main" val="0"/>
                                              </a:ext>
                                            </a:extLst>
                                          </a:blip>
                                          <a:srcRect l="10944" t="4071" r="14592" b="3507"/>
                                          <a:stretch/>
                                        </pic:blipFill>
                                        <pic:spPr bwMode="auto">
                                          <a:xfrm>
                                            <a:off x="0" y="0"/>
                                            <a:ext cx="2899305" cy="18966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D10793" wp14:editId="741C6EA3">
                                  <wp:extent cx="2875207" cy="18859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Dqcsp.emf"/>
                                          <pic:cNvPicPr/>
                                        </pic:nvPicPr>
                                        <pic:blipFill rotWithShape="1">
                                          <a:blip r:embed="rId62">
                                            <a:extLst>
                                              <a:ext uri="{28A0092B-C50C-407E-A947-70E740481C1C}">
                                                <a14:useLocalDpi xmlns:a14="http://schemas.microsoft.com/office/drawing/2010/main" val="0"/>
                                              </a:ext>
                                            </a:extLst>
                                          </a:blip>
                                          <a:srcRect l="10795" t="4266" r="14693" b="3001"/>
                                          <a:stretch/>
                                        </pic:blipFill>
                                        <pic:spPr bwMode="auto">
                                          <a:xfrm>
                                            <a:off x="0" y="0"/>
                                            <a:ext cx="2877843" cy="1887679"/>
                                          </a:xfrm>
                                          <a:prstGeom prst="rect">
                                            <a:avLst/>
                                          </a:prstGeom>
                                          <a:ln>
                                            <a:noFill/>
                                          </a:ln>
                                          <a:extLst>
                                            <a:ext uri="{53640926-AAD7-44D8-BBD7-CCE9431645EC}">
                                              <a14:shadowObscured xmlns:a14="http://schemas.microsoft.com/office/drawing/2010/main"/>
                                            </a:ext>
                                          </a:extLst>
                                        </pic:spPr>
                                      </pic:pic>
                                    </a:graphicData>
                                  </a:graphic>
                                </wp:inline>
                              </w:drawing>
                            </w:r>
                          </w:p>
                          <w:p w:rsidR="00AF4B0A" w:rsidRDefault="00AF4B0A" w:rsidP="00B72EDB">
                            <w:pPr>
                              <w:pStyle w:val="Caption"/>
                            </w:pPr>
                            <w:bookmarkStart w:id="2625" w:name="_Ref325075206"/>
                            <w:proofErr w:type="gramStart"/>
                            <w:r>
                              <w:t>Fig.</w:t>
                            </w:r>
                            <w:proofErr w:type="gramEnd"/>
                            <w:r>
                              <w:t xml:space="preserve"> </w:t>
                            </w:r>
                            <w:fldSimple w:instr=" SEQ Fig. \* ARABIC ">
                              <w:r>
                                <w:rPr>
                                  <w:noProof/>
                                </w:rPr>
                                <w:t>36</w:t>
                              </w:r>
                            </w:fldSimple>
                            <w:bookmarkEnd w:id="2625"/>
                            <w:r>
                              <w:t xml:space="preserve"> </w:t>
                            </w:r>
                            <w:r>
                              <w:rPr>
                                <w:rFonts w:ascii="Times New Roman" w:hAnsi="Times New Roman" w:cs="Times New Roman"/>
                                <w:noProof/>
                                <w:spacing w:val="-1"/>
                                <w:sz w:val="20"/>
                                <w:szCs w:val="20"/>
                              </w:rPr>
                              <w:t xml:space="preserve">- </w:t>
                            </w:r>
                            <w:r>
                              <w:t>Left: Showing the execution performance for modified QCSP for different</w:t>
                            </w:r>
                            <m:oMath>
                              <m:r>
                                <w:rPr>
                                  <w:rFonts w:ascii="Cambria Math" w:hAnsi="Cambria Math"/>
                                </w:rPr>
                                <m:t xml:space="preserve"> R</m:t>
                              </m:r>
                            </m:oMath>
                            <w:r>
                              <w:t xml:space="preserve">, Right: Showing the execution performance for Distributed QCSP </w:t>
                            </w:r>
                            <w:r w:rsidRPr="00B72EDB">
                              <w:t>for</w:t>
                            </w:r>
                            <w:r>
                              <w:t xml:space="preserve"> different</w:t>
                            </w:r>
                            <m:oMath>
                              <m:r>
                                <w:rPr>
                                  <w:rFonts w:ascii="Cambria Math" w:hAnsi="Cambria Math"/>
                                </w:rPr>
                                <m:t xml:space="preserve"> R</m:t>
                              </m:r>
                            </m:oMath>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0;margin-top:0;width:481.5pt;height:179.05pt;z-index:25168179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" o:allowoverlap="f" stroked="f">
                <v:textbox inset="0,0,0,0">
                  <w:txbxContent>
                    <w:p w:rsidR="00AF4B0A" w:rsidRDefault="00AF4B0A" w:rsidP="001C530F">
                      <w:pPr>
                        <w:pStyle w:val="FootnoteText"/>
                        <w:keepNext/>
                        <w:ind w:firstLine="0"/>
                        <w:jc w:val="center"/>
                      </w:pPr>
                      <w:r>
                        <w:rPr>
                          <w:noProof/>
                        </w:rPr>
                        <w:drawing>
                          <wp:inline distT="0" distB="0" distL="0" distR="0" wp14:anchorId="4C5957F9" wp14:editId="1A90C48D">
                            <wp:extent cx="2886075" cy="188800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qcsp.emf"/>
                                    <pic:cNvPicPr/>
                                  </pic:nvPicPr>
                                  <pic:blipFill rotWithShape="1">
                                    <a:blip r:embed="rId61">
                                      <a:extLst>
                                        <a:ext uri="{28A0092B-C50C-407E-A947-70E740481C1C}">
                                          <a14:useLocalDpi xmlns:a14="http://schemas.microsoft.com/office/drawing/2010/main" val="0"/>
                                        </a:ext>
                                      </a:extLst>
                                    </a:blip>
                                    <a:srcRect l="10944" t="4071" r="14592" b="3507"/>
                                    <a:stretch/>
                                  </pic:blipFill>
                                  <pic:spPr bwMode="auto">
                                    <a:xfrm>
                                      <a:off x="0" y="0"/>
                                      <a:ext cx="2899305" cy="18966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D10793" wp14:editId="741C6EA3">
                            <wp:extent cx="2875207" cy="18859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Dqcsp.emf"/>
                                    <pic:cNvPicPr/>
                                  </pic:nvPicPr>
                                  <pic:blipFill rotWithShape="1">
                                    <a:blip r:embed="rId62">
                                      <a:extLst>
                                        <a:ext uri="{28A0092B-C50C-407E-A947-70E740481C1C}">
                                          <a14:useLocalDpi xmlns:a14="http://schemas.microsoft.com/office/drawing/2010/main" val="0"/>
                                        </a:ext>
                                      </a:extLst>
                                    </a:blip>
                                    <a:srcRect l="10795" t="4266" r="14693" b="3001"/>
                                    <a:stretch/>
                                  </pic:blipFill>
                                  <pic:spPr bwMode="auto">
                                    <a:xfrm>
                                      <a:off x="0" y="0"/>
                                      <a:ext cx="2877843" cy="1887679"/>
                                    </a:xfrm>
                                    <a:prstGeom prst="rect">
                                      <a:avLst/>
                                    </a:prstGeom>
                                    <a:ln>
                                      <a:noFill/>
                                    </a:ln>
                                    <a:extLst>
                                      <a:ext uri="{53640926-AAD7-44D8-BBD7-CCE9431645EC}">
                                        <a14:shadowObscured xmlns:a14="http://schemas.microsoft.com/office/drawing/2010/main"/>
                                      </a:ext>
                                    </a:extLst>
                                  </pic:spPr>
                                </pic:pic>
                              </a:graphicData>
                            </a:graphic>
                          </wp:inline>
                        </w:drawing>
                      </w:r>
                    </w:p>
                    <w:p w:rsidR="00AF4B0A" w:rsidRDefault="00AF4B0A" w:rsidP="00B72EDB">
                      <w:pPr>
                        <w:pStyle w:val="Caption"/>
                      </w:pPr>
                      <w:bookmarkStart w:id="2626" w:name="_Ref325075206"/>
                      <w:proofErr w:type="gramStart"/>
                      <w:r>
                        <w:t>Fig.</w:t>
                      </w:r>
                      <w:proofErr w:type="gramEnd"/>
                      <w:r>
                        <w:t xml:space="preserve"> </w:t>
                      </w:r>
                      <w:fldSimple w:instr=" SEQ Fig. \* ARABIC ">
                        <w:r>
                          <w:rPr>
                            <w:noProof/>
                          </w:rPr>
                          <w:t>36</w:t>
                        </w:r>
                      </w:fldSimple>
                      <w:bookmarkEnd w:id="2626"/>
                      <w:r>
                        <w:t xml:space="preserve"> </w:t>
                      </w:r>
                      <w:r>
                        <w:rPr>
                          <w:rFonts w:ascii="Times New Roman" w:hAnsi="Times New Roman" w:cs="Times New Roman"/>
                          <w:noProof/>
                          <w:spacing w:val="-1"/>
                          <w:sz w:val="20"/>
                          <w:szCs w:val="20"/>
                        </w:rPr>
                        <w:t xml:space="preserve">- </w:t>
                      </w:r>
                      <w:r>
                        <w:t>Left: Showing the execution performance for modified QCSP for different</w:t>
                      </w:r>
                      <m:oMath>
                        <m:r>
                          <w:rPr>
                            <w:rFonts w:ascii="Cambria Math" w:hAnsi="Cambria Math"/>
                          </w:rPr>
                          <m:t xml:space="preserve"> R</m:t>
                        </m:r>
                      </m:oMath>
                      <w:r>
                        <w:t xml:space="preserve">, Right: Showing the execution performance for Distributed QCSP </w:t>
                      </w:r>
                      <w:r w:rsidRPr="00B72EDB">
                        <w:t>for</w:t>
                      </w:r>
                      <w:r>
                        <w:t xml:space="preserve"> different</w:t>
                      </w:r>
                      <m:oMath>
                        <m:r>
                          <w:rPr>
                            <w:rFonts w:ascii="Cambria Math" w:hAnsi="Cambria Math"/>
                          </w:rPr>
                          <m:t xml:space="preserve"> R</m:t>
                        </m:r>
                      </m:oMath>
                      <w:r>
                        <w:t xml:space="preserve"> </w:t>
                      </w:r>
                    </w:p>
                  </w:txbxContent>
                </v:textbox>
                <w10:wrap type="square" anchorx="margin" anchory="margin"/>
              </v:shape>
            </w:pict>
          </mc:Fallback>
        </mc:AlternateContent>
      </w:r>
      <w:ins w:id="2627" w:author="Zabet" w:date="2012-05-18T03:45:00Z">
        <w:r w:rsidR="007E19A2">
          <w:t xml:space="preserve">In D-QCSP simulation, the QCAs are developed under JADE using Java programming. Each agent can construct an OPL model (same as </w:t>
        </w:r>
        <w:r w:rsidR="007E19A2">
          <w:fldChar w:fldCharType="begin"/>
        </w:r>
        <w:r w:rsidR="007E19A2">
          <w:instrText xml:space="preserve"> REF _Ref320558102 \h </w:instrText>
        </w:r>
      </w:ins>
      <w:ins w:id="2628" w:author="Zabet" w:date="2012-05-18T03:45:00Z">
        <w:r w:rsidR="007E19A2">
          <w:fldChar w:fldCharType="separate"/>
        </w:r>
      </w:ins>
      <w:r w:rsidR="00981F58">
        <w:t xml:space="preserve">Fig. </w:t>
      </w:r>
      <w:r w:rsidR="00981F58">
        <w:rPr>
          <w:noProof/>
        </w:rPr>
        <w:t>8</w:t>
      </w:r>
      <w:ins w:id="2629" w:author="Zabet" w:date="2012-05-18T03:45:00Z">
        <w:r w:rsidR="007E19A2">
          <w:fldChar w:fldCharType="end"/>
        </w:r>
        <w:r w:rsidR="007E19A2">
          <w:t xml:space="preserve"> with the mathematical form of </w:t>
        </w:r>
        <w:r w:rsidR="007E19A2">
          <w:fldChar w:fldCharType="begin"/>
        </w:r>
        <w:r w:rsidR="007E19A2">
          <w:instrText xml:space="preserve"> REF _Ref325072316 \h </w:instrText>
        </w:r>
      </w:ins>
      <w:ins w:id="2630" w:author="Zabet" w:date="2012-05-18T03:45:00Z">
        <w:r w:rsidR="007E19A2">
          <w:fldChar w:fldCharType="separate"/>
        </w:r>
      </w:ins>
      <w:r w:rsidR="00981F58">
        <w:t>(</w:t>
      </w:r>
      <w:r w:rsidR="00981F58">
        <w:rPr>
          <w:noProof/>
        </w:rPr>
        <w:t>36</w:t>
      </w:r>
      <w:r w:rsidR="00981F58">
        <w:t>)</w:t>
      </w:r>
      <w:ins w:id="2631" w:author="Zabet" w:date="2012-05-18T03:45:00Z">
        <w:r w:rsidR="007E19A2">
          <w:fldChar w:fldCharType="end"/>
        </w:r>
        <w:r w:rsidR="007E19A2">
          <w:t>-</w:t>
        </w:r>
        <w:r w:rsidR="007E19A2">
          <w:fldChar w:fldCharType="begin"/>
        </w:r>
        <w:r w:rsidR="007E19A2">
          <w:instrText xml:space="preserve"> REF _Ref325072317 \h </w:instrText>
        </w:r>
      </w:ins>
      <w:ins w:id="2632" w:author="Zabet" w:date="2012-05-18T03:45:00Z">
        <w:r w:rsidR="007E19A2">
          <w:fldChar w:fldCharType="separate"/>
        </w:r>
      </w:ins>
      <w:r w:rsidR="00981F58">
        <w:rPr>
          <w:rFonts w:cstheme="majorBidi"/>
        </w:rPr>
        <w:t>(</w:t>
      </w:r>
      <w:r w:rsidR="00981F58">
        <w:rPr>
          <w:rFonts w:cstheme="majorBidi"/>
          <w:noProof/>
        </w:rPr>
        <w:t>42</w:t>
      </w:r>
      <w:r w:rsidR="00981F58">
        <w:rPr>
          <w:rFonts w:cstheme="majorBidi"/>
        </w:rPr>
        <w:t>)</w:t>
      </w:r>
      <w:ins w:id="2633" w:author="Zabet" w:date="2012-05-18T03:45:00Z">
        <w:r w:rsidR="007E19A2">
          <w:fldChar w:fldCharType="end"/>
        </w:r>
        <w:r w:rsidR="007E19A2">
          <w:t>) by allocating tasks and scheduling the assigned tasks with connecting to CPLEX from Java and find the optimal sequence of handling tasks with the CP Optimizer library. QCAs are using the Extended-ABT (</w:t>
        </w:r>
        <w:r w:rsidR="007E19A2">
          <w:fldChar w:fldCharType="begin"/>
        </w:r>
        <w:r w:rsidR="007E19A2">
          <w:instrText xml:space="preserve"> REF _Ref321326022 \h </w:instrText>
        </w:r>
      </w:ins>
      <w:ins w:id="2634" w:author="Zabet" w:date="2012-05-18T03:45:00Z">
        <w:r w:rsidR="007E19A2">
          <w:fldChar w:fldCharType="separate"/>
        </w:r>
      </w:ins>
      <w:r w:rsidR="00981F58" w:rsidRPr="007E2722">
        <w:t xml:space="preserve">Fig. </w:t>
      </w:r>
      <w:r w:rsidR="00981F58">
        <w:rPr>
          <w:noProof/>
        </w:rPr>
        <w:t>25</w:t>
      </w:r>
      <w:ins w:id="2635" w:author="Zabet" w:date="2012-05-18T03:45:00Z">
        <w:r w:rsidR="007E19A2">
          <w:fldChar w:fldCharType="end"/>
        </w:r>
        <w:r w:rsidR="007E19A2">
          <w:t xml:space="preserve">, </w:t>
        </w:r>
        <w:r w:rsidR="007E19A2">
          <w:fldChar w:fldCharType="begin"/>
        </w:r>
        <w:r w:rsidR="007E19A2">
          <w:instrText xml:space="preserve"> REF _Ref316327087 \h </w:instrText>
        </w:r>
      </w:ins>
      <w:ins w:id="2636" w:author="Zabet" w:date="2012-05-18T03:45:00Z">
        <w:r w:rsidR="007E19A2">
          <w:fldChar w:fldCharType="separate"/>
        </w:r>
      </w:ins>
      <w:r w:rsidR="00981F58" w:rsidRPr="00111613">
        <w:t xml:space="preserve">Fig. </w:t>
      </w:r>
      <w:r w:rsidR="00981F58">
        <w:rPr>
          <w:noProof/>
        </w:rPr>
        <w:t>26</w:t>
      </w:r>
      <w:ins w:id="2637" w:author="Zabet" w:date="2012-05-18T03:45:00Z">
        <w:r w:rsidR="007E19A2">
          <w:fldChar w:fldCharType="end"/>
        </w:r>
        <w:r w:rsidR="007E19A2">
          <w:t xml:space="preserve">, and </w:t>
        </w:r>
        <w:r w:rsidR="007E19A2">
          <w:fldChar w:fldCharType="begin"/>
        </w:r>
        <w:r w:rsidR="007E19A2">
          <w:instrText xml:space="preserve"> REF _Ref316693201 \h </w:instrText>
        </w:r>
      </w:ins>
      <w:ins w:id="2638" w:author="Zabet" w:date="2012-05-18T03:45:00Z">
        <w:r w:rsidR="007E19A2">
          <w:fldChar w:fldCharType="separate"/>
        </w:r>
      </w:ins>
      <w:r w:rsidR="00981F58" w:rsidRPr="00111613">
        <w:t xml:space="preserve">Fig. </w:t>
      </w:r>
      <w:r w:rsidR="00981F58">
        <w:rPr>
          <w:noProof/>
        </w:rPr>
        <w:t>27</w:t>
      </w:r>
      <w:ins w:id="2639" w:author="Zabet" w:date="2012-05-18T03:45:00Z">
        <w:r w:rsidR="007E19A2">
          <w:fldChar w:fldCharType="end"/>
        </w:r>
        <w:r w:rsidR="007E19A2">
          <w:t xml:space="preserve">) for coordinating and assigning the tasks. They initialized with the overlapping and non-overlapping tasks, ship bay number costs for each tasks, threshold time, transitional time matrix, and so on. </w:t>
        </w:r>
      </w:ins>
    </w:p>
    <w:p w:rsidR="00CD36BD" w:rsidRDefault="00CD36BD" w:rsidP="00E90604">
      <w:ins w:id="2640" w:author="Zabet" w:date="2012-05-18T03:30:00Z">
        <w:r>
          <w:t xml:space="preserve">In the following figures, we bring the simulation results. In </w:t>
        </w:r>
      </w:ins>
      <w:ins w:id="2641" w:author="Zabet" w:date="2012-05-18T03:31:00Z">
        <w:r>
          <w:fldChar w:fldCharType="begin"/>
        </w:r>
        <w:r>
          <w:instrText xml:space="preserve"> REF _Ref325075206 \h </w:instrText>
        </w:r>
      </w:ins>
      <w:r>
        <w:fldChar w:fldCharType="separate"/>
      </w:r>
      <w:r w:rsidR="00981F58">
        <w:t xml:space="preserve">Fig. </w:t>
      </w:r>
      <w:r w:rsidR="00981F58">
        <w:rPr>
          <w:noProof/>
        </w:rPr>
        <w:t>36</w:t>
      </w:r>
      <w:ins w:id="2642" w:author="Zabet" w:date="2012-05-18T03:31:00Z">
        <w:r>
          <w:fldChar w:fldCharType="end"/>
        </w:r>
        <w:r w:rsidR="00A84055">
          <w:t xml:space="preserve">, two main approaches i.e. centralized QCSP approach and the distributed version are depicted for different </w:t>
        </w:r>
      </w:ins>
      <w:ins w:id="2643" w:author="Zabet" w:date="2012-05-18T03:32:00Z">
        <w:r w:rsidR="00A84055">
          <w:t xml:space="preserve">number of </w:t>
        </w:r>
      </w:ins>
      <w:ins w:id="2644" w:author="Zabet" w:date="2012-05-18T03:31:00Z">
        <w:r w:rsidR="00A84055">
          <w:t>tasks and different overlapping ratios.</w:t>
        </w:r>
      </w:ins>
      <w:ins w:id="2645" w:author="Zabet" w:date="2012-05-18T03:32:00Z">
        <w:r w:rsidR="00BB0FA7">
          <w:t xml:space="preserve"> In the left hand side, we can comparison the processing time for the centralized version of quay crane scheduling to reach to a</w:t>
        </w:r>
      </w:ins>
      <w:ins w:id="2646" w:author="Zabet" w:date="2012-05-18T03:35:00Z">
        <w:r w:rsidR="00BB0FA7">
          <w:t xml:space="preserve"> near</w:t>
        </w:r>
      </w:ins>
      <w:ins w:id="2647" w:author="Zabet" w:date="2012-05-18T03:32:00Z">
        <w:r w:rsidR="00BB0FA7">
          <w:t xml:space="preserve"> optimal solution</w:t>
        </w:r>
      </w:ins>
      <w:ins w:id="2648" w:author="Zabet" w:date="2012-05-18T03:35:00Z">
        <w:r w:rsidR="00BB0FA7">
          <w:t>. On the other han</w:t>
        </w:r>
        <w:r w:rsidR="00E90604">
          <w:t>d, in the right hand side</w:t>
        </w:r>
      </w:ins>
      <w:ins w:id="2649" w:author="Zabet" w:date="2012-05-18T03:40:00Z">
        <w:r w:rsidR="00E90604">
          <w:t>,</w:t>
        </w:r>
      </w:ins>
      <w:ins w:id="2650" w:author="Zabet" w:date="2012-05-18T03:35:00Z">
        <w:r w:rsidR="00BB0FA7">
          <w:t xml:space="preserve"> </w:t>
        </w:r>
      </w:ins>
      <w:ins w:id="2651" w:author="Zabet" w:date="2012-05-18T03:37:00Z">
        <w:r w:rsidR="00E90604">
          <w:t>since the calculation</w:t>
        </w:r>
      </w:ins>
      <w:ins w:id="2652" w:author="Zabet" w:date="2012-05-18T03:40:00Z">
        <w:r w:rsidR="00E90604">
          <w:t>s</w:t>
        </w:r>
      </w:ins>
      <w:ins w:id="2653" w:author="Zabet" w:date="2012-05-18T03:37:00Z">
        <w:r w:rsidR="00E90604">
          <w:t xml:space="preserve"> </w:t>
        </w:r>
      </w:ins>
      <w:ins w:id="2654" w:author="Zabet" w:date="2012-05-18T03:40:00Z">
        <w:r w:rsidR="00E90604">
          <w:t>are</w:t>
        </w:r>
      </w:ins>
      <w:ins w:id="2655" w:author="Zabet" w:date="2012-05-18T03:37:00Z">
        <w:r w:rsidR="00E90604">
          <w:t xml:space="preserve"> divided</w:t>
        </w:r>
      </w:ins>
      <w:ins w:id="2656" w:author="Zabet" w:date="2012-05-18T03:38:00Z">
        <w:r w:rsidR="00E90604">
          <w:t xml:space="preserve"> over four quay cranes, the processing time generally is decreased </w:t>
        </w:r>
      </w:ins>
      <w:ins w:id="2657" w:author="Zabet" w:date="2012-05-18T03:40:00Z">
        <w:r w:rsidR="00E90604">
          <w:t xml:space="preserve">more, </w:t>
        </w:r>
        <w:proofErr w:type="spellStart"/>
        <w:proofErr w:type="gramStart"/>
        <w:r w:rsidR="00E90604">
          <w:t>specially</w:t>
        </w:r>
        <w:proofErr w:type="spellEnd"/>
        <w:proofErr w:type="gramEnd"/>
        <w:r w:rsidR="00E90604">
          <w:t xml:space="preserve"> when the number of tasks are become high. We can see the comparison</w:t>
        </w:r>
      </w:ins>
      <w:ins w:id="2658" w:author="Zabet" w:date="2012-05-18T03:42:00Z">
        <w:r w:rsidR="008F126E">
          <w:t>s</w:t>
        </w:r>
      </w:ins>
      <w:ins w:id="2659" w:author="Zabet" w:date="2012-05-18T03:40:00Z">
        <w:r w:rsidR="00E90604">
          <w:t xml:space="preserve"> for </w:t>
        </w:r>
      </w:ins>
      <w:proofErr w:type="gramStart"/>
      <w:ins w:id="2660" w:author="Zabet" w:date="2012-05-18T03:41:00Z">
        <w:r w:rsidR="00E90604">
          <w:t>every</w:t>
        </w:r>
      </w:ins>
      <w:ins w:id="2661" w:author="Zabet" w:date="2012-05-18T03:40:00Z">
        <w:r w:rsidR="00E90604">
          <w:t xml:space="preserve"> </w:t>
        </w:r>
      </w:ins>
      <w:proofErr w:type="gramEnd"/>
      <w:ins w:id="2662" w:author="Zabet" w:date="2012-05-18T03:41:00Z">
        <m:oMath>
          <m:r>
            <w:rPr>
              <w:rFonts w:ascii="Cambria Math" w:hAnsi="Cambria Math"/>
            </w:rPr>
            <m:t>R</m:t>
          </m:r>
        </m:oMath>
      </w:ins>
      <w:ins w:id="2663" w:author="Zabet" w:date="2012-05-18T03:42:00Z">
        <w:r w:rsidR="008F126E">
          <w:t xml:space="preserve">, between the both approaches in </w:t>
        </w:r>
      </w:ins>
      <w:ins w:id="2664" w:author="Zabet" w:date="2012-05-18T03:43:00Z">
        <w:r w:rsidR="008F126E">
          <w:fldChar w:fldCharType="begin"/>
        </w:r>
        <w:r w:rsidR="008F126E">
          <w:instrText xml:space="preserve"> REF _Ref325075914 \h </w:instrText>
        </w:r>
      </w:ins>
      <w:r w:rsidR="008F126E">
        <w:fldChar w:fldCharType="separate"/>
      </w:r>
      <w:r w:rsidR="00981F58">
        <w:t xml:space="preserve">Fig. </w:t>
      </w:r>
      <w:r w:rsidR="00981F58">
        <w:rPr>
          <w:noProof/>
        </w:rPr>
        <w:t>37</w:t>
      </w:r>
      <w:ins w:id="2665" w:author="Zabet" w:date="2012-05-18T03:43:00Z">
        <w:r w:rsidR="008F126E">
          <w:fldChar w:fldCharType="end"/>
        </w:r>
        <w:r w:rsidR="008F126E">
          <w:t>. Finally, the communication</w:t>
        </w:r>
      </w:ins>
      <w:ins w:id="2666" w:author="Zabet" w:date="2012-05-18T03:44:00Z">
        <w:r w:rsidR="008F126E">
          <w:t xml:space="preserve"> among agent for each scenario has been depicted in </w:t>
        </w:r>
      </w:ins>
      <w:ins w:id="2667" w:author="Zabet" w:date="2012-05-18T03:45:00Z">
        <w:r w:rsidR="008F126E">
          <w:fldChar w:fldCharType="begin"/>
        </w:r>
        <w:r w:rsidR="008F126E">
          <w:instrText xml:space="preserve"> REF _Ref325076043 \h </w:instrText>
        </w:r>
      </w:ins>
      <w:r w:rsidR="008F126E">
        <w:fldChar w:fldCharType="separate"/>
      </w:r>
      <w:r w:rsidR="00981F58">
        <w:t xml:space="preserve">Fig. </w:t>
      </w:r>
      <w:r w:rsidR="00981F58">
        <w:rPr>
          <w:noProof/>
        </w:rPr>
        <w:t>38</w:t>
      </w:r>
      <w:ins w:id="2668" w:author="Zabet" w:date="2012-05-18T03:45:00Z">
        <w:r w:rsidR="008F126E">
          <w:fldChar w:fldCharType="end"/>
        </w:r>
        <w:r w:rsidR="008F126E">
          <w:t>.</w:t>
        </w:r>
      </w:ins>
    </w:p>
    <w:p w:rsidR="00EE3120" w:rsidRDefault="00EE3120" w:rsidP="00477694"/>
    <w:p w:rsidR="00404D57" w:rsidRDefault="00E85830" w:rsidP="00404D57">
      <w:pPr>
        <w:keepNext/>
        <w:ind w:firstLine="0"/>
      </w:pPr>
      <w:r>
        <w:rPr>
          <w:noProof/>
        </w:rPr>
        <w:lastRenderedPageBreak/>
        <w:drawing>
          <wp:inline distT="0" distB="0" distL="0" distR="0" wp14:anchorId="6FB4992E" wp14:editId="7E656E5F">
            <wp:extent cx="4105370" cy="218807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mm2.emf"/>
                    <pic:cNvPicPr/>
                  </pic:nvPicPr>
                  <pic:blipFill rotWithShape="1">
                    <a:blip r:embed="rId63">
                      <a:extLst>
                        <a:ext uri="{28A0092B-C50C-407E-A947-70E740481C1C}">
                          <a14:useLocalDpi xmlns:a14="http://schemas.microsoft.com/office/drawing/2010/main" val="0"/>
                        </a:ext>
                      </a:extLst>
                    </a:blip>
                    <a:srcRect l="5500" t="3711" r="6865" b="7774"/>
                    <a:stretch/>
                  </pic:blipFill>
                  <pic:spPr bwMode="auto">
                    <a:xfrm>
                      <a:off x="0" y="0"/>
                      <a:ext cx="4110561" cy="2190843"/>
                    </a:xfrm>
                    <a:prstGeom prst="rect">
                      <a:avLst/>
                    </a:prstGeom>
                    <a:ln>
                      <a:noFill/>
                    </a:ln>
                    <a:extLst>
                      <a:ext uri="{53640926-AAD7-44D8-BBD7-CCE9431645EC}">
                        <a14:shadowObscured xmlns:a14="http://schemas.microsoft.com/office/drawing/2010/main"/>
                      </a:ext>
                    </a:extLst>
                  </pic:spPr>
                </pic:pic>
              </a:graphicData>
            </a:graphic>
          </wp:inline>
        </w:drawing>
      </w:r>
    </w:p>
    <w:p w:rsidR="001C530F" w:rsidRDefault="00404D57" w:rsidP="00404D57">
      <w:pPr>
        <w:pStyle w:val="Caption"/>
      </w:pPr>
      <w:bookmarkStart w:id="2669" w:name="_Ref325076043"/>
      <w:proofErr w:type="gramStart"/>
      <w:r>
        <w:t>Fig.</w:t>
      </w:r>
      <w:proofErr w:type="gramEnd"/>
      <w:r>
        <w:t xml:space="preserve"> </w:t>
      </w:r>
      <w:fldSimple w:instr=" SEQ Fig. \* ARABIC ">
        <w:r w:rsidR="00981F58">
          <w:rPr>
            <w:noProof/>
          </w:rPr>
          <w:t>38</w:t>
        </w:r>
      </w:fldSimple>
      <w:bookmarkEnd w:id="2669"/>
      <w:r>
        <w:t xml:space="preserve"> – Showing the number of exchanged packets among QCAs regarding to various number of tasks and different overlapping ration (</w:t>
      </w:r>
      <m:oMath>
        <m:r>
          <w:rPr>
            <w:rFonts w:ascii="Cambria Math" w:hAnsi="Cambria Math"/>
          </w:rPr>
          <m:t>R</m:t>
        </m:r>
      </m:oMath>
      <w:r>
        <w:t>)</w:t>
      </w:r>
    </w:p>
    <w:p w:rsidR="00CF77B8" w:rsidRPr="003A4508" w:rsidRDefault="00CF77B8" w:rsidP="00CF77B8">
      <w:pPr>
        <w:pStyle w:val="Heading1"/>
        <w:tabs>
          <w:tab w:val="clear" w:pos="576"/>
        </w:tabs>
        <w:ind w:left="720" w:hanging="360"/>
      </w:pPr>
      <w:bookmarkStart w:id="2670" w:name="_Ref306752435"/>
      <w:r>
        <w:t>Conclusion and Discussion</w:t>
      </w:r>
      <w:bookmarkEnd w:id="2670"/>
    </w:p>
    <w:p w:rsidR="00CF77B8" w:rsidRDefault="00CF77B8" w:rsidP="00CF77B8">
      <w:r>
        <w:t>In this paper, we have presented a distributed dynamic scheduling approach for quay cranes at a container terminal based on multi-agent technology. Each agent makes its local decisions and controls its own allocated area, under the control of the port automation supervisory system.</w:t>
      </w:r>
    </w:p>
    <w:p w:rsidR="00CF77B8" w:rsidRDefault="00CF77B8" w:rsidP="00CF77B8">
      <w:commentRangeStart w:id="2671"/>
      <w:r>
        <w:t xml:space="preserve">For </w:t>
      </w:r>
      <w:commentRangeEnd w:id="2671"/>
      <w:r w:rsidR="00E64969">
        <w:rPr>
          <w:rStyle w:val="CommentReference"/>
          <w:rFonts w:ascii="Tahoma" w:hAnsi="Tahoma"/>
        </w:rPr>
        <w:commentReference w:id="2671"/>
      </w:r>
      <w:r>
        <w:t xml:space="preserve">various kind of scheduling problems (as a subset of combinatorial optimization problems), when the size of problem grows up, conventional centralized  programming i.e. traditional dynamic programming, linear  programming, branch and bound search and heuristic methods are very hard to find an optimal or near-optimal solution in a reasonable time. For this sake, a model based on parallel distributed processing and working through the cooperative and collective computation upon a MAS structure is tried to get more opportunity to </w:t>
      </w:r>
      <w:commentRangeStart w:id="2672"/>
      <w:r>
        <w:t xml:space="preserve">find a near-optimal solution </w:t>
      </w:r>
      <w:commentRangeEnd w:id="2672"/>
      <w:r w:rsidR="00E84E63">
        <w:rPr>
          <w:rStyle w:val="CommentReference"/>
          <w:rFonts w:ascii="Tahoma" w:hAnsi="Tahoma"/>
        </w:rPr>
        <w:commentReference w:id="2672"/>
      </w:r>
      <w:r>
        <w:t>within a reasonable time.</w:t>
      </w:r>
    </w:p>
    <w:p w:rsidR="00CF77B8" w:rsidRDefault="00CF77B8" w:rsidP="00CF77B8">
      <w:r>
        <w:t xml:space="preserve">We need to note that, our work has a primary focus on distributed and social aspects of the scheduling tasks cooperatively among agents with a solving procedure to solve the QCSP constantly over time as a dynamic approach. We are </w:t>
      </w:r>
      <w:proofErr w:type="gramStart"/>
      <w:r>
        <w:t>specially</w:t>
      </w:r>
      <w:proofErr w:type="gramEnd"/>
      <w:r>
        <w:t xml:space="preserve"> interested in aspects such as negotiate between peers with an applicable, simple, and consistent algorithm such as ABT algorithm. However this does not mean that the inherent scheduling problem, known as an NP-complete problem </w:t>
      </w:r>
      <w:sdt>
        <w:sdtPr>
          <w:id w:val="5213736"/>
          <w:citation/>
        </w:sdtPr>
        <w:sdtEndPr/>
        <w:sdtContent>
          <w:r>
            <w:fldChar w:fldCharType="begin"/>
          </w:r>
          <w:r>
            <w:instrText xml:space="preserve"> CITATION MRG \l 1033 </w:instrText>
          </w:r>
          <w:r>
            <w:fldChar w:fldCharType="separate"/>
          </w:r>
          <w:r w:rsidR="00981F58" w:rsidRPr="00981F58">
            <w:rPr>
              <w:noProof/>
            </w:rPr>
            <w:t>[35]</w:t>
          </w:r>
          <w:r>
            <w:fldChar w:fldCharType="end"/>
          </w:r>
        </w:sdtContent>
      </w:sdt>
      <w:r>
        <w:t>, does not have enough significance to be considered.</w:t>
      </w:r>
    </w:p>
    <w:p w:rsidR="00CF77B8" w:rsidRDefault="00CF77B8" w:rsidP="00CF77B8">
      <w:r>
        <w:t>In general, our expectations were confirmed by the experimental results shown in implementation section. However, we have discovered some interesting results which we would like to discuss here.</w:t>
      </w:r>
    </w:p>
    <w:p w:rsidR="00CF77B8" w:rsidRDefault="00CF77B8" w:rsidP="00CF77B8">
      <w:r>
        <w:t xml:space="preserve">As we can expect, the efficiency of finding optimal solution </w:t>
      </w:r>
      <w:commentRangeStart w:id="2673"/>
      <w:r>
        <w:t xml:space="preserve">decreases when the overlapped </w:t>
      </w:r>
      <w:commentRangeEnd w:id="2673"/>
      <w:r w:rsidR="005D6759">
        <w:rPr>
          <w:rStyle w:val="CommentReference"/>
          <w:rFonts w:ascii="Tahoma" w:hAnsi="Tahoma"/>
        </w:rPr>
        <w:commentReference w:id="2673"/>
      </w:r>
      <w:r>
        <w:t xml:space="preserve">area between agents increases particularly. However, when they exchange their partial information, each agent solves its sub-problem in a very low amount of </w:t>
      </w:r>
      <w:commentRangeStart w:id="2674"/>
      <w:r>
        <w:t>time in comparison with centralized solver</w:t>
      </w:r>
      <w:commentRangeEnd w:id="2674"/>
      <w:r w:rsidR="00CE42A1">
        <w:rPr>
          <w:rStyle w:val="CommentReference"/>
          <w:rFonts w:ascii="Tahoma" w:hAnsi="Tahoma"/>
        </w:rPr>
        <w:commentReference w:id="2674"/>
      </w:r>
      <w:r>
        <w:t xml:space="preserve">. Also, increasing overlapped area between adjacent QCAs will increase communicational cost (total message delivered by agents) dramatically </w:t>
      </w:r>
      <w:commentRangeStart w:id="2675"/>
      <w:r>
        <w:t xml:space="preserve">within </w:t>
      </w:r>
      <w:commentRangeEnd w:id="2675"/>
      <w:r w:rsidR="00EA7C9B">
        <w:rPr>
          <w:rStyle w:val="CommentReference"/>
          <w:rFonts w:ascii="Tahoma" w:hAnsi="Tahoma"/>
        </w:rPr>
        <w:commentReference w:id="2675"/>
      </w:r>
      <w:r>
        <w:t>a certain number of tasks. In this case, we have a trade-off between computational and communicational cost.</w:t>
      </w:r>
    </w:p>
    <w:p w:rsidR="00CF77B8" w:rsidRDefault="00CF77B8" w:rsidP="00CF77B8">
      <w:r>
        <w:t xml:space="preserve">We intend to continue our research toward more realistic scenarios. Those scenarios could be in different aspects from the scheduling and control layer to operational layer. We can extend our work with considering real crane constraint such as spatial constraints </w:t>
      </w:r>
      <w:sdt>
        <w:sdtPr>
          <w:id w:val="5213738"/>
          <w:citation/>
        </w:sdtPr>
        <w:sdtEndPr/>
        <w:sdtContent>
          <w:r>
            <w:fldChar w:fldCharType="begin"/>
          </w:r>
          <w:r>
            <w:instrText xml:space="preserve"> CITATION Lim \l 1033 </w:instrText>
          </w:r>
          <w:r>
            <w:fldChar w:fldCharType="separate"/>
          </w:r>
          <w:r w:rsidR="00981F58" w:rsidRPr="00981F58">
            <w:rPr>
              <w:noProof/>
            </w:rPr>
            <w:t>[19]</w:t>
          </w:r>
          <w:r>
            <w:fldChar w:fldCharType="end"/>
          </w:r>
        </w:sdtContent>
      </w:sdt>
      <w:r>
        <w:t xml:space="preserve"> like non-crossing </w:t>
      </w:r>
      <w:sdt>
        <w:sdtPr>
          <w:id w:val="5213737"/>
          <w:citation/>
        </w:sdtPr>
        <w:sdtEndPr/>
        <w:sdtContent>
          <w:r>
            <w:fldChar w:fldCharType="begin"/>
          </w:r>
          <w:r>
            <w:instrText xml:space="preserve"> CITATION Zhu \l 1033 </w:instrText>
          </w:r>
          <w:r>
            <w:fldChar w:fldCharType="separate"/>
          </w:r>
          <w:r w:rsidR="00981F58" w:rsidRPr="00981F58">
            <w:rPr>
              <w:noProof/>
            </w:rPr>
            <w:t>[7]</w:t>
          </w:r>
          <w:r>
            <w:fldChar w:fldCharType="end"/>
          </w:r>
        </w:sdtContent>
      </w:sdt>
      <w:r>
        <w:t xml:space="preserve"> and non-interference </w:t>
      </w:r>
      <w:sdt>
        <w:sdtPr>
          <w:id w:val="5213739"/>
          <w:citation/>
        </w:sdtPr>
        <w:sdtEndPr/>
        <w:sdtContent>
          <w:r>
            <w:fldChar w:fldCharType="begin"/>
          </w:r>
          <w:r>
            <w:instrText xml:space="preserve"> CITATION Lee \l 1033 </w:instrText>
          </w:r>
          <w:r>
            <w:fldChar w:fldCharType="separate"/>
          </w:r>
          <w:r w:rsidR="00981F58" w:rsidRPr="00981F58">
            <w:rPr>
              <w:noProof/>
            </w:rPr>
            <w:t>[20]</w:t>
          </w:r>
          <w:r>
            <w:fldChar w:fldCharType="end"/>
          </w:r>
        </w:sdtContent>
      </w:sdt>
      <w:r>
        <w:t xml:space="preserve"> constraints in operational layer. These considerations will affect to problem model and implementations in scheduling layer consequently. Other scenarios can be using different communication algorithms aspect among agents and see results and comparisons their performance and costs with each other.</w:t>
      </w:r>
    </w:p>
    <w:p w:rsidR="00CF77B8" w:rsidRDefault="00CF77B8" w:rsidP="00CF77B8">
      <w:r>
        <w:t>This preliminary version of the system is currently being implemented, consists of exploiting several fully commercial tools and software such as JAVA, CPLEX, and JADE which fully compliant with FIPA standards. They bring more potential for the MAS prototype to be integrated soon with a port automation system as an integral management of containers which is associated with QCSP.</w:t>
      </w:r>
    </w:p>
    <w:p w:rsidR="00774123" w:rsidRDefault="00774123" w:rsidP="00774123">
      <w:pPr>
        <w:pStyle w:val="Heading1"/>
        <w:numPr>
          <w:ilvl w:val="0"/>
          <w:numId w:val="0"/>
        </w:numPr>
        <w:ind w:firstLine="216"/>
      </w:pPr>
    </w:p>
    <w:p w:rsidR="00774123" w:rsidRPr="00774123" w:rsidRDefault="00774123" w:rsidP="00774123"/>
    <w:p w:rsidR="00774123" w:rsidRDefault="00774123">
      <w:pPr>
        <w:spacing w:after="0" w:line="240" w:lineRule="auto"/>
        <w:ind w:firstLine="0"/>
        <w:jc w:val="left"/>
        <w:rPr>
          <w:smallCaps/>
          <w:noProof/>
        </w:rPr>
      </w:pPr>
      <w:r>
        <w:br w:type="page"/>
      </w:r>
    </w:p>
    <w:p w:rsidR="00CF77B8" w:rsidRDefault="00CF77B8" w:rsidP="00CF77B8">
      <w:pPr>
        <w:pStyle w:val="Heading1"/>
        <w:tabs>
          <w:tab w:val="clear" w:pos="576"/>
        </w:tabs>
        <w:ind w:left="720" w:hanging="360"/>
      </w:pPr>
      <w:r w:rsidRPr="00B57A1C">
        <w:lastRenderedPageBreak/>
        <w:t>Acknowledgment</w:t>
      </w:r>
    </w:p>
    <w:p w:rsidR="00CF77B8" w:rsidRDefault="00CF77B8" w:rsidP="00CF77B8">
      <w:pPr>
        <w:pStyle w:val="Heading5"/>
      </w:pPr>
      <w:r>
        <w:t>[…]</w:t>
      </w:r>
    </w:p>
    <w:p w:rsidR="00CF77B8" w:rsidRDefault="00CF77B8" w:rsidP="00CF77B8">
      <w:pPr>
        <w:pStyle w:val="Heading1"/>
        <w:tabs>
          <w:tab w:val="clear" w:pos="576"/>
        </w:tabs>
        <w:ind w:left="720" w:hanging="360"/>
      </w:pPr>
      <w:r w:rsidRPr="00B57A1C">
        <w:t>References</w:t>
      </w:r>
    </w:p>
    <w:customXmlDelRangeStart w:id="2676" w:author="Iman Zabet" w:date="2012-05-01T15:49:00Z"/>
    <w:sdt>
      <w:sdtPr>
        <w:rPr>
          <w:rFonts w:eastAsia="SimSun"/>
          <w:i w:val="0"/>
          <w:sz w:val="20"/>
        </w:rPr>
        <w:id w:val="-1504977198"/>
        <w:docPartObj>
          <w:docPartGallery w:val="Bibliographies"/>
          <w:docPartUnique/>
        </w:docPartObj>
      </w:sdtPr>
      <w:sdtEndPr/>
      <w:sdtContent>
        <w:customXmlDelRangeEnd w:id="2676"/>
        <w:p w:rsidR="006614B4" w:rsidRDefault="006614B4" w:rsidP="00CF28C9">
          <w:pPr>
            <w:pStyle w:val="StyleBibliographyRight1"/>
          </w:pPr>
        </w:p>
        <w:sdt>
          <w:sdtPr>
            <w:rPr>
              <w:i/>
              <w:smallCaps/>
            </w:rPr>
            <w:id w:val="-1964650807"/>
            <w:docPartObj>
              <w:docPartGallery w:val="Bibliographies"/>
              <w:docPartUnique/>
            </w:docPartObj>
          </w:sdtPr>
          <w:sdtEndPr>
            <w:rPr>
              <w:i w:val="0"/>
              <w:smallCaps w:val="0"/>
            </w:rPr>
          </w:sdtEndPr>
          <w:sdtContent>
            <w:sdt>
              <w:sdtPr>
                <w:rPr>
                  <w:i/>
                  <w:smallCaps/>
                </w:rPr>
                <w:id w:val="111145805"/>
                <w:bibliography/>
              </w:sdtPr>
              <w:sdtEndPr>
                <w:rPr>
                  <w:i w:val="0"/>
                  <w:smallCaps w:val="0"/>
                </w:rPr>
              </w:sdtEndPr>
              <w:sdtContent>
                <w:p w:rsidR="00981F58" w:rsidRDefault="006614B4" w:rsidP="00014E4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869"/>
                  </w:tblGrid>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 </w:t>
                        </w:r>
                      </w:p>
                    </w:tc>
                    <w:tc>
                      <w:tcPr>
                        <w:tcW w:w="0" w:type="auto"/>
                        <w:hideMark/>
                      </w:tcPr>
                      <w:p w:rsidR="00981F58" w:rsidRDefault="00981F58">
                        <w:pPr>
                          <w:pStyle w:val="Bibliography"/>
                          <w:rPr>
                            <w:rFonts w:eastAsiaTheme="minorEastAsia"/>
                            <w:noProof/>
                          </w:rPr>
                        </w:pPr>
                        <w:r>
                          <w:rPr>
                            <w:noProof/>
                          </w:rPr>
                          <w:t xml:space="preserve">Alphaliner Weekly Newsletter Vol. 2011 Issue 10, website: http://www.alphaliner.com/.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 </w:t>
                        </w:r>
                      </w:p>
                    </w:tc>
                    <w:tc>
                      <w:tcPr>
                        <w:tcW w:w="0" w:type="auto"/>
                        <w:hideMark/>
                      </w:tcPr>
                      <w:p w:rsidR="00981F58" w:rsidRDefault="00981F58">
                        <w:pPr>
                          <w:pStyle w:val="Bibliography"/>
                          <w:rPr>
                            <w:rFonts w:eastAsiaTheme="minorEastAsia"/>
                            <w:noProof/>
                          </w:rPr>
                        </w:pPr>
                        <w:r>
                          <w:rPr>
                            <w:noProof/>
                          </w:rPr>
                          <w:t xml:space="preserve">Alphaliner Weekly Newsletter Vol. 2011 Issue 04, website: http://www.alphaliner.com/.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 </w:t>
                        </w:r>
                      </w:p>
                    </w:tc>
                    <w:tc>
                      <w:tcPr>
                        <w:tcW w:w="0" w:type="auto"/>
                        <w:hideMark/>
                      </w:tcPr>
                      <w:p w:rsidR="00981F58" w:rsidRDefault="00981F58">
                        <w:pPr>
                          <w:pStyle w:val="Bibliography"/>
                          <w:rPr>
                            <w:rFonts w:eastAsiaTheme="minorEastAsia"/>
                            <w:noProof/>
                          </w:rPr>
                        </w:pPr>
                        <w:r>
                          <w:rPr>
                            <w:noProof/>
                          </w:rPr>
                          <w:t xml:space="preserve">I.F.A. Vis and R. de Koster, "Transshipment of containers at a container terminal: an overview",. European Journal of Operational Research 147, 1016 (2003)..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[4] </w:t>
                        </w:r>
                      </w:p>
                    </w:tc>
                    <w:tc>
                      <w:tcPr>
                        <w:tcW w:w="0" w:type="auto"/>
                        <w:hideMark/>
                      </w:tcPr>
                      <w:p w:rsidR="00981F58" w:rsidRDefault="00981F58">
                        <w:pPr>
                          <w:pStyle w:val="Bibliography"/>
                          <w:rPr>
                            <w:rFonts w:eastAsiaTheme="minorEastAsia"/>
                            <w:noProof/>
                          </w:rPr>
                        </w:pPr>
                        <w:r>
                          <w:rPr>
                            <w:noProof/>
                          </w:rPr>
                          <w:t xml:space="preserve">C. F. Daganzo. "The crane scheduling problem". Transportation Research - B, 23:159–175, 1989.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[5] </w:t>
                        </w:r>
                      </w:p>
                    </w:tc>
                    <w:tc>
                      <w:tcPr>
                        <w:tcW w:w="0" w:type="auto"/>
                        <w:hideMark/>
                      </w:tcPr>
                      <w:p w:rsidR="00981F58" w:rsidRDefault="00981F58">
                        <w:pPr>
                          <w:pStyle w:val="Bibliography"/>
                          <w:rPr>
                            <w:rFonts w:eastAsiaTheme="minorEastAsia"/>
                            <w:noProof/>
                          </w:rPr>
                        </w:pPr>
                        <w:r>
                          <w:rPr>
                            <w:noProof/>
                          </w:rPr>
                          <w:t xml:space="preserve">R. Peterkofsky, and C. Daganzo, "A branch and bound soluiton method for the crane scheduling problem". Transportation Research, Part B, vol. 24B, pp. 159-172, 1990..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[6] </w:t>
                        </w:r>
                      </w:p>
                    </w:tc>
                    <w:tc>
                      <w:tcPr>
                        <w:tcW w:w="0" w:type="auto"/>
                        <w:hideMark/>
                      </w:tcPr>
                      <w:p w:rsidR="00981F58" w:rsidRDefault="00981F58">
                        <w:pPr>
                          <w:pStyle w:val="Bibliography"/>
                          <w:rPr>
                            <w:rFonts w:eastAsiaTheme="minorEastAsia"/>
                            <w:noProof/>
                          </w:rPr>
                        </w:pPr>
                        <w:r>
                          <w:rPr>
                            <w:noProof/>
                          </w:rPr>
                          <w:t xml:space="preserve">K.H. Kim and Y.M. Park. "A crane scheduling method for port container terminals". European Journal of Operational Research, 156:752–768, 2004..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[7] </w:t>
                        </w:r>
                      </w:p>
                    </w:tc>
                    <w:tc>
                      <w:tcPr>
                        <w:tcW w:w="0" w:type="auto"/>
                        <w:hideMark/>
                      </w:tcPr>
                      <w:p w:rsidR="00981F58" w:rsidRDefault="00981F58">
                        <w:pPr>
                          <w:pStyle w:val="Bibliography"/>
                          <w:rPr>
                            <w:rFonts w:eastAsiaTheme="minorEastAsia"/>
                            <w:noProof/>
                          </w:rPr>
                        </w:pPr>
                        <w:r>
                          <w:rPr>
                            <w:noProof/>
                          </w:rPr>
                          <w:t xml:space="preserve">Y. Zhu, and A. Lim, "Crane scheduling with non-crossing constraint," Journal of the Operational Research Society, vol. 57, pp. 1464-1471, 2006..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[8] </w:t>
                        </w:r>
                      </w:p>
                    </w:tc>
                    <w:tc>
                      <w:tcPr>
                        <w:tcW w:w="0" w:type="auto"/>
                        <w:hideMark/>
                      </w:tcPr>
                      <w:p w:rsidR="00981F58" w:rsidRDefault="00981F58">
                        <w:pPr>
                          <w:pStyle w:val="Bibliography"/>
                          <w:rPr>
                            <w:rFonts w:eastAsiaTheme="minorEastAsia"/>
                            <w:noProof/>
                          </w:rPr>
                        </w:pPr>
                        <w:r>
                          <w:rPr>
                            <w:noProof/>
                          </w:rPr>
                          <w:t xml:space="preserve">G. Weiss, “Multiagent Systems - A Modern Approach to Distributed Modern Approach to Artificial Intelligence”, The MIT Press, 1999.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[9] </w:t>
                        </w:r>
                      </w:p>
                    </w:tc>
                    <w:tc>
                      <w:tcPr>
                        <w:tcW w:w="0" w:type="auto"/>
                        <w:hideMark/>
                      </w:tcPr>
                      <w:p w:rsidR="00981F58" w:rsidRDefault="00981F58">
                        <w:pPr>
                          <w:pStyle w:val="Bibliography"/>
                          <w:rPr>
                            <w:rFonts w:eastAsiaTheme="minorEastAsia"/>
                            <w:noProof/>
                          </w:rPr>
                        </w:pPr>
                        <w:r>
                          <w:rPr>
                            <w:noProof/>
                          </w:rPr>
                          <w:t xml:space="preserve">A. Pokahr, et al., "Simulation and Implementation of Logistics Systems based on Agent Technology", in Hamburg International Conference on Logistics 2008: Logistics Networks and Nodes. 2008, Erich Schmidt Verlag. p. 291-308..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[10] </w:t>
                        </w:r>
                      </w:p>
                    </w:tc>
                    <w:tc>
                      <w:tcPr>
                        <w:tcW w:w="0" w:type="auto"/>
                        <w:hideMark/>
                      </w:tcPr>
                      <w:p w:rsidR="00981F58" w:rsidRDefault="00981F58">
                        <w:pPr>
                          <w:pStyle w:val="Bibliography"/>
                          <w:rPr>
                            <w:rFonts w:eastAsiaTheme="minorEastAsia"/>
                            <w:noProof/>
                          </w:rPr>
                        </w:pPr>
                        <w:r>
                          <w:rPr>
                            <w:noProof/>
                          </w:rPr>
                          <w:t xml:space="preserve">N. Neagu, et al., "LS/ATN: Reporting on a Successful Agent-Based Solution for Transport Logistics Optimization", Prague: IEEE 2006 Workshop on Distributed Intelligent Systems (WDIS’06), 2006.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[11] </w:t>
                        </w:r>
                      </w:p>
                    </w:tc>
                    <w:tc>
                      <w:tcPr>
                        <w:tcW w:w="0" w:type="auto"/>
                        <w:hideMark/>
                      </w:tcPr>
                      <w:p w:rsidR="00981F58" w:rsidRDefault="00981F58">
                        <w:pPr>
                          <w:pStyle w:val="Bibliography"/>
                          <w:rPr>
                            <w:rFonts w:eastAsiaTheme="minorEastAsia"/>
                            <w:noProof/>
                          </w:rPr>
                        </w:pPr>
                        <w:r>
                          <w:rPr>
                            <w:noProof/>
                          </w:rPr>
                          <w:t xml:space="preserve">M. Rebollo, et al. "A MAS Approach for Port Container Terminal Management". in Proceedings of the 3rd Iberoamerican workshop on DAI-MAS. Atiaia, Sao Paulo, Brasil, 2001..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[12] </w:t>
                        </w:r>
                      </w:p>
                    </w:tc>
                    <w:tc>
                      <w:tcPr>
                        <w:tcW w:w="0" w:type="auto"/>
                        <w:hideMark/>
                      </w:tcPr>
                      <w:p w:rsidR="00981F58" w:rsidRDefault="00981F58">
                        <w:pPr>
                          <w:pStyle w:val="Bibliography"/>
                          <w:rPr>
                            <w:rFonts w:eastAsiaTheme="minorEastAsia"/>
                            <w:noProof/>
                          </w:rPr>
                        </w:pPr>
                        <w:r>
                          <w:rPr>
                            <w:noProof/>
                          </w:rPr>
                          <w:t xml:space="preserve">P. Davidsson, et al. "Agent-Based Approaches to Transport Logistics". in AAMAS Workshop on Agents in Traffic and Transportation. 2004. New York City..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[13] </w:t>
                        </w:r>
                      </w:p>
                    </w:tc>
                    <w:tc>
                      <w:tcPr>
                        <w:tcW w:w="0" w:type="auto"/>
                        <w:hideMark/>
                      </w:tcPr>
                      <w:p w:rsidR="00981F58" w:rsidRDefault="00981F58">
                        <w:pPr>
                          <w:pStyle w:val="Bibliography"/>
                          <w:rPr>
                            <w:rFonts w:eastAsiaTheme="minorEastAsia"/>
                            <w:noProof/>
                          </w:rPr>
                        </w:pPr>
                        <w:r>
                          <w:rPr>
                            <w:noProof/>
                          </w:rPr>
                          <w:t xml:space="preserve">FIPA: The Foundation for Intelligent Physical Agents, [Online].Available:http://www.ﬁpa.org.,FIPA standards..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[14] </w:t>
                        </w:r>
                      </w:p>
                    </w:tc>
                    <w:tc>
                      <w:tcPr>
                        <w:tcW w:w="0" w:type="auto"/>
                        <w:hideMark/>
                      </w:tcPr>
                      <w:p w:rsidR="00981F58" w:rsidRDefault="00981F58">
                        <w:pPr>
                          <w:pStyle w:val="Bibliography"/>
                          <w:rPr>
                            <w:rFonts w:eastAsiaTheme="minorEastAsia"/>
                            <w:noProof/>
                          </w:rPr>
                        </w:pPr>
                        <w:r>
                          <w:rPr>
                            <w:noProof/>
                          </w:rPr>
                          <w:t xml:space="preserve">JADE — Java Agent Development Framework, [Online].Available: http://jade.tilab.com..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[15] </w:t>
                        </w:r>
                      </w:p>
                    </w:tc>
                    <w:tc>
                      <w:tcPr>
                        <w:tcW w:w="0" w:type="auto"/>
                        <w:hideMark/>
                      </w:tcPr>
                      <w:p w:rsidR="00981F58" w:rsidRDefault="00981F58">
                        <w:pPr>
                          <w:pStyle w:val="Bibliography"/>
                          <w:rPr>
                            <w:rFonts w:eastAsiaTheme="minorEastAsia"/>
                            <w:noProof/>
                          </w:rPr>
                        </w:pPr>
                        <w:r>
                          <w:rPr>
                            <w:noProof/>
                          </w:rPr>
                          <w:t xml:space="preserve">F.L. Bellifemine, G. Caire, and D. Greenwood, “Developing multi-agent systems with JADE”, Wiley, 2007..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[16] </w:t>
                        </w:r>
                      </w:p>
                    </w:tc>
                    <w:tc>
                      <w:tcPr>
                        <w:tcW w:w="0" w:type="auto"/>
                        <w:hideMark/>
                      </w:tcPr>
                      <w:p w:rsidR="00981F58" w:rsidRDefault="00981F58">
                        <w:pPr>
                          <w:pStyle w:val="Bibliography"/>
                          <w:rPr>
                            <w:rFonts w:eastAsiaTheme="minorEastAsia"/>
                            <w:noProof/>
                          </w:rPr>
                        </w:pPr>
                        <w:r>
                          <w:rPr>
                            <w:noProof/>
                          </w:rPr>
                          <w:t xml:space="preserve">FIPA Contract Net Interaction Protocol Specification. [Online] Available: http://www.fipa.org/specs/fipa00029/.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[17] </w:t>
                        </w:r>
                      </w:p>
                    </w:tc>
                    <w:tc>
                      <w:tcPr>
                        <w:tcW w:w="0" w:type="auto"/>
                        <w:hideMark/>
                      </w:tcPr>
                      <w:p w:rsidR="00981F58" w:rsidRDefault="00981F58">
                        <w:pPr>
                          <w:pStyle w:val="Bibliography"/>
                          <w:rPr>
                            <w:rFonts w:eastAsiaTheme="minorEastAsia"/>
                            <w:noProof/>
                          </w:rPr>
                        </w:pPr>
                        <w:r>
                          <w:rPr>
                            <w:noProof/>
                          </w:rPr>
                          <w:t xml:space="preserve">A. Meisels, "Distributed Search by Constrained Agents (Algorithms, Performance, Communication) - Advanced Information and Knowledge Processing". Springer, 1st Edition., 2008.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[18] </w:t>
                        </w:r>
                      </w:p>
                    </w:tc>
                    <w:tc>
                      <w:tcPr>
                        <w:tcW w:w="0" w:type="auto"/>
                        <w:hideMark/>
                      </w:tcPr>
                      <w:p w:rsidR="00981F58" w:rsidRDefault="00981F58">
                        <w:pPr>
                          <w:pStyle w:val="Bibliography"/>
                          <w:rPr>
                            <w:rFonts w:eastAsiaTheme="minorEastAsia"/>
                            <w:noProof/>
                          </w:rPr>
                        </w:pPr>
                        <w:r>
                          <w:rPr>
                            <w:noProof/>
                          </w:rPr>
                          <w:t xml:space="preserve">H.-O. Gnther, K. H. Kim, "Container Terminals and Automated Transport Systems", Springer, 2004.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[19] </w:t>
                        </w:r>
                      </w:p>
                    </w:tc>
                    <w:tc>
                      <w:tcPr>
                        <w:tcW w:w="0" w:type="auto"/>
                        <w:hideMark/>
                      </w:tcPr>
                      <w:p w:rsidR="00981F58" w:rsidRDefault="00981F58">
                        <w:pPr>
                          <w:pStyle w:val="Bibliography"/>
                          <w:rPr>
                            <w:rFonts w:eastAsiaTheme="minorEastAsia"/>
                            <w:noProof/>
                          </w:rPr>
                        </w:pPr>
                        <w:r>
                          <w:rPr>
                            <w:noProof/>
                          </w:rPr>
                          <w:t xml:space="preserve">A. Lim, B. Rodrigues, F. Xiao, and Y. Zhu, "Crane scheduling with spatial constraints". Naval Research Logistics, vol. 51, pp. 386-406, 2004..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[20] </w:t>
                        </w:r>
                      </w:p>
                    </w:tc>
                    <w:tc>
                      <w:tcPr>
                        <w:tcW w:w="0" w:type="auto"/>
                        <w:hideMark/>
                      </w:tcPr>
                      <w:p w:rsidR="00981F58" w:rsidRDefault="00981F58">
                        <w:pPr>
                          <w:pStyle w:val="Bibliography"/>
                          <w:rPr>
                            <w:rFonts w:eastAsiaTheme="minorEastAsia"/>
                            <w:noProof/>
                          </w:rPr>
                        </w:pPr>
                        <w:r>
                          <w:rPr>
                            <w:noProof/>
                          </w:rPr>
                          <w:t xml:space="preserve">D.-H Lee, H. Wang, and L. Miao, "Quay crane scheduling with non-interference constraints in port container terminals". Transportation Research E, doi: 10.1016/j.tre. 2006.08.001, 2006..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[21] </w:t>
                        </w:r>
                      </w:p>
                    </w:tc>
                    <w:tc>
                      <w:tcPr>
                        <w:tcW w:w="0" w:type="auto"/>
                        <w:hideMark/>
                      </w:tcPr>
                      <w:p w:rsidR="00981F58" w:rsidRDefault="00981F58">
                        <w:pPr>
                          <w:pStyle w:val="Bibliography"/>
                          <w:rPr>
                            <w:rFonts w:eastAsiaTheme="minorEastAsia"/>
                            <w:noProof/>
                          </w:rPr>
                        </w:pPr>
                        <w:r>
                          <w:rPr>
                            <w:noProof/>
                          </w:rPr>
                          <w:t xml:space="preserve">M. Sammarra, J.-F Cordeau, G. Laporte, M. F. Monaco, "A Tabu Search Heuristic for the Quay Crane Scheduling Problem", Journal of Scheduling 10, 327-336, 2006.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[22] </w:t>
                        </w:r>
                      </w:p>
                    </w:tc>
                    <w:tc>
                      <w:tcPr>
                        <w:tcW w:w="0" w:type="auto"/>
                        <w:hideMark/>
                      </w:tcPr>
                      <w:p w:rsidR="00981F58" w:rsidRDefault="00981F58">
                        <w:pPr>
                          <w:pStyle w:val="Bibliography"/>
                          <w:rPr>
                            <w:rFonts w:eastAsiaTheme="minorEastAsia"/>
                            <w:noProof/>
                          </w:rPr>
                        </w:pPr>
                        <w:r>
                          <w:rPr>
                            <w:noProof/>
                          </w:rPr>
                          <w:t xml:space="preserve">L. Moccia, J.-F. Cordeau, M. Gaudioso, and G. Laporte. "A branch-and-cut algorithm for the quay crane scheduling problem in a container terminal". Naval Research Logistics, 53:45–59, 2006..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[23] </w:t>
                        </w:r>
                      </w:p>
                    </w:tc>
                    <w:tc>
                      <w:tcPr>
                        <w:tcW w:w="0" w:type="auto"/>
                        <w:hideMark/>
                      </w:tcPr>
                      <w:p w:rsidR="00981F58" w:rsidRDefault="00981F58">
                        <w:pPr>
                          <w:pStyle w:val="Bibliography"/>
                          <w:rPr>
                            <w:rFonts w:eastAsiaTheme="minorEastAsia"/>
                            <w:noProof/>
                          </w:rPr>
                        </w:pPr>
                        <w:r>
                          <w:rPr>
                            <w:noProof/>
                          </w:rPr>
                          <w:t xml:space="preserve">"Modeling with IBM ILOG CPLEX CP Optimizer – Practical Scheduling Examples", White paper, www.ibm.com.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[24] </w:t>
                        </w:r>
                      </w:p>
                    </w:tc>
                    <w:tc>
                      <w:tcPr>
                        <w:tcW w:w="0" w:type="auto"/>
                        <w:hideMark/>
                      </w:tcPr>
                      <w:p w:rsidR="00981F58" w:rsidRDefault="00981F58">
                        <w:pPr>
                          <w:pStyle w:val="Bibliography"/>
                          <w:rPr>
                            <w:rFonts w:eastAsiaTheme="minorEastAsia"/>
                            <w:noProof/>
                          </w:rPr>
                        </w:pPr>
                        <w:r>
                          <w:rPr>
                            <w:noProof/>
                          </w:rPr>
                          <w:t xml:space="preserve">http://www.ibm.com.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[25] </w:t>
                        </w:r>
                      </w:p>
                    </w:tc>
                    <w:tc>
                      <w:tcPr>
                        <w:tcW w:w="0" w:type="auto"/>
                        <w:hideMark/>
                      </w:tcPr>
                      <w:p w:rsidR="00981F58" w:rsidRDefault="00981F58">
                        <w:pPr>
                          <w:pStyle w:val="Bibliography"/>
                          <w:rPr>
                            <w:rFonts w:eastAsiaTheme="minorEastAsia"/>
                            <w:noProof/>
                          </w:rPr>
                        </w:pPr>
                        <w:r>
                          <w:rPr>
                            <w:noProof/>
                          </w:rPr>
                          <w:t xml:space="preserve">A. Petcu, "A Class of Algorithms for Distributed Constraint Optimization: Volume 194 Frontiers in Artificial Intelligence and Applications (Dissertations in Artificial Intelligence)", IOS Press, 2009.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[26] </w:t>
                        </w:r>
                      </w:p>
                    </w:tc>
                    <w:tc>
                      <w:tcPr>
                        <w:tcW w:w="0" w:type="auto"/>
                        <w:hideMark/>
                      </w:tcPr>
                      <w:p w:rsidR="00981F58" w:rsidRDefault="00981F58">
                        <w:pPr>
                          <w:pStyle w:val="Bibliography"/>
                          <w:rPr>
                            <w:rFonts w:eastAsiaTheme="minorEastAsia"/>
                            <w:noProof/>
                          </w:rPr>
                        </w:pPr>
                        <w:r>
                          <w:rPr>
                            <w:noProof/>
                          </w:rPr>
                          <w:t xml:space="preserve">K. Hirayama and M. Yokoo. Distributed partial constraint satisfaction problem. In G. Smolka, editor, Principles and Practice of Constraint Programming (CP-97), volume 1330 of Lecture Notes in Computer Science, pages 222-236. Springer-Verlag, 1997..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[27] </w:t>
                        </w:r>
                      </w:p>
                    </w:tc>
                    <w:tc>
                      <w:tcPr>
                        <w:tcW w:w="0" w:type="auto"/>
                        <w:hideMark/>
                      </w:tcPr>
                      <w:p w:rsidR="00981F58" w:rsidRDefault="00981F58">
                        <w:pPr>
                          <w:pStyle w:val="Bibliography"/>
                          <w:rPr>
                            <w:rFonts w:eastAsiaTheme="minorEastAsia"/>
                            <w:noProof/>
                          </w:rPr>
                        </w:pPr>
                        <w:r>
                          <w:rPr>
                            <w:noProof/>
                          </w:rPr>
                          <w:t xml:space="preserve">M. Lemaitre and G. Verfaillie, "An incomplete method for solving distributed valued constraint satisfaction problems." In Proceedings of the AAAI Workshop on Constraints and Agents, 1997..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[28] </w:t>
                        </w:r>
                      </w:p>
                    </w:tc>
                    <w:tc>
                      <w:tcPr>
                        <w:tcW w:w="0" w:type="auto"/>
                        <w:hideMark/>
                      </w:tcPr>
                      <w:p w:rsidR="00981F58" w:rsidRDefault="00981F58">
                        <w:pPr>
                          <w:pStyle w:val="Bibliography"/>
                          <w:rPr>
                            <w:rFonts w:eastAsiaTheme="minorEastAsia"/>
                            <w:noProof/>
                          </w:rPr>
                        </w:pPr>
                        <w:r>
                          <w:rPr>
                            <w:noProof/>
                          </w:rPr>
                          <w:t xml:space="preserve">M. Yokoo and E. H. Durfee. Distributed constraint optimization as a formal model of partially adversarial cooperation. Technical Report CSE-TR-101-91, University of Michigan, Ann Arbor, MI 48109, 1991..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lastRenderedPageBreak/>
                          <w:t xml:space="preserve">[29] </w:t>
                        </w:r>
                      </w:p>
                    </w:tc>
                    <w:tc>
                      <w:tcPr>
                        <w:tcW w:w="0" w:type="auto"/>
                        <w:hideMark/>
                      </w:tcPr>
                      <w:p w:rsidR="00981F58" w:rsidRDefault="00981F58">
                        <w:pPr>
                          <w:pStyle w:val="Bibliography"/>
                          <w:rPr>
                            <w:rFonts w:eastAsiaTheme="minorEastAsia"/>
                            <w:noProof/>
                          </w:rPr>
                        </w:pPr>
                        <w:r>
                          <w:rPr>
                            <w:noProof/>
                          </w:rPr>
                          <w:t xml:space="preserve">P.J. Modi, W.-M. Shen, M. Tambe, and M.Yokoo, "An asynchronous complete method for distributed constraint optimization", In Proceedings of the Second International Joint Conference on Autonomous Agent and Multiagent Systems(AAMAS-03), Australia 2003..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[30] </w:t>
                        </w:r>
                      </w:p>
                    </w:tc>
                    <w:tc>
                      <w:tcPr>
                        <w:tcW w:w="0" w:type="auto"/>
                        <w:hideMark/>
                      </w:tcPr>
                      <w:p w:rsidR="00981F58" w:rsidRDefault="00981F58">
                        <w:pPr>
                          <w:pStyle w:val="Bibliography"/>
                          <w:rPr>
                            <w:rFonts w:eastAsiaTheme="minorEastAsia"/>
                            <w:noProof/>
                          </w:rPr>
                        </w:pPr>
                        <w:r>
                          <w:rPr>
                            <w:noProof/>
                          </w:rPr>
                          <w:t xml:space="preserve">"M. Yokoo, E. Durfee, T. Ishida and K. Kuwabara, "Distributed Constraint Satisfaction Problem: Formalization and Algorithms". IEEE Transactions on Knowledge and Data Engineering, VOL. 10, NO. 5, Sep-Oct 1998".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[31] </w:t>
                        </w:r>
                      </w:p>
                    </w:tc>
                    <w:tc>
                      <w:tcPr>
                        <w:tcW w:w="0" w:type="auto"/>
                        <w:hideMark/>
                      </w:tcPr>
                      <w:p w:rsidR="00981F58" w:rsidRDefault="00981F58">
                        <w:pPr>
                          <w:pStyle w:val="Bibliography"/>
                          <w:rPr>
                            <w:rFonts w:eastAsiaTheme="minorEastAsia"/>
                            <w:noProof/>
                          </w:rPr>
                        </w:pPr>
                        <w:r>
                          <w:rPr>
                            <w:noProof/>
                          </w:rPr>
                          <w:t xml:space="preserve">D. Waltz, Understanding line drawings of scenes with shadows. In Winston, P., editor, The Psychology of Computer Vision, pages 19-91. McGraw-Hill, 1975..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[32] </w:t>
                        </w:r>
                      </w:p>
                    </w:tc>
                    <w:tc>
                      <w:tcPr>
                        <w:tcW w:w="0" w:type="auto"/>
                        <w:hideMark/>
                      </w:tcPr>
                      <w:p w:rsidR="00981F58" w:rsidRDefault="00981F58">
                        <w:pPr>
                          <w:pStyle w:val="Bibliography"/>
                          <w:rPr>
                            <w:rFonts w:eastAsiaTheme="minorEastAsia"/>
                            <w:noProof/>
                          </w:rPr>
                        </w:pPr>
                        <w:r>
                          <w:rPr>
                            <w:noProof/>
                          </w:rPr>
                          <w:t xml:space="preserve">J.M.Vidal, "Fundamentals of Multiagent Systems with NetLogo Examples", Unpublished, 2009 (http://www.multiagent.com).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[33] </w:t>
                        </w:r>
                      </w:p>
                    </w:tc>
                    <w:tc>
                      <w:tcPr>
                        <w:tcW w:w="0" w:type="auto"/>
                        <w:hideMark/>
                      </w:tcPr>
                      <w:p w:rsidR="00981F58" w:rsidRDefault="00981F58">
                        <w:pPr>
                          <w:pStyle w:val="Bibliography"/>
                          <w:rPr>
                            <w:rFonts w:eastAsiaTheme="minorEastAsia"/>
                            <w:noProof/>
                          </w:rPr>
                        </w:pPr>
                        <w:r>
                          <w:rPr>
                            <w:noProof/>
                          </w:rPr>
                          <w:t xml:space="preserve">G. Weiss, "Multiagent systems. A modern approach to Distributed Artificial Intelligence.", Cambridge University, MIT Press, 1999..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[34] </w:t>
                        </w:r>
                      </w:p>
                    </w:tc>
                    <w:tc>
                      <w:tcPr>
                        <w:tcW w:w="0" w:type="auto"/>
                        <w:hideMark/>
                      </w:tcPr>
                      <w:p w:rsidR="00981F58" w:rsidRDefault="00981F58">
                        <w:pPr>
                          <w:pStyle w:val="Bibliography"/>
                          <w:rPr>
                            <w:rFonts w:eastAsiaTheme="minorEastAsia"/>
                            <w:noProof/>
                          </w:rPr>
                        </w:pPr>
                        <w:r>
                          <w:rPr>
                            <w:noProof/>
                          </w:rPr>
                          <w:t xml:space="preserve">“Foundation for Intelligent Physical Agents: FIPA 97 Specfication. Part 2, Agent Communication Language”, (1997)..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[35] </w:t>
                        </w:r>
                      </w:p>
                    </w:tc>
                    <w:tc>
                      <w:tcPr>
                        <w:tcW w:w="0" w:type="auto"/>
                        <w:hideMark/>
                      </w:tcPr>
                      <w:p w:rsidR="00981F58" w:rsidRDefault="00981F58">
                        <w:pPr>
                          <w:pStyle w:val="Bibliography"/>
                          <w:rPr>
                            <w:rFonts w:eastAsiaTheme="minorEastAsia"/>
                            <w:noProof/>
                          </w:rPr>
                        </w:pPr>
                        <w:r>
                          <w:rPr>
                            <w:noProof/>
                          </w:rPr>
                          <w:t xml:space="preserve">M. R. Garey, and D. S. Johnson, "Computers and Interactability: A Guide to the Theory of NP-Completeness" Freeman and Co. 1979.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[36] </w:t>
                        </w:r>
                      </w:p>
                    </w:tc>
                    <w:tc>
                      <w:tcPr>
                        <w:tcW w:w="0" w:type="auto"/>
                        <w:hideMark/>
                      </w:tcPr>
                      <w:p w:rsidR="00981F58" w:rsidRDefault="00981F58">
                        <w:pPr>
                          <w:pStyle w:val="Bibliography"/>
                          <w:rPr>
                            <w:rFonts w:eastAsiaTheme="minorEastAsia"/>
                            <w:noProof/>
                          </w:rPr>
                        </w:pPr>
                        <w:r>
                          <w:rPr>
                            <w:noProof/>
                          </w:rPr>
                          <w:t xml:space="preserve">M. Lemaitre and G. Verfaillie. An incomplete method for slving distributed valued constraint satisfaction problems. In Proceedings of the AAAI Workshop on Constraints and Agents, 1997..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[37] </w:t>
                        </w:r>
                      </w:p>
                    </w:tc>
                    <w:tc>
                      <w:tcPr>
                        <w:tcW w:w="0" w:type="auto"/>
                        <w:hideMark/>
                      </w:tcPr>
                      <w:p w:rsidR="00981F58" w:rsidRDefault="00981F58">
                        <w:pPr>
                          <w:pStyle w:val="Bibliography"/>
                          <w:rPr>
                            <w:rFonts w:eastAsiaTheme="minorEastAsia"/>
                            <w:noProof/>
                          </w:rPr>
                        </w:pPr>
                        <w:r>
                          <w:rPr>
                            <w:noProof/>
                          </w:rPr>
                          <w:t xml:space="preserve">P. J. Modi, W.-M. Shen, M. Tambe, and M. Yokoo. An asynchronous complete method for distributed constraint optimization. In Proceedings of the Second International Joint Conference on Autonomous Agent and Multiagent Systems, Melbourne, Austraalia, 2003.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[38] </w:t>
                        </w:r>
                      </w:p>
                    </w:tc>
                    <w:tc>
                      <w:tcPr>
                        <w:tcW w:w="0" w:type="auto"/>
                        <w:hideMark/>
                      </w:tcPr>
                      <w:p w:rsidR="00981F58" w:rsidRDefault="00981F58">
                        <w:pPr>
                          <w:pStyle w:val="Bibliography"/>
                          <w:rPr>
                            <w:rFonts w:eastAsiaTheme="minorEastAsia"/>
                            <w:noProof/>
                          </w:rPr>
                        </w:pPr>
                        <w:r>
                          <w:rPr>
                            <w:noProof/>
                          </w:rPr>
                          <w:t xml:space="preserve">B. Horling, R. Mailler, and V. Lesser. Farm: A Scalable Environment for Multi-Agent Development and Evaluation. Proceedings of the 2nd International Workshop on Software Engineering for Large-Scale Multi-Agent Systems-SELMAS 2003, pages 171-177, May 2003.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[39] </w:t>
                        </w:r>
                      </w:p>
                    </w:tc>
                    <w:tc>
                      <w:tcPr>
                        <w:tcW w:w="0" w:type="auto"/>
                        <w:hideMark/>
                      </w:tcPr>
                      <w:p w:rsidR="00981F58" w:rsidRDefault="00981F58">
                        <w:pPr>
                          <w:pStyle w:val="Bibliography"/>
                          <w:rPr>
                            <w:rFonts w:eastAsiaTheme="minorEastAsia"/>
                            <w:noProof/>
                          </w:rPr>
                        </w:pPr>
                        <w:r>
                          <w:rPr>
                            <w:noProof/>
                          </w:rPr>
                          <w:t xml:space="preserve">K.Hirayama and M.Yokoo, "Distributed partial constraint satisfaction problem." In G. Smolka, editor, Principles and Practice of Constraint Programming(CP-97), volume 1330 of Lecture Notesin Computer Science, pages 222-236. Springer-Verlag, 1997.. </w:t>
                        </w:r>
                      </w:p>
                    </w:tc>
                  </w:tr>
                  <w:tr w:rsidR="00981F58">
                    <w:trPr>
                      <w:divId w:val="573197172"/>
                      <w:tblCellSpacing w:w="15" w:type="dxa"/>
                    </w:trPr>
                    <w:tc>
                      <w:tcPr>
                        <w:tcW w:w="50" w:type="pct"/>
                        <w:hideMark/>
                      </w:tcPr>
                      <w:p w:rsidR="00981F58" w:rsidRDefault="00981F58">
                        <w:pPr>
                          <w:pStyle w:val="Bibliography"/>
                          <w:rPr>
                            <w:rFonts w:eastAsiaTheme="minorEastAsia"/>
                            <w:noProof/>
                          </w:rPr>
                        </w:pPr>
                        <w:r>
                          <w:rPr>
                            <w:noProof/>
                          </w:rPr>
                          <w:t xml:space="preserve">[40] </w:t>
                        </w:r>
                      </w:p>
                    </w:tc>
                    <w:tc>
                      <w:tcPr>
                        <w:tcW w:w="0" w:type="auto"/>
                        <w:hideMark/>
                      </w:tcPr>
                      <w:p w:rsidR="00981F58" w:rsidRDefault="00981F58">
                        <w:pPr>
                          <w:pStyle w:val="Bibliography"/>
                          <w:rPr>
                            <w:rFonts w:eastAsiaTheme="minorEastAsia"/>
                            <w:noProof/>
                          </w:rPr>
                        </w:pPr>
                        <w:r>
                          <w:rPr>
                            <w:noProof/>
                          </w:rPr>
                          <w:t xml:space="preserve">M. Yokoo and E. H. Durfee. Distributed constraint optimiza-tion as a formal model of partially adversarial cooperation. Technical Report CSE-TR-101-91, University of Michigan, Ann Arbor, MI 48109, 1991.. </w:t>
                        </w:r>
                      </w:p>
                    </w:tc>
                  </w:tr>
                </w:tbl>
                <w:p w:rsidR="00981F58" w:rsidRDefault="00981F58">
                  <w:pPr>
                    <w:divId w:val="573197172"/>
                    <w:rPr>
                      <w:rFonts w:eastAsia="Times New Roman"/>
                      <w:noProof/>
                    </w:rPr>
                  </w:pPr>
                </w:p>
                <w:p w:rsidR="006614B4" w:rsidRDefault="006614B4" w:rsidP="00014E4F">
                  <w:pPr>
                    <w:rPr>
                      <w:ins w:id="2677" w:author="Iman Zabet" w:date="2012-05-01T15:52:00Z"/>
                    </w:rPr>
                  </w:pPr>
                  <w:r>
                    <w:rPr>
                      <w:b/>
                      <w:bCs/>
                      <w:noProof/>
                    </w:rPr>
                    <w:fldChar w:fldCharType="end"/>
                  </w:r>
                </w:p>
              </w:sdtContent>
            </w:sdt>
          </w:sdtContent>
        </w:sdt>
        <w:p w:rsidR="006614B4" w:rsidRDefault="006614B4" w:rsidP="006614B4">
          <w:pPr>
            <w:rPr>
              <w:ins w:id="2678" w:author="Iman Zabet" w:date="2012-05-01T15:50:00Z"/>
            </w:rPr>
          </w:pPr>
        </w:p>
        <w:p w:rsidR="00774123" w:rsidRDefault="00774123" w:rsidP="000F5A23"/>
        <w:p w:rsidR="00774123" w:rsidRDefault="00774123" w:rsidP="000F5A23"/>
        <w:p w:rsidR="00774123" w:rsidRDefault="00774123" w:rsidP="000F5A23"/>
        <w:p w:rsidR="00774123" w:rsidRDefault="00774123" w:rsidP="000F5A23"/>
        <w:p w:rsidR="00774123" w:rsidRDefault="00774123" w:rsidP="000F5A23"/>
        <w:p w:rsidR="00774123" w:rsidRDefault="00774123" w:rsidP="000F5A23"/>
        <w:p w:rsidR="00774123" w:rsidRDefault="00774123" w:rsidP="000F5A23"/>
        <w:p w:rsidR="00774123" w:rsidRDefault="00774123" w:rsidP="000F5A23"/>
        <w:p w:rsidR="00774123" w:rsidRDefault="00774123" w:rsidP="000F5A23"/>
        <w:p w:rsidR="00774123" w:rsidRDefault="00774123" w:rsidP="000F5A23"/>
        <w:p w:rsidR="00774123" w:rsidRDefault="00774123" w:rsidP="000F5A23"/>
        <w:p w:rsidR="00CF77B8" w:rsidRDefault="002C5E12" w:rsidP="000F5A23"/>
        <w:customXmlDelRangeStart w:id="2679" w:author="Iman Zabet" w:date="2012-05-01T15:49:00Z"/>
      </w:sdtContent>
    </w:sdt>
    <w:customXmlDelRangeEnd w:id="2679"/>
    <w:p w:rsidR="00CF77B8" w:rsidRDefault="00CF77B8" w:rsidP="00CF77B8">
      <w:pPr>
        <w:pStyle w:val="Heading1"/>
        <w:tabs>
          <w:tab w:val="clear" w:pos="576"/>
        </w:tabs>
        <w:ind w:left="720" w:hanging="360"/>
      </w:pPr>
      <w:r>
        <w:t>Appendix</w:t>
      </w:r>
    </w:p>
    <w:p w:rsidR="00E06907" w:rsidRDefault="00E06907" w:rsidP="00E06907"/>
    <w:p w:rsidR="00024B38" w:rsidRDefault="00024B38" w:rsidP="00E06907">
      <w:r>
        <w:rPr>
          <w:noProof/>
        </w:rPr>
        <w:lastRenderedPageBreak/>
        <w:drawing>
          <wp:inline distT="0" distB="0" distL="0" distR="0">
            <wp:extent cx="12211050" cy="706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 tasks, 4 machines, R=1,2.bmp"/>
                    <pic:cNvPicPr/>
                  </pic:nvPicPr>
                  <pic:blipFill>
                    <a:blip r:embed="rId64">
                      <a:extLst>
                        <a:ext uri="{28A0092B-C50C-407E-A947-70E740481C1C}">
                          <a14:useLocalDpi xmlns:a14="http://schemas.microsoft.com/office/drawing/2010/main" val="0"/>
                        </a:ext>
                      </a:extLst>
                    </a:blip>
                    <a:stretch>
                      <a:fillRect/>
                    </a:stretch>
                  </pic:blipFill>
                  <pic:spPr>
                    <a:xfrm>
                      <a:off x="0" y="0"/>
                      <a:ext cx="12211050" cy="7067550"/>
                    </a:xfrm>
                    <a:prstGeom prst="rect">
                      <a:avLst/>
                    </a:prstGeom>
                  </pic:spPr>
                </pic:pic>
              </a:graphicData>
            </a:graphic>
          </wp:inline>
        </w:drawing>
      </w:r>
    </w:p>
    <w:p w:rsidR="00024B38" w:rsidRDefault="00024B38" w:rsidP="00E06907"/>
    <w:p w:rsidR="00024B38" w:rsidRDefault="00024B38" w:rsidP="00E06907">
      <w:r>
        <w:rPr>
          <w:noProof/>
        </w:rPr>
        <w:lastRenderedPageBreak/>
        <w:drawing>
          <wp:inline distT="0" distB="0" distL="0" distR="0">
            <wp:extent cx="12211050" cy="762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 tasks, 4 machines, R=1,4.bmp"/>
                    <pic:cNvPicPr/>
                  </pic:nvPicPr>
                  <pic:blipFill>
                    <a:blip r:embed="rId65">
                      <a:extLst>
                        <a:ext uri="{28A0092B-C50C-407E-A947-70E740481C1C}">
                          <a14:useLocalDpi xmlns:a14="http://schemas.microsoft.com/office/drawing/2010/main" val="0"/>
                        </a:ext>
                      </a:extLst>
                    </a:blip>
                    <a:stretch>
                      <a:fillRect/>
                    </a:stretch>
                  </pic:blipFill>
                  <pic:spPr>
                    <a:xfrm>
                      <a:off x="0" y="0"/>
                      <a:ext cx="12211050" cy="7620000"/>
                    </a:xfrm>
                    <a:prstGeom prst="rect">
                      <a:avLst/>
                    </a:prstGeom>
                  </pic:spPr>
                </pic:pic>
              </a:graphicData>
            </a:graphic>
          </wp:inline>
        </w:drawing>
      </w:r>
    </w:p>
    <w:p w:rsidR="00024B38" w:rsidRDefault="00024B38" w:rsidP="00E06907"/>
    <w:p w:rsidR="00024B38" w:rsidRDefault="00024B38" w:rsidP="00E06907">
      <w:r>
        <w:rPr>
          <w:noProof/>
        </w:rPr>
        <w:lastRenderedPageBreak/>
        <w:drawing>
          <wp:inline distT="0" distB="0" distL="0" distR="0">
            <wp:extent cx="12201525" cy="70580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 tasks, 4 machines, R=1.bmp"/>
                    <pic:cNvPicPr/>
                  </pic:nvPicPr>
                  <pic:blipFill>
                    <a:blip r:embed="rId66">
                      <a:extLst>
                        <a:ext uri="{28A0092B-C50C-407E-A947-70E740481C1C}">
                          <a14:useLocalDpi xmlns:a14="http://schemas.microsoft.com/office/drawing/2010/main" val="0"/>
                        </a:ext>
                      </a:extLst>
                    </a:blip>
                    <a:stretch>
                      <a:fillRect/>
                    </a:stretch>
                  </pic:blipFill>
                  <pic:spPr>
                    <a:xfrm>
                      <a:off x="0" y="0"/>
                      <a:ext cx="12201525" cy="7058025"/>
                    </a:xfrm>
                    <a:prstGeom prst="rect">
                      <a:avLst/>
                    </a:prstGeom>
                  </pic:spPr>
                </pic:pic>
              </a:graphicData>
            </a:graphic>
          </wp:inline>
        </w:drawing>
      </w:r>
    </w:p>
    <w:p w:rsidR="00024B38" w:rsidRDefault="00024B38" w:rsidP="00E06907"/>
    <w:p w:rsidR="00024B38" w:rsidRDefault="00024B38" w:rsidP="00E06907">
      <w:r>
        <w:rPr>
          <w:noProof/>
        </w:rPr>
        <w:lastRenderedPageBreak/>
        <w:drawing>
          <wp:inline distT="0" distB="0" distL="0" distR="0">
            <wp:extent cx="12230100" cy="7058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 tasks, 1 machine, nooverlap.bmp"/>
                    <pic:cNvPicPr/>
                  </pic:nvPicPr>
                  <pic:blipFill>
                    <a:blip r:embed="rId67">
                      <a:extLst>
                        <a:ext uri="{28A0092B-C50C-407E-A947-70E740481C1C}">
                          <a14:useLocalDpi xmlns:a14="http://schemas.microsoft.com/office/drawing/2010/main" val="0"/>
                        </a:ext>
                      </a:extLst>
                    </a:blip>
                    <a:stretch>
                      <a:fillRect/>
                    </a:stretch>
                  </pic:blipFill>
                  <pic:spPr>
                    <a:xfrm>
                      <a:off x="0" y="0"/>
                      <a:ext cx="12230100" cy="7058025"/>
                    </a:xfrm>
                    <a:prstGeom prst="rect">
                      <a:avLst/>
                    </a:prstGeom>
                  </pic:spPr>
                </pic:pic>
              </a:graphicData>
            </a:graphic>
          </wp:inline>
        </w:drawing>
      </w:r>
    </w:p>
    <w:p w:rsidR="00024B38" w:rsidRPr="00E06907" w:rsidRDefault="00024B38" w:rsidP="00E06907"/>
    <w:sectPr w:rsidR="00024B38" w:rsidRPr="00E06907" w:rsidSect="00A24E7B">
      <w:type w:val="continuous"/>
      <w:pgSz w:w="11907" w:h="16839" w:code="9"/>
      <w:pgMar w:top="1080" w:right="893" w:bottom="1440" w:left="893" w:header="720" w:footer="720" w:gutter="0"/>
      <w:cols w:space="360"/>
      <w:rtlGutter/>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Zabet" w:date="2012-05-13T21:53:00Z" w:initials="Z">
    <w:p w:rsidR="00AF4B0A" w:rsidRDefault="00AF4B0A">
      <w:pPr>
        <w:pStyle w:val="CommentText"/>
      </w:pPr>
      <w:r>
        <w:rPr>
          <w:rStyle w:val="CommentReference"/>
        </w:rPr>
        <w:annotationRef/>
      </w:r>
    </w:p>
    <w:p w:rsidR="00AF4B0A" w:rsidRDefault="00AF4B0A">
      <w:pPr>
        <w:pStyle w:val="CommentText"/>
      </w:pPr>
      <w:r w:rsidRPr="00D936E3">
        <w:rPr>
          <w:highlight w:val="yellow"/>
        </w:rPr>
        <w:t>IZ: Please revise it with latest stats and information</w:t>
      </w:r>
    </w:p>
  </w:comment>
  <w:comment w:id="11" w:author="Iman Zabet" w:date="2012-05-13T21:53:00Z" w:initials="Z">
    <w:p w:rsidR="00AF4B0A" w:rsidRDefault="00AF4B0A">
      <w:pPr>
        <w:pStyle w:val="CommentText"/>
      </w:pPr>
      <w:r>
        <w:rPr>
          <w:rStyle w:val="CommentReference"/>
        </w:rPr>
        <w:annotationRef/>
      </w:r>
    </w:p>
    <w:p w:rsidR="00AF4B0A" w:rsidRDefault="00AF4B0A" w:rsidP="008A2AC5">
      <w:pPr>
        <w:pStyle w:val="CommentText"/>
      </w:pPr>
      <w:r w:rsidRPr="006C3F45">
        <w:rPr>
          <w:highlight w:val="yellow"/>
        </w:rPr>
        <w:t>Note:</w:t>
      </w:r>
    </w:p>
    <w:p w:rsidR="00AF4B0A" w:rsidRPr="000B3595" w:rsidRDefault="00AF4B0A" w:rsidP="008A2AC5">
      <w:pPr>
        <w:pStyle w:val="CommentText"/>
        <w:rPr>
          <w:highlight w:val="yellow"/>
        </w:rPr>
      </w:pPr>
      <w:r w:rsidRPr="000B3595">
        <w:rPr>
          <w:highlight w:val="yellow"/>
        </w:rPr>
        <w:t>I would tell that, this formulation originally proposed by Kim and Park that I have not accessed to their article when I wrote it, and later I received from you.</w:t>
      </w:r>
    </w:p>
    <w:p w:rsidR="00AF4B0A" w:rsidRPr="000B3595" w:rsidRDefault="00AF4B0A" w:rsidP="008A2AC5">
      <w:pPr>
        <w:pStyle w:val="CommentText"/>
        <w:rPr>
          <w:highlight w:val="yellow"/>
        </w:rPr>
      </w:pPr>
      <w:r w:rsidRPr="000B3595">
        <w:rPr>
          <w:highlight w:val="yellow"/>
        </w:rPr>
        <w:t xml:space="preserve">I found [21] article for </w:t>
      </w:r>
      <w:proofErr w:type="spellStart"/>
      <w:r w:rsidRPr="000B3595">
        <w:rPr>
          <w:highlight w:val="yellow"/>
        </w:rPr>
        <w:t>Sammarra</w:t>
      </w:r>
      <w:proofErr w:type="spellEnd"/>
      <w:r w:rsidRPr="000B3595">
        <w:rPr>
          <w:highlight w:val="yellow"/>
        </w:rPr>
        <w:t xml:space="preserve"> et al. that they used Kim and Park formulation and unfortunately their descriptions are incomplete or somehow incorrect.</w:t>
      </w:r>
    </w:p>
    <w:p w:rsidR="00AF4B0A" w:rsidRDefault="00AF4B0A" w:rsidP="008A2AC5">
      <w:pPr>
        <w:pStyle w:val="CommentText"/>
      </w:pPr>
      <w:r w:rsidRPr="000B3595">
        <w:rPr>
          <w:highlight w:val="yellow"/>
        </w:rPr>
        <w:t xml:space="preserve">I </w:t>
      </w:r>
      <w:r>
        <w:rPr>
          <w:highlight w:val="yellow"/>
        </w:rPr>
        <w:t xml:space="preserve">re-check it and </w:t>
      </w:r>
      <w:r w:rsidRPr="000B3595">
        <w:rPr>
          <w:highlight w:val="yellow"/>
        </w:rPr>
        <w:t>try to describe it more from original one.</w:t>
      </w:r>
    </w:p>
  </w:comment>
  <w:comment w:id="14" w:author="Zabet" w:date="2012-05-13T21:53:00Z" w:initials="Z">
    <w:p w:rsidR="00AF4B0A" w:rsidRDefault="00AF4B0A">
      <w:pPr>
        <w:pStyle w:val="CommentText"/>
      </w:pPr>
      <w:r>
        <w:rPr>
          <w:rStyle w:val="CommentReference"/>
        </w:rPr>
        <w:annotationRef/>
      </w:r>
    </w:p>
    <w:p w:rsidR="00AF4B0A" w:rsidRDefault="00AF4B0A">
      <w:pPr>
        <w:pStyle w:val="CommentText"/>
      </w:pPr>
      <w:r w:rsidRPr="0065546E">
        <w:rPr>
          <w:highlight w:val="yellow"/>
        </w:rPr>
        <w:t xml:space="preserve">This description is from Kim and Park formulation </w:t>
      </w:r>
      <w:sdt>
        <w:sdtPr>
          <w:rPr>
            <w:highlight w:val="yellow"/>
          </w:rPr>
          <w:id w:val="-1838065649"/>
          <w:citation/>
        </w:sdtPr>
        <w:sdtEndPr/>
        <w:sdtContent>
          <w:r w:rsidRPr="0065546E">
            <w:rPr>
              <w:highlight w:val="yellow"/>
            </w:rPr>
            <w:fldChar w:fldCharType="begin"/>
          </w:r>
          <w:r w:rsidRPr="0065546E">
            <w:rPr>
              <w:highlight w:val="yellow"/>
            </w:rPr>
            <w:instrText xml:space="preserve"> CITATION KHK \l 1033 </w:instrText>
          </w:r>
          <w:r w:rsidRPr="0065546E">
            <w:rPr>
              <w:highlight w:val="yellow"/>
            </w:rPr>
            <w:fldChar w:fldCharType="separate"/>
          </w:r>
          <w:r w:rsidRPr="000B7AD1">
            <w:rPr>
              <w:noProof/>
              <w:highlight w:val="yellow"/>
            </w:rPr>
            <w:t>[</w:t>
          </w:r>
          <w:hyperlink w:anchor="KHK" w:history="1">
            <w:r w:rsidRPr="000B7AD1">
              <w:rPr>
                <w:noProof/>
                <w:highlight w:val="yellow"/>
              </w:rPr>
              <w:t>6</w:t>
            </w:r>
          </w:hyperlink>
          <w:r w:rsidRPr="000B7AD1">
            <w:rPr>
              <w:noProof/>
              <w:highlight w:val="yellow"/>
            </w:rPr>
            <w:t>]</w:t>
          </w:r>
          <w:r w:rsidRPr="0065546E">
            <w:rPr>
              <w:highlight w:val="yellow"/>
            </w:rPr>
            <w:fldChar w:fldCharType="end"/>
          </w:r>
        </w:sdtContent>
      </w:sdt>
    </w:p>
  </w:comment>
  <w:comment w:id="39" w:author="Zabet" w:date="2012-05-13T21:53:00Z" w:initials="Z">
    <w:p w:rsidR="00AF4B0A" w:rsidRDefault="00AF4B0A">
      <w:pPr>
        <w:pStyle w:val="CommentText"/>
      </w:pPr>
      <w:r>
        <w:rPr>
          <w:rStyle w:val="CommentReference"/>
        </w:rPr>
        <w:annotationRef/>
      </w:r>
    </w:p>
    <w:p w:rsidR="00AF4B0A" w:rsidRPr="00435684" w:rsidRDefault="00AF4B0A">
      <w:pPr>
        <w:pStyle w:val="CommentText"/>
        <w:rPr>
          <w:highlight w:val="yellow"/>
        </w:rPr>
      </w:pPr>
      <w:r w:rsidRPr="00435684">
        <w:rPr>
          <w:highlight w:val="yellow"/>
        </w:rPr>
        <w:t>Note:</w:t>
      </w:r>
    </w:p>
    <w:p w:rsidR="00AF4B0A" w:rsidRDefault="00AF4B0A" w:rsidP="006829D3">
      <w:pPr>
        <w:pStyle w:val="CommentText"/>
        <w:rPr>
          <w:highlight w:val="yellow"/>
        </w:rPr>
      </w:pPr>
      <w:r w:rsidRPr="00435684">
        <w:rPr>
          <w:highlight w:val="yellow"/>
        </w:rPr>
        <w:t>I would not like this plan for QCSP</w:t>
      </w:r>
      <w:r>
        <w:rPr>
          <w:highlight w:val="yellow"/>
        </w:rPr>
        <w:t xml:space="preserve"> if you are agree with me</w:t>
      </w:r>
      <w:r w:rsidRPr="00435684">
        <w:rPr>
          <w:highlight w:val="yellow"/>
        </w:rPr>
        <w:t>. Because:</w:t>
      </w:r>
    </w:p>
    <w:p w:rsidR="00AF4B0A" w:rsidRDefault="00AF4B0A" w:rsidP="006829D3">
      <w:pPr>
        <w:pStyle w:val="CommentText"/>
        <w:rPr>
          <w:highlight w:val="yellow"/>
        </w:rPr>
      </w:pPr>
    </w:p>
    <w:p w:rsidR="00AF4B0A" w:rsidRPr="00435684" w:rsidRDefault="00AF4B0A" w:rsidP="00A717E2">
      <w:pPr>
        <w:pStyle w:val="CommentText"/>
        <w:numPr>
          <w:ilvl w:val="0"/>
          <w:numId w:val="22"/>
        </w:numPr>
        <w:rPr>
          <w:highlight w:val="yellow"/>
        </w:rPr>
      </w:pPr>
      <w:r w:rsidRPr="00435684">
        <w:rPr>
          <w:highlight w:val="yellow"/>
        </w:rPr>
        <w:t xml:space="preserve"> This plan consists of three main problems instead of just QCSP. The problems are:</w:t>
      </w:r>
    </w:p>
    <w:p w:rsidR="00AF4B0A" w:rsidRPr="00435684" w:rsidRDefault="00AF4B0A" w:rsidP="00A717E2">
      <w:pPr>
        <w:pStyle w:val="CommentText"/>
        <w:numPr>
          <w:ilvl w:val="1"/>
          <w:numId w:val="22"/>
        </w:numPr>
        <w:rPr>
          <w:highlight w:val="yellow"/>
        </w:rPr>
      </w:pPr>
      <w:r w:rsidRPr="00435684">
        <w:rPr>
          <w:highlight w:val="yellow"/>
        </w:rPr>
        <w:t>Stacking/ Storage allocation Problem</w:t>
      </w:r>
    </w:p>
    <w:p w:rsidR="00AF4B0A" w:rsidRPr="00435684" w:rsidRDefault="00AF4B0A" w:rsidP="00A717E2">
      <w:pPr>
        <w:pStyle w:val="CommentText"/>
        <w:numPr>
          <w:ilvl w:val="1"/>
          <w:numId w:val="22"/>
        </w:numPr>
        <w:rPr>
          <w:highlight w:val="yellow"/>
        </w:rPr>
      </w:pPr>
      <w:r w:rsidRPr="00435684">
        <w:rPr>
          <w:highlight w:val="yellow"/>
        </w:rPr>
        <w:t>AGV Scheduling problem</w:t>
      </w:r>
    </w:p>
    <w:p w:rsidR="00AF4B0A" w:rsidRDefault="00AF4B0A" w:rsidP="00A717E2">
      <w:pPr>
        <w:pStyle w:val="CommentText"/>
        <w:numPr>
          <w:ilvl w:val="1"/>
          <w:numId w:val="22"/>
        </w:numPr>
        <w:rPr>
          <w:highlight w:val="yellow"/>
        </w:rPr>
      </w:pPr>
      <w:r w:rsidRPr="00435684">
        <w:rPr>
          <w:highlight w:val="yellow"/>
        </w:rPr>
        <w:t>QCSP</w:t>
      </w:r>
    </w:p>
    <w:p w:rsidR="00AF4B0A" w:rsidRPr="00435684" w:rsidRDefault="00AF4B0A" w:rsidP="00404517">
      <w:pPr>
        <w:pStyle w:val="CommentText"/>
        <w:ind w:firstLine="0"/>
        <w:rPr>
          <w:highlight w:val="yellow"/>
        </w:rPr>
      </w:pPr>
    </w:p>
    <w:p w:rsidR="00AF4B0A" w:rsidRPr="001C5190" w:rsidRDefault="00AF4B0A" w:rsidP="00A717E2">
      <w:pPr>
        <w:pStyle w:val="CommentText"/>
        <w:numPr>
          <w:ilvl w:val="0"/>
          <w:numId w:val="22"/>
        </w:numPr>
        <w:rPr>
          <w:highlight w:val="yellow"/>
        </w:rPr>
      </w:pPr>
      <w:r w:rsidRPr="00435684">
        <w:rPr>
          <w:highlight w:val="yellow"/>
        </w:rPr>
        <w:t>This plan has many uncertainties and scheduling will not be occurred in the predicted time. Since we decrease the main three problems into only one. So, this scheduling will not be a precise scheduling in my opinion although their formulation is right and detailed.</w:t>
      </w:r>
    </w:p>
  </w:comment>
  <w:comment w:id="47" w:author="Iman Zabet" w:date="2012-05-13T21:53:00Z" w:initials="Z">
    <w:p w:rsidR="00AF4B0A" w:rsidRDefault="00AF4B0A">
      <w:pPr>
        <w:pStyle w:val="CommentText"/>
      </w:pPr>
      <w:r>
        <w:rPr>
          <w:rStyle w:val="CommentReference"/>
        </w:rPr>
        <w:annotationRef/>
      </w:r>
    </w:p>
    <w:p w:rsidR="00AF4B0A" w:rsidRDefault="00AF4B0A">
      <w:pPr>
        <w:pStyle w:val="CommentText"/>
        <w:rPr>
          <w:highlight w:val="yellow"/>
        </w:rPr>
      </w:pPr>
      <w:r w:rsidRPr="003D6B31">
        <w:rPr>
          <w:highlight w:val="yellow"/>
        </w:rPr>
        <w:t xml:space="preserve">Note: </w:t>
      </w:r>
    </w:p>
    <w:p w:rsidR="00AF4B0A" w:rsidRPr="003D6B31" w:rsidRDefault="00AF4B0A">
      <w:pPr>
        <w:pStyle w:val="CommentText"/>
        <w:rPr>
          <w:highlight w:val="yellow"/>
        </w:rPr>
      </w:pPr>
      <w:r w:rsidRPr="003D6B31">
        <w:rPr>
          <w:highlight w:val="yellow"/>
        </w:rPr>
        <w:t>The definition of task is quite different of my assumption either other QCSP literature.</w:t>
      </w:r>
    </w:p>
    <w:p w:rsidR="00AF4B0A" w:rsidRPr="003D6B31" w:rsidRDefault="00AF4B0A">
      <w:pPr>
        <w:pStyle w:val="CommentText"/>
        <w:rPr>
          <w:highlight w:val="yellow"/>
        </w:rPr>
      </w:pPr>
      <w:r w:rsidRPr="003D6B31">
        <w:rPr>
          <w:highlight w:val="yellow"/>
        </w:rPr>
        <w:t>Fortunately as far as I revise the formulation and constraints again, I found that we can use this definition also and will adapt of our definition in OPL.</w:t>
      </w:r>
    </w:p>
    <w:p w:rsidR="00AF4B0A" w:rsidRPr="003D6B31" w:rsidRDefault="00AF4B0A">
      <w:pPr>
        <w:pStyle w:val="CommentText"/>
        <w:rPr>
          <w:noProof/>
          <w:highlight w:val="yellow"/>
        </w:rPr>
      </w:pPr>
      <w:r w:rsidRPr="003D6B31">
        <w:rPr>
          <w:highlight w:val="yellow"/>
        </w:rPr>
        <w:t xml:space="preserve">This def. consider task is a set of group containers that adjacent to each other like as Fig. </w:t>
      </w:r>
      <w:r w:rsidRPr="003D6B31">
        <w:rPr>
          <w:highlight w:val="yellow"/>
        </w:rPr>
        <w:fldChar w:fldCharType="begin"/>
      </w:r>
      <w:r w:rsidRPr="003D6B31">
        <w:rPr>
          <w:highlight w:val="yellow"/>
        </w:rPr>
        <w:instrText xml:space="preserve"> SEQ Fig. \* ARABIC </w:instrText>
      </w:r>
      <w:r w:rsidRPr="003D6B31">
        <w:rPr>
          <w:highlight w:val="yellow"/>
        </w:rPr>
        <w:fldChar w:fldCharType="separate"/>
      </w:r>
      <w:r w:rsidRPr="003D6B31">
        <w:rPr>
          <w:noProof/>
          <w:highlight w:val="yellow"/>
        </w:rPr>
        <w:t>3</w:t>
      </w:r>
      <w:r w:rsidRPr="003D6B31">
        <w:rPr>
          <w:noProof/>
          <w:highlight w:val="yellow"/>
        </w:rPr>
        <w:fldChar w:fldCharType="end"/>
      </w:r>
      <w:r w:rsidRPr="003D6B31">
        <w:rPr>
          <w:noProof/>
          <w:highlight w:val="yellow"/>
        </w:rPr>
        <w:t>.</w:t>
      </w:r>
    </w:p>
    <w:p w:rsidR="00AF4B0A" w:rsidRDefault="00AF4B0A">
      <w:pPr>
        <w:pStyle w:val="CommentText"/>
      </w:pPr>
      <w:r w:rsidRPr="003D6B31">
        <w:rPr>
          <w:noProof/>
          <w:highlight w:val="yellow"/>
        </w:rPr>
        <w:t xml:space="preserve">If we consider that each "container hold" be a task (same as our def. in next section), </w:t>
      </w:r>
      <w:r w:rsidRPr="003D6B31">
        <w:rPr>
          <w:highlight w:val="yellow"/>
        </w:rPr>
        <w:t xml:space="preserve">and we define adjacent holds in </w:t>
      </w:r>
      <m:oMath>
        <m:r>
          <m:rPr>
            <m:sty m:val="p"/>
          </m:rPr>
          <w:rPr>
            <w:rFonts w:ascii="Cambria Math" w:hAnsi="Cambria Math"/>
            <w:highlight w:val="yellow"/>
          </w:rPr>
          <m:t>Φ</m:t>
        </m:r>
      </m:oMath>
      <w:r w:rsidRPr="003D6B31">
        <w:rPr>
          <w:highlight w:val="yellow"/>
        </w:rPr>
        <w:t xml:space="preserve"> and </w:t>
      </w:r>
      <m:oMath>
        <m:r>
          <m:rPr>
            <m:sty m:val="p"/>
          </m:rPr>
          <w:rPr>
            <w:rFonts w:ascii="Cambria Math" w:hAnsi="Cambria Math"/>
            <w:highlight w:val="yellow"/>
          </w:rPr>
          <m:t>Ψ</m:t>
        </m:r>
        <m:r>
          <m:rPr>
            <m:sty m:val="p"/>
          </m:rPr>
          <w:rPr>
            <w:rStyle w:val="CommentReference"/>
            <w:highlight w:val="yellow"/>
          </w:rPr>
          <w:annotationRef/>
        </m:r>
      </m:oMath>
      <w:r w:rsidRPr="003D6B31">
        <w:rPr>
          <w:highlight w:val="yellow"/>
        </w:rPr>
        <w:t xml:space="preserve"> sets, we will see that the number of tasks are increased and</w:t>
      </w:r>
      <w:r>
        <w:t xml:space="preserve"> </w:t>
      </w:r>
    </w:p>
  </w:comment>
  <w:comment w:id="73" w:author="Zabet" w:date="2012-05-13T21:53:00Z" w:initials="Z">
    <w:p w:rsidR="00AF4B0A" w:rsidRDefault="00AF4B0A">
      <w:pPr>
        <w:pStyle w:val="CommentText"/>
      </w:pPr>
      <w:r>
        <w:rPr>
          <w:rStyle w:val="CommentReference"/>
        </w:rPr>
        <w:annotationRef/>
      </w:r>
    </w:p>
    <w:p w:rsidR="00AF4B0A" w:rsidRDefault="00AF4B0A">
      <w:pPr>
        <w:pStyle w:val="CommentText"/>
      </w:pPr>
      <w:r w:rsidRPr="00342FFE">
        <w:rPr>
          <w:highlight w:val="yellow"/>
        </w:rPr>
        <w:t>My last opinion</w:t>
      </w:r>
    </w:p>
  </w:comment>
  <w:comment w:id="115" w:author="Zabet" w:date="2012-05-13T21:53:00Z" w:initials="Z">
    <w:p w:rsidR="00AF4B0A" w:rsidRDefault="00AF4B0A">
      <w:pPr>
        <w:pStyle w:val="CommentText"/>
      </w:pPr>
      <w:r>
        <w:rPr>
          <w:rStyle w:val="CommentReference"/>
        </w:rPr>
        <w:annotationRef/>
      </w:r>
    </w:p>
    <w:p w:rsidR="00AF4B0A" w:rsidRPr="006D3814" w:rsidRDefault="00AF4B0A">
      <w:pPr>
        <w:pStyle w:val="CommentText"/>
        <w:rPr>
          <w:highlight w:val="yellow"/>
        </w:rPr>
      </w:pPr>
      <w:r w:rsidRPr="006D3814">
        <w:rPr>
          <w:highlight w:val="yellow"/>
        </w:rPr>
        <w:t>RN: So, tasks 0 &amp; T Are done by multiple cranes?</w:t>
      </w:r>
    </w:p>
    <w:p w:rsidR="00AF4B0A" w:rsidRPr="006D3814" w:rsidRDefault="00AF4B0A">
      <w:pPr>
        <w:pStyle w:val="CommentText"/>
        <w:rPr>
          <w:highlight w:val="yellow"/>
        </w:rPr>
      </w:pPr>
    </w:p>
    <w:p w:rsidR="00AF4B0A" w:rsidRDefault="00AF4B0A">
      <w:pPr>
        <w:pStyle w:val="CommentText"/>
      </w:pPr>
      <w:r w:rsidRPr="006D3814">
        <w:rPr>
          <w:highlight w:val="yellow"/>
        </w:rPr>
        <w:t>IZ: added</w:t>
      </w:r>
    </w:p>
  </w:comment>
  <w:comment w:id="145" w:author="Zabet" w:date="2012-05-13T21:53:00Z" w:initials="Z">
    <w:p w:rsidR="00AF4B0A" w:rsidRDefault="00AF4B0A">
      <w:pPr>
        <w:pStyle w:val="CommentText"/>
      </w:pPr>
      <w:r>
        <w:rPr>
          <w:rStyle w:val="CommentReference"/>
        </w:rPr>
        <w:annotationRef/>
      </w:r>
    </w:p>
    <w:p w:rsidR="00AF4B0A" w:rsidRPr="00D359B9" w:rsidRDefault="00AF4B0A">
      <w:pPr>
        <w:pStyle w:val="CommentText"/>
        <w:rPr>
          <w:highlight w:val="yellow"/>
        </w:rPr>
      </w:pPr>
      <w:r w:rsidRPr="00D359B9">
        <w:rPr>
          <w:highlight w:val="yellow"/>
        </w:rPr>
        <w:t>RN: physical location?</w:t>
      </w:r>
    </w:p>
    <w:p w:rsidR="00AF4B0A" w:rsidRPr="00D359B9" w:rsidRDefault="00AF4B0A">
      <w:pPr>
        <w:pStyle w:val="CommentText"/>
        <w:rPr>
          <w:highlight w:val="yellow"/>
        </w:rPr>
      </w:pPr>
    </w:p>
    <w:p w:rsidR="00AF4B0A" w:rsidRPr="0012023F" w:rsidRDefault="00AF4B0A" w:rsidP="009F3E6F">
      <w:pPr>
        <w:pStyle w:val="CommentText"/>
        <w:rPr>
          <w:highlight w:val="yellow"/>
        </w:rPr>
      </w:pPr>
      <w:r w:rsidRPr="00D359B9">
        <w:rPr>
          <w:highlight w:val="yellow"/>
        </w:rPr>
        <w:t xml:space="preserve">IZ: </w:t>
      </w:r>
      <w:r>
        <w:rPr>
          <w:highlight w:val="yellow"/>
        </w:rPr>
        <w:t>No, this is the location expressed by ship bay number and mostly regarding to the position of the task on port.</w:t>
      </w:r>
    </w:p>
    <w:p w:rsidR="00AF4B0A" w:rsidRDefault="00AF4B0A" w:rsidP="009F3E6F">
      <w:pPr>
        <w:pStyle w:val="CommentText"/>
      </w:pPr>
      <w:r w:rsidRPr="0012023F">
        <w:rPr>
          <w:strike/>
          <w:highlight w:val="yellow"/>
        </w:rPr>
        <w:t>Yes I mean physical location on ship. Is there any location unless physical location?</w:t>
      </w:r>
    </w:p>
  </w:comment>
  <w:comment w:id="147" w:author="Zabet" w:date="2012-05-13T21:53:00Z" w:initials="Z">
    <w:p w:rsidR="00AF4B0A" w:rsidRDefault="00AF4B0A">
      <w:pPr>
        <w:pStyle w:val="CommentText"/>
      </w:pPr>
      <w:r>
        <w:rPr>
          <w:rStyle w:val="CommentReference"/>
        </w:rPr>
        <w:annotationRef/>
      </w:r>
    </w:p>
    <w:p w:rsidR="00AF4B0A" w:rsidRPr="004C56E5" w:rsidRDefault="00AF4B0A">
      <w:pPr>
        <w:pStyle w:val="CommentText"/>
        <w:rPr>
          <w:highlight w:val="yellow"/>
        </w:rPr>
      </w:pPr>
      <w:r w:rsidRPr="004C56E5">
        <w:rPr>
          <w:highlight w:val="yellow"/>
        </w:rPr>
        <w:t>RN: what do you mean when do you have such relationship?</w:t>
      </w:r>
    </w:p>
    <w:p w:rsidR="00AF4B0A" w:rsidRPr="004C56E5" w:rsidRDefault="00AF4B0A">
      <w:pPr>
        <w:pStyle w:val="CommentText"/>
        <w:rPr>
          <w:highlight w:val="yellow"/>
        </w:rPr>
      </w:pPr>
    </w:p>
    <w:p w:rsidR="00AF4B0A" w:rsidRPr="004C56E5" w:rsidRDefault="00AF4B0A" w:rsidP="008E41E0">
      <w:pPr>
        <w:pStyle w:val="CommentText"/>
        <w:rPr>
          <w:highlight w:val="yellow"/>
        </w:rPr>
      </w:pPr>
      <w:r w:rsidRPr="004C56E5">
        <w:rPr>
          <w:highlight w:val="yellow"/>
        </w:rPr>
        <w:t xml:space="preserve">IZ: this set </w:t>
      </w:r>
      <m:oMath>
        <m:r>
          <m:rPr>
            <m:sty m:val="p"/>
          </m:rPr>
          <w:rPr>
            <w:rFonts w:ascii="Cambria Math" w:hAnsi="Cambria Math"/>
            <w:highlight w:val="yellow"/>
          </w:rPr>
          <m:t>Φ</m:t>
        </m:r>
      </m:oMath>
      <w:r w:rsidRPr="004C56E5">
        <w:rPr>
          <w:highlight w:val="yellow"/>
        </w:rPr>
        <w:t xml:space="preserve"> is defined whether task i should be handled before task j or not. This is useful when we want to prioritize some tasks over some other tasks.</w:t>
      </w:r>
    </w:p>
    <w:p w:rsidR="00AF4B0A" w:rsidRDefault="00AF4B0A" w:rsidP="008E41E0">
      <w:pPr>
        <w:pStyle w:val="CommentText"/>
      </w:pPr>
    </w:p>
  </w:comment>
  <w:comment w:id="148" w:author="Zabet" w:date="2012-05-13T21:53:00Z" w:initials="Z">
    <w:p w:rsidR="00AF4B0A" w:rsidRDefault="00AF4B0A">
      <w:pPr>
        <w:pStyle w:val="CommentText"/>
      </w:pPr>
      <w:r>
        <w:rPr>
          <w:rStyle w:val="CommentReference"/>
        </w:rPr>
        <w:annotationRef/>
      </w:r>
    </w:p>
    <w:p w:rsidR="00AF4B0A" w:rsidRPr="00544581" w:rsidRDefault="00AF4B0A">
      <w:pPr>
        <w:pStyle w:val="CommentText"/>
        <w:rPr>
          <w:highlight w:val="yellow"/>
        </w:rPr>
      </w:pPr>
      <w:r w:rsidRPr="00544581">
        <w:rPr>
          <w:highlight w:val="yellow"/>
        </w:rPr>
        <w:t>RN: where is that the case?</w:t>
      </w:r>
    </w:p>
    <w:p w:rsidR="00AF4B0A" w:rsidRPr="00544581" w:rsidRDefault="00AF4B0A">
      <w:pPr>
        <w:pStyle w:val="CommentText"/>
        <w:rPr>
          <w:highlight w:val="yellow"/>
        </w:rPr>
      </w:pPr>
    </w:p>
    <w:p w:rsidR="00AF4B0A" w:rsidRDefault="00AF4B0A">
      <w:pPr>
        <w:pStyle w:val="CommentText"/>
      </w:pPr>
      <w:r w:rsidRPr="00544581">
        <w:rPr>
          <w:highlight w:val="yellow"/>
        </w:rPr>
        <w:t xml:space="preserve">IZ: On the other hand set </w:t>
      </w:r>
      <m:oMath>
        <m:r>
          <m:rPr>
            <m:sty m:val="p"/>
          </m:rPr>
          <w:rPr>
            <w:rFonts w:ascii="Cambria Math" w:hAnsi="Cambria Math"/>
            <w:highlight w:val="yellow"/>
          </w:rPr>
          <m:t>Ψ</m:t>
        </m:r>
        <m:r>
          <m:rPr>
            <m:sty m:val="p"/>
          </m:rPr>
          <w:rPr>
            <w:rStyle w:val="CommentReference"/>
            <w:highlight w:val="yellow"/>
          </w:rPr>
          <w:annotationRef/>
        </m:r>
      </m:oMath>
      <w:r w:rsidRPr="00544581">
        <w:rPr>
          <w:highlight w:val="yellow"/>
        </w:rPr>
        <w:t xml:space="preserve"> defines whether two pairs of tasks can be handled simultaneously or not. This is useful when we want to emphasize that for e.g. two tasks should be handled by one crane and they cannot be handled at the same time.</w:t>
      </w:r>
    </w:p>
  </w:comment>
  <w:comment w:id="151" w:author="Zabet" w:date="2012-05-13T21:53:00Z" w:initials="Z">
    <w:p w:rsidR="00AF4B0A" w:rsidRDefault="00AF4B0A">
      <w:pPr>
        <w:pStyle w:val="CommentText"/>
      </w:pPr>
      <w:r>
        <w:rPr>
          <w:rStyle w:val="CommentReference"/>
        </w:rPr>
        <w:annotationRef/>
      </w:r>
    </w:p>
    <w:p w:rsidR="00AF4B0A" w:rsidRPr="003606E3" w:rsidRDefault="00AF4B0A">
      <w:pPr>
        <w:pStyle w:val="CommentText"/>
        <w:rPr>
          <w:highlight w:val="yellow"/>
        </w:rPr>
      </w:pPr>
      <w:r w:rsidRPr="003606E3">
        <w:rPr>
          <w:highlight w:val="yellow"/>
        </w:rPr>
        <w:t>RN: Correct?</w:t>
      </w:r>
    </w:p>
    <w:p w:rsidR="00AF4B0A" w:rsidRPr="003606E3" w:rsidRDefault="00AF4B0A">
      <w:pPr>
        <w:pStyle w:val="CommentText"/>
        <w:rPr>
          <w:highlight w:val="yellow"/>
        </w:rPr>
      </w:pPr>
    </w:p>
    <w:p w:rsidR="00AF4B0A" w:rsidRDefault="00AF4B0A" w:rsidP="00A43342">
      <w:pPr>
        <w:pStyle w:val="CommentText"/>
      </w:pPr>
      <w:r w:rsidRPr="003606E3">
        <w:rPr>
          <w:highlight w:val="yellow"/>
        </w:rPr>
        <w:t>IZ: I don’t think so this is correct!</w:t>
      </w:r>
    </w:p>
  </w:comment>
  <w:comment w:id="225" w:author="Zabet" w:date="2012-05-13T21:53:00Z" w:initials="Z">
    <w:p w:rsidR="00AF4B0A" w:rsidRDefault="00AF4B0A">
      <w:pPr>
        <w:pStyle w:val="CommentText"/>
      </w:pPr>
      <w:r>
        <w:rPr>
          <w:rStyle w:val="CommentReference"/>
        </w:rPr>
        <w:annotationRef/>
      </w:r>
    </w:p>
    <w:p w:rsidR="00AF4B0A" w:rsidRDefault="00AF4B0A">
      <w:pPr>
        <w:pStyle w:val="CommentText"/>
        <w:rPr>
          <w:highlight w:val="yellow"/>
        </w:rPr>
      </w:pPr>
      <w:r w:rsidRPr="0069471B">
        <w:rPr>
          <w:highlight w:val="yellow"/>
        </w:rPr>
        <w:t>RN: Is there a set that define the overlapping tasks between quay cranes?</w:t>
      </w:r>
    </w:p>
    <w:p w:rsidR="00AF4B0A" w:rsidRDefault="00AF4B0A">
      <w:pPr>
        <w:pStyle w:val="CommentText"/>
        <w:rPr>
          <w:highlight w:val="yellow"/>
        </w:rPr>
      </w:pPr>
    </w:p>
    <w:p w:rsidR="00AF4B0A" w:rsidRPr="0069471B" w:rsidRDefault="00AF4B0A">
      <w:pPr>
        <w:pStyle w:val="CommentText"/>
        <w:rPr>
          <w:highlight w:val="yellow"/>
        </w:rPr>
      </w:pPr>
      <w:r>
        <w:rPr>
          <w:highlight w:val="yellow"/>
        </w:rPr>
        <w:t xml:space="preserve">IZ: added in </w:t>
      </w:r>
      <w:proofErr w:type="spellStart"/>
      <w:r>
        <w:rPr>
          <w:highlight w:val="yellow"/>
        </w:rPr>
        <w:t>th</w:t>
      </w:r>
      <w:proofErr w:type="spellEnd"/>
      <w:r>
        <w:rPr>
          <w:highlight w:val="yellow"/>
        </w:rPr>
        <w:t xml:space="preserve"> following section.</w:t>
      </w:r>
    </w:p>
    <w:p w:rsidR="00AF4B0A" w:rsidRPr="00404E54" w:rsidRDefault="00AF4B0A">
      <w:pPr>
        <w:pStyle w:val="CommentText"/>
        <w:rPr>
          <w:strike/>
          <w:highlight w:val="yellow"/>
        </w:rPr>
      </w:pPr>
    </w:p>
    <w:p w:rsidR="00AF4B0A" w:rsidRPr="00404E54" w:rsidRDefault="00AF4B0A" w:rsidP="00C63746">
      <w:pPr>
        <w:pStyle w:val="CommentText"/>
        <w:rPr>
          <w:strike/>
          <w:highlight w:val="yellow"/>
        </w:rPr>
      </w:pPr>
      <w:r w:rsidRPr="00404E54">
        <w:rPr>
          <w:strike/>
          <w:highlight w:val="yellow"/>
        </w:rPr>
        <w:t>IZ: No, this formulation is a simpler version of our formulation that we implement with OPL later in this section.</w:t>
      </w:r>
    </w:p>
    <w:p w:rsidR="00AF4B0A" w:rsidRPr="00404E54" w:rsidRDefault="00AF4B0A" w:rsidP="0030014C">
      <w:pPr>
        <w:pStyle w:val="CommentText"/>
        <w:rPr>
          <w:strike/>
          <w:highlight w:val="yellow"/>
        </w:rPr>
      </w:pPr>
      <w:r w:rsidRPr="00404E54">
        <w:rPr>
          <w:strike/>
          <w:highlight w:val="yellow"/>
        </w:rPr>
        <w:t xml:space="preserve">Maybe we can consider this set or maybe we can index the existing sets. </w:t>
      </w:r>
      <w:proofErr w:type="spellStart"/>
      <w:r w:rsidRPr="00404E54">
        <w:rPr>
          <w:strike/>
          <w:highlight w:val="yellow"/>
        </w:rPr>
        <w:t>E.g</w:t>
      </w:r>
      <w:proofErr w:type="spellEnd"/>
      <w:r w:rsidRPr="00404E54">
        <w:rPr>
          <w:strike/>
          <w:highlight w:val="yellow"/>
        </w:rPr>
        <w:t xml:space="preserve"> </w:t>
      </w:r>
      <m:oMath>
        <m:r>
          <m:rPr>
            <m:sty m:val="p"/>
          </m:rPr>
          <w:rPr>
            <w:rFonts w:ascii="Cambria Math" w:hAnsi="Cambria Math"/>
            <w:strike/>
            <w:highlight w:val="yellow"/>
          </w:rPr>
          <m:t xml:space="preserve">Ω could be </m:t>
        </m:r>
        <m:sSub>
          <m:sSubPr>
            <m:ctrlPr>
              <w:rPr>
                <w:rFonts w:ascii="Cambria Math" w:hAnsi="Cambria Math"/>
                <w:strike/>
                <w:highlight w:val="yellow"/>
              </w:rPr>
            </m:ctrlPr>
          </m:sSubPr>
          <m:e>
            <m:r>
              <m:rPr>
                <m:sty m:val="p"/>
              </m:rPr>
              <w:rPr>
                <w:rFonts w:ascii="Cambria Math" w:hAnsi="Cambria Math"/>
                <w:strike/>
                <w:highlight w:val="yellow"/>
              </w:rPr>
              <m:t>Ω</m:t>
            </m:r>
          </m:e>
          <m:sub>
            <m:r>
              <m:rPr>
                <m:sty m:val="p"/>
              </m:rPr>
              <w:rPr>
                <w:rFonts w:ascii="Cambria Math" w:hAnsi="Cambria Math"/>
                <w:strike/>
                <w:highlight w:val="yellow"/>
              </w:rPr>
              <m:t>i</m:t>
            </m:r>
          </m:sub>
        </m:sSub>
      </m:oMath>
      <w:r w:rsidRPr="00404E54">
        <w:rPr>
          <w:strike/>
          <w:highlight w:val="yellow"/>
        </w:rPr>
        <w:t xml:space="preserve"> for each crane </w:t>
      </w:r>
      <m:oMath>
        <m:r>
          <m:rPr>
            <m:sty m:val="p"/>
          </m:rPr>
          <w:rPr>
            <w:rFonts w:ascii="Cambria Math" w:hAnsi="Cambria Math"/>
            <w:strike/>
            <w:highlight w:val="yellow"/>
          </w:rPr>
          <m:t>i</m:t>
        </m:r>
      </m:oMath>
    </w:p>
    <w:p w:rsidR="00AF4B0A" w:rsidRPr="00404E54" w:rsidRDefault="00AF4B0A" w:rsidP="00321C78">
      <w:pPr>
        <w:pStyle w:val="CommentText"/>
        <w:rPr>
          <w:strike/>
          <w:highlight w:val="yellow"/>
        </w:rPr>
      </w:pPr>
      <w:r w:rsidRPr="00404E54">
        <w:rPr>
          <w:strike/>
          <w:highlight w:val="yellow"/>
        </w:rPr>
        <w:t xml:space="preserve">Furthermore it may not be as easily as we think. </w:t>
      </w:r>
    </w:p>
    <w:p w:rsidR="00AF4B0A" w:rsidRPr="00404E54" w:rsidRDefault="00AF4B0A" w:rsidP="00321C78">
      <w:pPr>
        <w:pStyle w:val="CommentText"/>
        <w:rPr>
          <w:strike/>
          <w:highlight w:val="yellow"/>
        </w:rPr>
      </w:pPr>
      <w:r w:rsidRPr="00404E54">
        <w:rPr>
          <w:strike/>
          <w:highlight w:val="yellow"/>
        </w:rPr>
        <w:t>In this formulation, they assume all the tasks are shared with all the cranes</w:t>
      </w:r>
    </w:p>
    <w:p w:rsidR="00AF4B0A" w:rsidRDefault="00AF4B0A" w:rsidP="00321C78">
      <w:pPr>
        <w:pStyle w:val="CommentText"/>
      </w:pPr>
      <w:r w:rsidRPr="00404E54">
        <w:rPr>
          <w:strike/>
          <w:highlight w:val="yellow"/>
        </w:rPr>
        <w:t>Also they did not consider cranes crossing over constraints.</w:t>
      </w:r>
    </w:p>
  </w:comment>
  <w:comment w:id="283" w:author="Zabet" w:date="2012-05-13T21:53:00Z" w:initials="Z">
    <w:p w:rsidR="00AF4B0A" w:rsidRDefault="00AF4B0A">
      <w:pPr>
        <w:pStyle w:val="CommentText"/>
      </w:pPr>
      <w:r>
        <w:rPr>
          <w:rStyle w:val="CommentReference"/>
        </w:rPr>
        <w:annotationRef/>
      </w:r>
    </w:p>
    <w:p w:rsidR="00AF4B0A" w:rsidRDefault="00AF4B0A">
      <w:pPr>
        <w:pStyle w:val="CommentText"/>
        <w:rPr>
          <w:highlight w:val="yellow"/>
        </w:rPr>
      </w:pPr>
      <w:r w:rsidRPr="003D6B31">
        <w:rPr>
          <w:highlight w:val="yellow"/>
        </w:rPr>
        <w:t>This is my previous formulation that</w:t>
      </w:r>
      <w:r>
        <w:rPr>
          <w:highlight w:val="yellow"/>
        </w:rPr>
        <w:t xml:space="preserve"> at last</w:t>
      </w:r>
      <w:r w:rsidRPr="003D6B31">
        <w:rPr>
          <w:highlight w:val="yellow"/>
        </w:rPr>
        <w:t xml:space="preserve"> doesn’t work and I back again to the original formulation</w:t>
      </w:r>
      <w:r>
        <w:rPr>
          <w:highlight w:val="yellow"/>
        </w:rPr>
        <w:t>. If we want to use it, we have to propose some new integer programming constraint.</w:t>
      </w:r>
    </w:p>
    <w:p w:rsidR="00AF4B0A" w:rsidRDefault="00AF4B0A" w:rsidP="00297094">
      <w:pPr>
        <w:pStyle w:val="CommentText"/>
      </w:pPr>
      <w:r>
        <w:rPr>
          <w:highlight w:val="yellow"/>
        </w:rPr>
        <w:t>This may have another function that does not use here</w:t>
      </w:r>
      <w:r w:rsidRPr="003D6B31">
        <w:rPr>
          <w:highlight w:val="yellow"/>
        </w:rPr>
        <w:t>.</w:t>
      </w:r>
    </w:p>
  </w:comment>
  <w:comment w:id="753" w:author="Iman Zabet" w:date="2012-05-13T21:53:00Z" w:initials="Z">
    <w:p w:rsidR="00AF4B0A" w:rsidRDefault="00AF4B0A">
      <w:pPr>
        <w:pStyle w:val="CommentText"/>
      </w:pPr>
      <w:r>
        <w:rPr>
          <w:rStyle w:val="CommentReference"/>
        </w:rPr>
        <w:annotationRef/>
      </w:r>
    </w:p>
    <w:p w:rsidR="00AF4B0A" w:rsidRDefault="00AF4B0A" w:rsidP="00C343F7">
      <w:pPr>
        <w:pStyle w:val="CommentText"/>
      </w:pPr>
      <w:r w:rsidRPr="00C343F7">
        <w:rPr>
          <w:highlight w:val="yellow"/>
        </w:rPr>
        <w:t>Note: Modified</w:t>
      </w:r>
    </w:p>
  </w:comment>
  <w:comment w:id="761" w:author="Zabet" w:date="2012-05-13T21:53:00Z" w:initials="Z">
    <w:p w:rsidR="00AF4B0A" w:rsidRDefault="00AF4B0A">
      <w:pPr>
        <w:pStyle w:val="CommentText"/>
      </w:pPr>
      <w:r>
        <w:rPr>
          <w:rStyle w:val="CommentReference"/>
        </w:rPr>
        <w:annotationRef/>
      </w:r>
    </w:p>
    <w:p w:rsidR="00AF4B0A" w:rsidRPr="00F413F2" w:rsidRDefault="00AF4B0A">
      <w:pPr>
        <w:pStyle w:val="CommentText"/>
        <w:rPr>
          <w:highlight w:val="yellow"/>
        </w:rPr>
      </w:pPr>
      <w:r w:rsidRPr="00F413F2">
        <w:rPr>
          <w:highlight w:val="yellow"/>
        </w:rPr>
        <w:t>Note:</w:t>
      </w:r>
    </w:p>
    <w:p w:rsidR="00AF4B0A" w:rsidRDefault="00AF4B0A">
      <w:pPr>
        <w:pStyle w:val="CommentText"/>
      </w:pPr>
      <w:r w:rsidRPr="00F413F2">
        <w:rPr>
          <w:highlight w:val="yellow"/>
        </w:rPr>
        <w:t>We will do exactly the same when proposing OPL model.</w:t>
      </w:r>
    </w:p>
  </w:comment>
  <w:comment w:id="796" w:author="Iman Zabet" w:date="2012-05-13T21:53:00Z" w:initials="Z">
    <w:p w:rsidR="00AF4B0A" w:rsidRDefault="00AF4B0A" w:rsidP="00CB1A73">
      <w:pPr>
        <w:pStyle w:val="CommentText"/>
      </w:pPr>
      <w:r>
        <w:rPr>
          <w:rStyle w:val="CommentReference"/>
        </w:rPr>
        <w:annotationRef/>
      </w:r>
    </w:p>
    <w:p w:rsidR="00AF4B0A" w:rsidRDefault="00AF4B0A" w:rsidP="00CB1A73">
      <w:pPr>
        <w:pStyle w:val="CommentText"/>
      </w:pPr>
      <w:r>
        <w:t>Modified</w:t>
      </w:r>
    </w:p>
  </w:comment>
  <w:comment w:id="843" w:author="Iman Zabet" w:date="2012-05-13T21:53:00Z" w:initials="Z">
    <w:p w:rsidR="00AF4B0A" w:rsidRDefault="00AF4B0A">
      <w:pPr>
        <w:pStyle w:val="CommentText"/>
      </w:pPr>
      <w:r>
        <w:rPr>
          <w:rStyle w:val="CommentReference"/>
        </w:rPr>
        <w:annotationRef/>
      </w:r>
    </w:p>
    <w:p w:rsidR="00AF4B0A" w:rsidRPr="00566BA3" w:rsidRDefault="00AF4B0A">
      <w:pPr>
        <w:pStyle w:val="CommentText"/>
        <w:rPr>
          <w:highlight w:val="yellow"/>
        </w:rPr>
      </w:pPr>
      <w:r w:rsidRPr="00566BA3">
        <w:rPr>
          <w:highlight w:val="yellow"/>
        </w:rPr>
        <w:t>Note:</w:t>
      </w:r>
    </w:p>
    <w:p w:rsidR="00AF4B0A" w:rsidRPr="004A5967" w:rsidRDefault="00AF4B0A">
      <w:pPr>
        <w:pStyle w:val="CommentText"/>
        <w:rPr>
          <w:strike/>
        </w:rPr>
      </w:pPr>
      <w:r w:rsidRPr="00566BA3">
        <w:rPr>
          <w:highlight w:val="yellow"/>
        </w:rPr>
        <w:t xml:space="preserve">Since in the modification constraints we use sets </w:t>
      </w:r>
      <m:oMath>
        <m:sSub>
          <m:sSubPr>
            <m:ctrlPr>
              <w:rPr>
                <w:rFonts w:ascii="Cambria Math" w:hAnsi="Cambria Math"/>
                <w:highlight w:val="yellow"/>
              </w:rPr>
            </m:ctrlPr>
          </m:sSubPr>
          <m:e>
            <m:r>
              <w:rPr>
                <w:rFonts w:ascii="Cambria Math" w:hAnsi="Cambria Math"/>
                <w:highlight w:val="yellow"/>
              </w:rPr>
              <m:t>Δ</m:t>
            </m:r>
          </m:e>
          <m:sub>
            <m:r>
              <w:rPr>
                <w:rFonts w:ascii="Cambria Math" w:hAnsi="Cambria Math"/>
                <w:highlight w:val="yellow"/>
              </w:rPr>
              <m:t>k</m:t>
            </m:r>
          </m:sub>
        </m:sSub>
      </m:oMath>
      <w:r w:rsidRPr="00566BA3">
        <w:rPr>
          <w:highlight w:val="yellow"/>
        </w:rPr>
        <w:t xml:space="preserve"> contain some of tasks instead of set </w:t>
      </w:r>
      <m:oMath>
        <m:r>
          <w:rPr>
            <w:rFonts w:ascii="Cambria Math" w:hAnsi="Cambria Math"/>
            <w:highlight w:val="yellow"/>
          </w:rPr>
          <m:t>Ω</m:t>
        </m:r>
      </m:oMath>
      <w:r w:rsidRPr="00566BA3">
        <w:rPr>
          <w:highlight w:val="yellow"/>
        </w:rPr>
        <w:t xml:space="preserve"> contains all tasks</w:t>
      </w:r>
      <w:r w:rsidRPr="004A5967">
        <w:rPr>
          <w:strike/>
        </w:rPr>
        <w:t>, the performance of search and finding solution will increase and finding solution will be more rapid.</w:t>
      </w:r>
    </w:p>
    <w:p w:rsidR="00AF4B0A" w:rsidRDefault="00AF4B0A">
      <w:pPr>
        <w:pStyle w:val="CommentText"/>
        <w:rPr>
          <w:strike/>
        </w:rPr>
      </w:pPr>
      <w:r w:rsidRPr="004A5967">
        <w:rPr>
          <w:strike/>
        </w:rPr>
        <w:t xml:space="preserve">In other word, searching </w:t>
      </w:r>
      <w:proofErr w:type="gramStart"/>
      <w:r w:rsidRPr="004A5967">
        <w:rPr>
          <w:strike/>
        </w:rPr>
        <w:t xml:space="preserve">through </w:t>
      </w:r>
      <w:proofErr w:type="gramEnd"/>
      <m:oMath>
        <m:sSub>
          <m:sSubPr>
            <m:ctrlPr>
              <w:rPr>
                <w:rFonts w:ascii="Cambria Math" w:hAnsi="Cambria Math"/>
                <w:strike/>
              </w:rPr>
            </m:ctrlPr>
          </m:sSubPr>
          <m:e>
            <m:r>
              <w:rPr>
                <w:rFonts w:ascii="Cambria Math" w:hAnsi="Cambria Math"/>
                <w:strike/>
              </w:rPr>
              <m:t>Δ</m:t>
            </m:r>
          </m:e>
          <m:sub>
            <m:r>
              <w:rPr>
                <w:rFonts w:ascii="Cambria Math" w:hAnsi="Cambria Math"/>
                <w:strike/>
              </w:rPr>
              <m:t>k</m:t>
            </m:r>
          </m:sub>
        </m:sSub>
      </m:oMath>
      <w:r w:rsidRPr="004A5967">
        <w:rPr>
          <w:strike/>
        </w:rPr>
        <w:t xml:space="preserve">, will eliminate many other possible selections through </w:t>
      </w:r>
      <m:oMath>
        <m:r>
          <w:rPr>
            <w:rFonts w:ascii="Cambria Math" w:hAnsi="Cambria Math"/>
            <w:strike/>
          </w:rPr>
          <m:t>Ω</m:t>
        </m:r>
      </m:oMath>
      <w:r w:rsidRPr="004A5967">
        <w:rPr>
          <w:strike/>
        </w:rPr>
        <w:t xml:space="preserve"> that are irrelevant</w:t>
      </w:r>
      <w:r w:rsidRPr="004A5967">
        <w:rPr>
          <w:strike/>
          <w:highlight w:val="yellow"/>
        </w:rPr>
        <w:t>.</w:t>
      </w:r>
    </w:p>
    <w:p w:rsidR="00AF4B0A" w:rsidRDefault="00AF4B0A" w:rsidP="007C34D7">
      <w:pPr>
        <w:pStyle w:val="CommentText"/>
        <w:rPr>
          <w:strike/>
        </w:rPr>
      </w:pPr>
      <w:r w:rsidRPr="00E35BD5">
        <w:rPr>
          <w:strike/>
          <w:highlight w:val="yellow"/>
        </w:rPr>
        <w:t xml:space="preserve">The search performance will decrease since the tasks of search space within the set of </w:t>
      </w:r>
      <m:oMath>
        <m:r>
          <m:rPr>
            <m:sty m:val="p"/>
          </m:rPr>
          <w:rPr>
            <w:rFonts w:ascii="Cambria Math" w:hAnsi="Cambria Math"/>
            <w:strike/>
            <w:highlight w:val="yellow"/>
          </w:rPr>
          <m:t>Δ=</m:t>
        </m:r>
        <m:d>
          <m:dPr>
            <m:begChr m:val="{"/>
            <m:endChr m:val="}"/>
            <m:ctrlPr>
              <w:rPr>
                <w:rFonts w:ascii="Cambria Math" w:hAnsi="Cambria Math"/>
                <w:strike/>
                <w:highlight w:val="yellow"/>
              </w:rPr>
            </m:ctrlPr>
          </m:dPr>
          <m:e>
            <m:sSub>
              <m:sSubPr>
                <m:ctrlPr>
                  <w:rPr>
                    <w:rFonts w:ascii="Cambria Math" w:hAnsi="Cambria Math"/>
                    <w:strike/>
                    <w:highlight w:val="yellow"/>
                  </w:rPr>
                </m:ctrlPr>
              </m:sSubPr>
              <m:e>
                <m:r>
                  <m:rPr>
                    <m:sty m:val="p"/>
                  </m:rPr>
                  <w:rPr>
                    <w:rFonts w:ascii="Cambria Math" w:hAnsi="Cambria Math"/>
                    <w:strike/>
                    <w:highlight w:val="yellow"/>
                  </w:rPr>
                  <m:t>Δ</m:t>
                </m:r>
              </m:e>
              <m:sub>
                <m:r>
                  <m:rPr>
                    <m:sty m:val="p"/>
                  </m:rPr>
                  <w:rPr>
                    <w:rFonts w:ascii="Cambria Math" w:hAnsi="Cambria Math" w:hint="eastAsia"/>
                    <w:strike/>
                    <w:highlight w:val="yellow"/>
                  </w:rPr>
                  <m:t>1</m:t>
                </m:r>
              </m:sub>
            </m:sSub>
            <m:r>
              <w:rPr>
                <w:rFonts w:ascii="Cambria Math" w:hAnsi="Cambria Math"/>
                <w:strike/>
                <w:highlight w:val="yellow"/>
              </w:rPr>
              <m:t>,…,</m:t>
            </m:r>
            <m:sSub>
              <m:sSubPr>
                <m:ctrlPr>
                  <w:rPr>
                    <w:rFonts w:ascii="Cambria Math" w:hAnsi="Cambria Math"/>
                    <w:strike/>
                    <w:highlight w:val="yellow"/>
                  </w:rPr>
                </m:ctrlPr>
              </m:sSubPr>
              <m:e>
                <m:r>
                  <m:rPr>
                    <m:sty m:val="p"/>
                  </m:rPr>
                  <w:rPr>
                    <w:rFonts w:ascii="Cambria Math" w:hAnsi="Cambria Math"/>
                    <w:strike/>
                    <w:highlight w:val="yellow"/>
                  </w:rPr>
                  <m:t>Δ</m:t>
                </m:r>
                <m:ctrlPr>
                  <w:rPr>
                    <w:rFonts w:ascii="Cambria Math" w:hAnsi="Cambria Math"/>
                    <w:i/>
                    <w:strike/>
                    <w:highlight w:val="yellow"/>
                  </w:rPr>
                </m:ctrlPr>
              </m:e>
              <m:sub>
                <m:r>
                  <w:rPr>
                    <w:rFonts w:ascii="Cambria Math" w:hAnsi="Cambria Math"/>
                    <w:strike/>
                    <w:highlight w:val="yellow"/>
                  </w:rPr>
                  <m:t>K</m:t>
                </m:r>
              </m:sub>
            </m:sSub>
          </m:e>
        </m:d>
      </m:oMath>
      <w:r w:rsidRPr="00E35BD5">
        <w:rPr>
          <w:strike/>
          <w:highlight w:val="yellow"/>
        </w:rPr>
        <w:t xml:space="preserve"> is larger than all tasks of set </w:t>
      </w:r>
      <m:oMath>
        <m:r>
          <m:rPr>
            <m:sty m:val="p"/>
          </m:rPr>
          <w:rPr>
            <w:rFonts w:ascii="Cambria Math" w:hAnsi="Cambria Math"/>
            <w:strike/>
            <w:highlight w:val="yellow"/>
          </w:rPr>
          <m:t>Ω</m:t>
        </m:r>
      </m:oMath>
      <w:r w:rsidRPr="00E35BD5">
        <w:rPr>
          <w:strike/>
          <w:highlight w:val="yellow"/>
        </w:rPr>
        <w:t xml:space="preserve"> which was the search space. So, the time require to reach solution naturally will be increased.</w:t>
      </w:r>
    </w:p>
    <w:p w:rsidR="00AF4B0A" w:rsidRDefault="00AF4B0A" w:rsidP="007C34D7">
      <w:pPr>
        <w:pStyle w:val="CommentText"/>
        <w:rPr>
          <w:strike/>
        </w:rPr>
      </w:pPr>
    </w:p>
    <w:p w:rsidR="00AF4B0A" w:rsidRPr="00E35BD5" w:rsidRDefault="00AF4B0A" w:rsidP="0038016B">
      <w:pPr>
        <w:pStyle w:val="CommentText"/>
      </w:pPr>
      <w:r w:rsidRPr="00823DC4">
        <w:rPr>
          <w:highlight w:val="yellow"/>
        </w:rPr>
        <w:t xml:space="preserve">In some constraints, the proposed QC task allocation set </w:t>
      </w:r>
      <m:oMath>
        <m:sSub>
          <m:sSubPr>
            <m:ctrlPr>
              <w:rPr>
                <w:rFonts w:ascii="Cambria Math" w:hAnsi="Cambria Math"/>
                <w:iCs/>
                <w:highlight w:val="yellow"/>
              </w:rPr>
            </m:ctrlPr>
          </m:sSubPr>
          <m:e>
            <m:r>
              <m:rPr>
                <m:sty m:val="p"/>
              </m:rPr>
              <w:rPr>
                <w:rFonts w:ascii="Cambria Math" w:hAnsi="Cambria Math" w:hint="eastAsia"/>
                <w:highlight w:val="yellow"/>
              </w:rPr>
              <m:t>Δ</m:t>
            </m:r>
          </m:e>
          <m:sub>
            <m:r>
              <w:rPr>
                <w:rFonts w:ascii="Cambria Math" w:hAnsi="Cambria Math"/>
                <w:highlight w:val="yellow"/>
              </w:rPr>
              <m:t>n</m:t>
            </m:r>
          </m:sub>
        </m:sSub>
        <m:r>
          <w:rPr>
            <w:rFonts w:ascii="Cambria Math" w:hAnsi="Cambria Math"/>
            <w:highlight w:val="yellow"/>
          </w:rPr>
          <m:t>⊆</m:t>
        </m:r>
        <m:r>
          <m:rPr>
            <m:sty m:val="p"/>
          </m:rPr>
          <w:rPr>
            <w:rFonts w:ascii="Cambria Math" w:hAnsi="Cambria Math"/>
            <w:highlight w:val="yellow"/>
          </w:rPr>
          <m:t>Ω</m:t>
        </m:r>
      </m:oMath>
      <w:r w:rsidRPr="00823DC4">
        <w:rPr>
          <w:highlight w:val="yellow"/>
        </w:rPr>
        <w:t xml:space="preserve"> can decrease search time and increase optimization performance in comparison with Kim and Park </w:t>
      </w:r>
      <w:r w:rsidRPr="0038016B">
        <w:rPr>
          <w:highlight w:val="yellow"/>
        </w:rPr>
        <w:t xml:space="preserve">formulation (e.g. </w:t>
      </w:r>
      <w:r w:rsidRPr="0038016B">
        <w:rPr>
          <w:highlight w:val="yellow"/>
        </w:rPr>
        <w:fldChar w:fldCharType="begin"/>
      </w:r>
      <w:r w:rsidRPr="0038016B">
        <w:rPr>
          <w:highlight w:val="yellow"/>
        </w:rPr>
        <w:instrText xml:space="preserve"> REF _Ref323679611 \h </w:instrText>
      </w:r>
      <w:r>
        <w:rPr>
          <w:highlight w:val="yellow"/>
        </w:rPr>
        <w:instrText xml:space="preserve"> \* MERGEFORMAT </w:instrText>
      </w:r>
      <w:r w:rsidRPr="0038016B">
        <w:rPr>
          <w:highlight w:val="yellow"/>
        </w:rPr>
      </w:r>
      <w:r w:rsidRPr="0038016B">
        <w:rPr>
          <w:highlight w:val="yellow"/>
        </w:rPr>
        <w:fldChar w:fldCharType="separate"/>
      </w:r>
      <w:r w:rsidRPr="0038016B">
        <w:rPr>
          <w:rFonts w:asciiTheme="majorBidi" w:hAnsiTheme="majorBidi" w:cstheme="majorBidi"/>
          <w:sz w:val="20"/>
          <w:highlight w:val="yellow"/>
        </w:rPr>
        <w:t>(</w:t>
      </w:r>
      <w:r w:rsidRPr="0038016B">
        <w:rPr>
          <w:rFonts w:asciiTheme="majorBidi" w:hAnsiTheme="majorBidi" w:cstheme="majorBidi"/>
          <w:noProof/>
          <w:sz w:val="20"/>
          <w:highlight w:val="yellow"/>
        </w:rPr>
        <w:t>18</w:t>
      </w:r>
      <w:r w:rsidRPr="0038016B">
        <w:rPr>
          <w:rFonts w:asciiTheme="majorBidi" w:hAnsiTheme="majorBidi" w:cstheme="majorBidi"/>
          <w:sz w:val="20"/>
          <w:highlight w:val="yellow"/>
        </w:rPr>
        <w:t>)</w:t>
      </w:r>
      <w:r w:rsidRPr="0038016B">
        <w:rPr>
          <w:highlight w:val="yellow"/>
        </w:rPr>
        <w:fldChar w:fldCharType="end"/>
      </w:r>
      <w:r w:rsidRPr="0038016B">
        <w:rPr>
          <w:highlight w:val="yellow"/>
        </w:rPr>
        <w:t xml:space="preserve">, </w:t>
      </w:r>
      <w:r w:rsidRPr="0038016B">
        <w:rPr>
          <w:highlight w:val="yellow"/>
        </w:rPr>
        <w:fldChar w:fldCharType="begin"/>
      </w:r>
      <w:r w:rsidRPr="0038016B">
        <w:rPr>
          <w:highlight w:val="yellow"/>
        </w:rPr>
        <w:instrText xml:space="preserve"> REF _Ref324119136 \h </w:instrText>
      </w:r>
      <w:r>
        <w:rPr>
          <w:highlight w:val="yellow"/>
        </w:rPr>
        <w:instrText xml:space="preserve"> \* MERGEFORMAT </w:instrText>
      </w:r>
      <w:r w:rsidRPr="0038016B">
        <w:rPr>
          <w:highlight w:val="yellow"/>
        </w:rPr>
      </w:r>
      <w:r w:rsidRPr="0038016B">
        <w:rPr>
          <w:highlight w:val="yellow"/>
        </w:rPr>
        <w:fldChar w:fldCharType="separate"/>
      </w:r>
      <w:r w:rsidRPr="0038016B">
        <w:rPr>
          <w:rFonts w:asciiTheme="majorBidi" w:hAnsiTheme="majorBidi" w:cstheme="majorBidi"/>
          <w:sz w:val="20"/>
          <w:highlight w:val="yellow"/>
        </w:rPr>
        <w:t>(</w:t>
      </w:r>
      <w:r w:rsidRPr="0038016B">
        <w:rPr>
          <w:rFonts w:asciiTheme="majorBidi" w:hAnsiTheme="majorBidi" w:cstheme="majorBidi"/>
          <w:noProof/>
          <w:sz w:val="20"/>
          <w:highlight w:val="yellow"/>
        </w:rPr>
        <w:t>19</w:t>
      </w:r>
      <w:r w:rsidRPr="0038016B">
        <w:rPr>
          <w:rFonts w:asciiTheme="majorBidi" w:hAnsiTheme="majorBidi" w:cstheme="majorBidi"/>
          <w:sz w:val="20"/>
          <w:highlight w:val="yellow"/>
        </w:rPr>
        <w:t>)</w:t>
      </w:r>
      <w:r w:rsidRPr="0038016B">
        <w:rPr>
          <w:highlight w:val="yellow"/>
        </w:rPr>
        <w:fldChar w:fldCharType="end"/>
      </w:r>
      <w:r w:rsidRPr="0038016B">
        <w:rPr>
          <w:highlight w:val="yellow"/>
        </w:rPr>
        <w:t xml:space="preserve">, </w:t>
      </w:r>
      <w:r w:rsidRPr="0038016B">
        <w:rPr>
          <w:highlight w:val="yellow"/>
        </w:rPr>
        <w:fldChar w:fldCharType="begin"/>
      </w:r>
      <w:r w:rsidRPr="0038016B">
        <w:rPr>
          <w:highlight w:val="yellow"/>
        </w:rPr>
        <w:instrText xml:space="preserve"> REF _Ref323679680 \h </w:instrText>
      </w:r>
      <w:r>
        <w:rPr>
          <w:highlight w:val="yellow"/>
        </w:rPr>
        <w:instrText xml:space="preserve"> \* MERGEFORMAT </w:instrText>
      </w:r>
      <w:r w:rsidRPr="0038016B">
        <w:rPr>
          <w:highlight w:val="yellow"/>
        </w:rPr>
      </w:r>
      <w:r w:rsidRPr="0038016B">
        <w:rPr>
          <w:highlight w:val="yellow"/>
        </w:rPr>
        <w:fldChar w:fldCharType="separate"/>
      </w:r>
      <w:r w:rsidRPr="0038016B">
        <w:rPr>
          <w:rFonts w:asciiTheme="majorBidi" w:hAnsiTheme="majorBidi" w:cstheme="majorBidi"/>
          <w:sz w:val="20"/>
          <w:highlight w:val="yellow"/>
        </w:rPr>
        <w:t>(</w:t>
      </w:r>
      <w:r w:rsidRPr="0038016B">
        <w:rPr>
          <w:rFonts w:asciiTheme="majorBidi" w:hAnsiTheme="majorBidi" w:cstheme="majorBidi"/>
          <w:noProof/>
          <w:sz w:val="20"/>
          <w:highlight w:val="yellow"/>
        </w:rPr>
        <w:t>22</w:t>
      </w:r>
      <w:r w:rsidRPr="0038016B">
        <w:rPr>
          <w:rFonts w:asciiTheme="majorBidi" w:hAnsiTheme="majorBidi" w:cstheme="majorBidi"/>
          <w:sz w:val="20"/>
          <w:highlight w:val="yellow"/>
        </w:rPr>
        <w:t>)</w:t>
      </w:r>
      <w:r w:rsidRPr="0038016B">
        <w:rPr>
          <w:highlight w:val="yellow"/>
        </w:rPr>
        <w:fldChar w:fldCharType="end"/>
      </w:r>
      <w:r w:rsidRPr="0038016B">
        <w:rPr>
          <w:highlight w:val="yellow"/>
        </w:rPr>
        <w:t xml:space="preserve">, </w:t>
      </w:r>
      <w:r w:rsidRPr="0038016B">
        <w:rPr>
          <w:highlight w:val="yellow"/>
        </w:rPr>
        <w:fldChar w:fldCharType="begin"/>
      </w:r>
      <w:r w:rsidRPr="0038016B">
        <w:rPr>
          <w:highlight w:val="yellow"/>
        </w:rPr>
        <w:instrText xml:space="preserve"> REF _Ref323679711 \h </w:instrText>
      </w:r>
      <w:r>
        <w:rPr>
          <w:highlight w:val="yellow"/>
        </w:rPr>
        <w:instrText xml:space="preserve"> \* MERGEFORMAT </w:instrText>
      </w:r>
      <w:r w:rsidRPr="0038016B">
        <w:rPr>
          <w:highlight w:val="yellow"/>
        </w:rPr>
      </w:r>
      <w:r w:rsidRPr="0038016B">
        <w:rPr>
          <w:highlight w:val="yellow"/>
        </w:rPr>
        <w:fldChar w:fldCharType="separate"/>
      </w:r>
      <w:r w:rsidRPr="0038016B">
        <w:rPr>
          <w:rFonts w:asciiTheme="majorBidi" w:hAnsiTheme="majorBidi" w:cstheme="majorBidi"/>
          <w:sz w:val="20"/>
          <w:highlight w:val="yellow"/>
        </w:rPr>
        <w:t>(</w:t>
      </w:r>
      <w:r w:rsidRPr="0038016B">
        <w:rPr>
          <w:rFonts w:asciiTheme="majorBidi" w:hAnsiTheme="majorBidi" w:cstheme="majorBidi"/>
          <w:noProof/>
          <w:sz w:val="20"/>
          <w:highlight w:val="yellow"/>
        </w:rPr>
        <w:t>24</w:t>
      </w:r>
      <w:r w:rsidRPr="0038016B">
        <w:rPr>
          <w:rFonts w:asciiTheme="majorBidi" w:hAnsiTheme="majorBidi" w:cstheme="majorBidi"/>
          <w:sz w:val="20"/>
          <w:highlight w:val="yellow"/>
        </w:rPr>
        <w:t>)</w:t>
      </w:r>
      <w:r w:rsidRPr="0038016B">
        <w:rPr>
          <w:highlight w:val="yellow"/>
        </w:rPr>
        <w:fldChar w:fldCharType="end"/>
      </w:r>
      <w:r w:rsidRPr="0038016B">
        <w:rPr>
          <w:highlight w:val="yellow"/>
        </w:rPr>
        <w:t xml:space="preserve">, </w:t>
      </w:r>
      <w:r w:rsidRPr="0038016B">
        <w:rPr>
          <w:highlight w:val="yellow"/>
        </w:rPr>
        <w:fldChar w:fldCharType="begin"/>
      </w:r>
      <w:r w:rsidRPr="0038016B">
        <w:rPr>
          <w:highlight w:val="yellow"/>
        </w:rPr>
        <w:instrText xml:space="preserve"> REF _Ref323679731 \h </w:instrText>
      </w:r>
      <w:r>
        <w:rPr>
          <w:highlight w:val="yellow"/>
        </w:rPr>
        <w:instrText xml:space="preserve"> \* MERGEFORMAT </w:instrText>
      </w:r>
      <w:r w:rsidRPr="0038016B">
        <w:rPr>
          <w:highlight w:val="yellow"/>
        </w:rPr>
      </w:r>
      <w:r w:rsidRPr="0038016B">
        <w:rPr>
          <w:highlight w:val="yellow"/>
        </w:rPr>
        <w:fldChar w:fldCharType="separate"/>
      </w:r>
      <w:r w:rsidRPr="0038016B">
        <w:rPr>
          <w:rFonts w:asciiTheme="majorBidi" w:hAnsiTheme="majorBidi" w:cstheme="majorBidi"/>
          <w:sz w:val="20"/>
          <w:highlight w:val="yellow"/>
        </w:rPr>
        <w:t>(</w:t>
      </w:r>
      <w:r w:rsidRPr="0038016B">
        <w:rPr>
          <w:rFonts w:asciiTheme="majorBidi" w:hAnsiTheme="majorBidi" w:cstheme="majorBidi"/>
          <w:noProof/>
          <w:sz w:val="20"/>
          <w:highlight w:val="yellow"/>
        </w:rPr>
        <w:t>27</w:t>
      </w:r>
      <w:r w:rsidRPr="0038016B">
        <w:rPr>
          <w:rFonts w:asciiTheme="majorBidi" w:hAnsiTheme="majorBidi" w:cstheme="majorBidi"/>
          <w:sz w:val="20"/>
          <w:highlight w:val="yellow"/>
        </w:rPr>
        <w:t>)</w:t>
      </w:r>
      <w:r w:rsidRPr="0038016B">
        <w:rPr>
          <w:highlight w:val="yellow"/>
        </w:rPr>
        <w:fldChar w:fldCharType="end"/>
      </w:r>
      <w:r w:rsidRPr="0038016B">
        <w:rPr>
          <w:highlight w:val="yellow"/>
        </w:rPr>
        <w:t xml:space="preserve">, </w:t>
      </w:r>
      <w:r w:rsidRPr="0038016B">
        <w:rPr>
          <w:highlight w:val="yellow"/>
        </w:rPr>
        <w:fldChar w:fldCharType="begin"/>
      </w:r>
      <w:r w:rsidRPr="0038016B">
        <w:rPr>
          <w:highlight w:val="yellow"/>
        </w:rPr>
        <w:instrText xml:space="preserve"> REF _Ref323679741 \h </w:instrText>
      </w:r>
      <w:r>
        <w:rPr>
          <w:highlight w:val="yellow"/>
        </w:rPr>
        <w:instrText xml:space="preserve"> \* MERGEFORMAT </w:instrText>
      </w:r>
      <w:r w:rsidRPr="0038016B">
        <w:rPr>
          <w:highlight w:val="yellow"/>
        </w:rPr>
      </w:r>
      <w:r w:rsidRPr="0038016B">
        <w:rPr>
          <w:highlight w:val="yellow"/>
        </w:rPr>
        <w:fldChar w:fldCharType="separate"/>
      </w:r>
      <w:r w:rsidRPr="0038016B">
        <w:rPr>
          <w:rFonts w:cstheme="majorBidi"/>
          <w:sz w:val="20"/>
          <w:highlight w:val="yellow"/>
        </w:rPr>
        <w:t>(</w:t>
      </w:r>
      <w:r w:rsidRPr="0038016B">
        <w:rPr>
          <w:rFonts w:cstheme="majorBidi"/>
          <w:noProof/>
          <w:sz w:val="20"/>
          <w:highlight w:val="yellow"/>
        </w:rPr>
        <w:t>28</w:t>
      </w:r>
      <w:r w:rsidRPr="0038016B">
        <w:rPr>
          <w:rFonts w:cstheme="majorBidi"/>
          <w:sz w:val="20"/>
          <w:highlight w:val="yellow"/>
        </w:rPr>
        <w:t>)</w:t>
      </w:r>
      <w:r w:rsidRPr="0038016B">
        <w:rPr>
          <w:highlight w:val="yellow"/>
        </w:rPr>
        <w:fldChar w:fldCharType="end"/>
      </w:r>
      <w:r w:rsidRPr="0038016B">
        <w:rPr>
          <w:highlight w:val="yellow"/>
        </w:rPr>
        <w:t xml:space="preserve">), while in some other constraints since </w:t>
      </w:r>
      <m:oMath>
        <m:r>
          <m:rPr>
            <m:sty m:val="p"/>
          </m:rPr>
          <w:rPr>
            <w:rFonts w:ascii="Cambria Math" w:hAnsi="Cambria Math"/>
            <w:highlight w:val="yellow"/>
          </w:rPr>
          <m:t>Ω</m:t>
        </m:r>
        <m:r>
          <w:rPr>
            <w:rFonts w:ascii="Cambria Math" w:hAnsi="Cambria Math"/>
            <w:highlight w:val="yellow"/>
          </w:rPr>
          <m:t>⊆</m:t>
        </m:r>
        <m:r>
          <m:rPr>
            <m:sty m:val="p"/>
          </m:rPr>
          <w:rPr>
            <w:rFonts w:ascii="Cambria Math" w:hAnsi="Cambria Math"/>
            <w:highlight w:val="yellow"/>
          </w:rPr>
          <m:t>Δ</m:t>
        </m:r>
      </m:oMath>
      <w:r w:rsidRPr="0038016B">
        <w:rPr>
          <w:highlight w:val="yellow"/>
        </w:rPr>
        <w:t xml:space="preserve"> and </w:t>
      </w:r>
      <m:oMath>
        <m:r>
          <m:rPr>
            <m:sty m:val="p"/>
          </m:rPr>
          <w:rPr>
            <w:rFonts w:ascii="Cambria Math" w:hAnsi="Cambria Math"/>
            <w:highlight w:val="yellow"/>
          </w:rPr>
          <m:t>Δ</m:t>
        </m:r>
      </m:oMath>
      <w:r w:rsidRPr="0038016B">
        <w:rPr>
          <w:highlight w:val="yellow"/>
        </w:rPr>
        <w:t xml:space="preserve"> may have more tasks than </w:t>
      </w:r>
      <m:oMath>
        <m:r>
          <m:rPr>
            <m:sty m:val="p"/>
          </m:rPr>
          <w:rPr>
            <w:rFonts w:ascii="Cambria Math" w:hAnsi="Cambria Math"/>
            <w:highlight w:val="yellow"/>
          </w:rPr>
          <m:t>Ω</m:t>
        </m:r>
      </m:oMath>
      <w:r w:rsidRPr="0038016B">
        <w:rPr>
          <w:highlight w:val="yellow"/>
        </w:rPr>
        <w:t xml:space="preserve"> the search performance may decrease (e.g. </w:t>
      </w:r>
      <w:r w:rsidRPr="0038016B">
        <w:rPr>
          <w:highlight w:val="yellow"/>
        </w:rPr>
        <w:fldChar w:fldCharType="begin"/>
      </w:r>
      <w:r w:rsidRPr="0038016B">
        <w:rPr>
          <w:highlight w:val="yellow"/>
        </w:rPr>
        <w:instrText xml:space="preserve"> REF _Ref323679645 \h  \* MERGEFORMAT </w:instrText>
      </w:r>
      <w:r w:rsidRPr="0038016B">
        <w:rPr>
          <w:highlight w:val="yellow"/>
        </w:rPr>
      </w:r>
      <w:r w:rsidRPr="0038016B">
        <w:rPr>
          <w:highlight w:val="yellow"/>
        </w:rPr>
        <w:fldChar w:fldCharType="separate"/>
      </w:r>
      <w:r w:rsidRPr="0038016B">
        <w:rPr>
          <w:rFonts w:asciiTheme="majorBidi" w:hAnsiTheme="majorBidi" w:cstheme="majorBidi"/>
          <w:sz w:val="20"/>
          <w:highlight w:val="yellow"/>
        </w:rPr>
        <w:t>(</w:t>
      </w:r>
      <w:r w:rsidRPr="0038016B">
        <w:rPr>
          <w:rFonts w:asciiTheme="majorBidi" w:hAnsiTheme="majorBidi" w:cstheme="majorBidi"/>
          <w:noProof/>
          <w:sz w:val="20"/>
          <w:highlight w:val="yellow"/>
        </w:rPr>
        <w:t>21</w:t>
      </w:r>
      <w:r w:rsidRPr="0038016B">
        <w:rPr>
          <w:rFonts w:asciiTheme="majorBidi" w:hAnsiTheme="majorBidi" w:cstheme="majorBidi"/>
          <w:sz w:val="20"/>
          <w:highlight w:val="yellow"/>
        </w:rPr>
        <w:t>)</w:t>
      </w:r>
      <w:r w:rsidRPr="0038016B">
        <w:rPr>
          <w:highlight w:val="yellow"/>
        </w:rPr>
        <w:fldChar w:fldCharType="end"/>
      </w:r>
      <w:r w:rsidRPr="0038016B">
        <w:rPr>
          <w:highlight w:val="yellow"/>
        </w:rPr>
        <w:t>,</w:t>
      </w:r>
      <w:r>
        <w:rPr>
          <w:highlight w:val="yellow"/>
        </w:rPr>
        <w:t xml:space="preserve"> </w:t>
      </w:r>
      <w:r w:rsidRPr="0038016B">
        <w:rPr>
          <w:highlight w:val="yellow"/>
        </w:rPr>
        <w:fldChar w:fldCharType="begin"/>
      </w:r>
      <w:r w:rsidRPr="0038016B">
        <w:rPr>
          <w:highlight w:val="yellow"/>
        </w:rPr>
        <w:instrText xml:space="preserve"> REF _Ref324119196 \h </w:instrText>
      </w:r>
      <w:r>
        <w:rPr>
          <w:highlight w:val="yellow"/>
        </w:rPr>
        <w:instrText xml:space="preserve"> \* MERGEFORMAT </w:instrText>
      </w:r>
      <w:r w:rsidRPr="0038016B">
        <w:rPr>
          <w:highlight w:val="yellow"/>
        </w:rPr>
      </w:r>
      <w:r w:rsidRPr="0038016B">
        <w:rPr>
          <w:highlight w:val="yellow"/>
        </w:rPr>
        <w:fldChar w:fldCharType="separate"/>
      </w:r>
      <w:r w:rsidRPr="0038016B">
        <w:rPr>
          <w:rFonts w:asciiTheme="majorBidi" w:hAnsiTheme="majorBidi" w:cstheme="majorBidi"/>
          <w:sz w:val="20"/>
          <w:highlight w:val="yellow"/>
        </w:rPr>
        <w:t>(</w:t>
      </w:r>
      <w:r w:rsidRPr="0038016B">
        <w:rPr>
          <w:rFonts w:asciiTheme="majorBidi" w:hAnsiTheme="majorBidi" w:cstheme="majorBidi"/>
          <w:noProof/>
          <w:sz w:val="20"/>
          <w:highlight w:val="yellow"/>
        </w:rPr>
        <w:t>26</w:t>
      </w:r>
      <w:r w:rsidRPr="0038016B">
        <w:rPr>
          <w:rFonts w:asciiTheme="majorBidi" w:hAnsiTheme="majorBidi" w:cstheme="majorBidi"/>
          <w:sz w:val="20"/>
          <w:highlight w:val="yellow"/>
        </w:rPr>
        <w:t>)</w:t>
      </w:r>
      <w:r w:rsidRPr="0038016B">
        <w:rPr>
          <w:highlight w:val="yellow"/>
        </w:rPr>
        <w:fldChar w:fldCharType="end"/>
      </w:r>
      <w:r w:rsidRPr="0038016B">
        <w:rPr>
          <w:highlight w:val="yellow"/>
        </w:rPr>
        <w:t>).</w:t>
      </w:r>
    </w:p>
  </w:comment>
  <w:comment w:id="845" w:author="Zabet" w:date="2012-05-13T21:53:00Z" w:initials="Z">
    <w:p w:rsidR="00AF4B0A" w:rsidRDefault="00AF4B0A">
      <w:pPr>
        <w:pStyle w:val="CommentText"/>
      </w:pPr>
      <w:r>
        <w:rPr>
          <w:rStyle w:val="CommentReference"/>
        </w:rPr>
        <w:annotationRef/>
      </w:r>
    </w:p>
    <w:p w:rsidR="00AF4B0A" w:rsidRPr="002E23B3" w:rsidRDefault="00AF4B0A" w:rsidP="00636C1B">
      <w:pPr>
        <w:pStyle w:val="CommentText"/>
        <w:rPr>
          <w:highlight w:val="yellow"/>
        </w:rPr>
      </w:pPr>
      <w:r w:rsidRPr="002E23B3">
        <w:rPr>
          <w:highlight w:val="yellow"/>
        </w:rPr>
        <w:t>Note:</w:t>
      </w:r>
    </w:p>
    <w:p w:rsidR="00AF4B0A" w:rsidRDefault="00AF4B0A" w:rsidP="00636C1B">
      <w:pPr>
        <w:pStyle w:val="CommentText"/>
      </w:pPr>
      <w:r w:rsidRPr="002E23B3">
        <w:rPr>
          <w:highlight w:val="yellow"/>
        </w:rPr>
        <w:t>We will use "initial transition time</w:t>
      </w:r>
      <w:r w:rsidRPr="002E23B3">
        <w:rPr>
          <w:rStyle w:val="CommentReference"/>
          <w:highlight w:val="yellow"/>
        </w:rPr>
        <w:annotationRef/>
      </w:r>
      <w:r w:rsidRPr="002E23B3">
        <w:rPr>
          <w:highlight w:val="yellow"/>
        </w:rPr>
        <w:t>" in OPL model in 4</w:t>
      </w:r>
      <w:r w:rsidRPr="002E23B3">
        <w:rPr>
          <w:highlight w:val="yellow"/>
          <w:vertAlign w:val="superscript"/>
        </w:rPr>
        <w:t>th</w:t>
      </w:r>
      <w:r w:rsidRPr="002E23B3">
        <w:rPr>
          <w:highlight w:val="yellow"/>
        </w:rPr>
        <w:t xml:space="preserve"> scenario </w:t>
      </w:r>
      <w:r>
        <w:rPr>
          <w:highlight w:val="yellow"/>
        </w:rPr>
        <w:t xml:space="preserve">by using “append” function, </w:t>
      </w:r>
      <w:r w:rsidRPr="002E23B3">
        <w:rPr>
          <w:highlight w:val="yellow"/>
        </w:rPr>
        <w:t>same as this constraint.</w:t>
      </w:r>
    </w:p>
  </w:comment>
  <w:comment w:id="856" w:author="Zabet" w:date="2012-05-13T21:53:00Z" w:initials="Z">
    <w:p w:rsidR="00AF4B0A" w:rsidRDefault="00AF4B0A">
      <w:pPr>
        <w:pStyle w:val="CommentText"/>
      </w:pPr>
      <w:r>
        <w:rPr>
          <w:rStyle w:val="CommentReference"/>
        </w:rPr>
        <w:annotationRef/>
      </w:r>
    </w:p>
    <w:p w:rsidR="00AF4B0A" w:rsidRPr="002E23B3" w:rsidRDefault="00AF4B0A">
      <w:pPr>
        <w:pStyle w:val="CommentText"/>
        <w:rPr>
          <w:highlight w:val="yellow"/>
        </w:rPr>
      </w:pPr>
      <w:r w:rsidRPr="002E23B3">
        <w:rPr>
          <w:highlight w:val="yellow"/>
        </w:rPr>
        <w:t>Note:</w:t>
      </w:r>
    </w:p>
    <w:p w:rsidR="00AF4B0A" w:rsidRDefault="00AF4B0A">
      <w:pPr>
        <w:pStyle w:val="CommentText"/>
      </w:pPr>
      <w:r w:rsidRPr="002E23B3">
        <w:rPr>
          <w:highlight w:val="yellow"/>
        </w:rPr>
        <w:t>This constraint exactly same as function “alternative” in OPL model.</w:t>
      </w:r>
    </w:p>
    <w:p w:rsidR="00AF4B0A" w:rsidRDefault="00AF4B0A">
      <w:pPr>
        <w:pStyle w:val="CommentText"/>
      </w:pPr>
      <w:r w:rsidRPr="002E23B3">
        <w:rPr>
          <w:highlight w:val="yellow"/>
        </w:rPr>
        <w:t>In D-QCSP, since we select each overlapping task in each step by each agent (QCA) and inform the assignment to neighbor QCAs, we will not assign a task more than one time same as this constraint.</w:t>
      </w:r>
    </w:p>
  </w:comment>
  <w:comment w:id="873" w:author="Zabet" w:date="2012-05-13T21:53:00Z" w:initials="Z">
    <w:p w:rsidR="00AF4B0A" w:rsidRPr="00F5794D" w:rsidRDefault="00AF4B0A">
      <w:pPr>
        <w:pStyle w:val="CommentText"/>
        <w:rPr>
          <w:highlight w:val="yellow"/>
        </w:rPr>
      </w:pPr>
      <w:r w:rsidRPr="00F5794D">
        <w:rPr>
          <w:rStyle w:val="CommentReference"/>
          <w:highlight w:val="yellow"/>
        </w:rPr>
        <w:annotationRef/>
      </w:r>
    </w:p>
    <w:p w:rsidR="00AF4B0A" w:rsidRPr="00F5794D" w:rsidRDefault="00AF4B0A" w:rsidP="00092ED8">
      <w:pPr>
        <w:pStyle w:val="CommentText"/>
        <w:rPr>
          <w:highlight w:val="yellow"/>
        </w:rPr>
      </w:pPr>
      <w:r w:rsidRPr="00F5794D">
        <w:rPr>
          <w:highlight w:val="yellow"/>
        </w:rPr>
        <w:t>Note:</w:t>
      </w:r>
    </w:p>
    <w:p w:rsidR="00AF4B0A" w:rsidRPr="00F5794D" w:rsidRDefault="00AF4B0A" w:rsidP="00092ED8">
      <w:pPr>
        <w:pStyle w:val="CommentText"/>
        <w:rPr>
          <w:highlight w:val="yellow"/>
        </w:rPr>
      </w:pPr>
      <w:r w:rsidRPr="00F5794D">
        <w:rPr>
          <w:highlight w:val="yellow"/>
        </w:rPr>
        <w:t>We will use “</w:t>
      </w:r>
      <w:proofErr w:type="spellStart"/>
      <w:r w:rsidRPr="00F5794D">
        <w:rPr>
          <w:highlight w:val="yellow"/>
        </w:rPr>
        <w:t>noOverlap</w:t>
      </w:r>
      <w:proofErr w:type="spellEnd"/>
      <w:r w:rsidRPr="00F5794D">
        <w:rPr>
          <w:highlight w:val="yellow"/>
        </w:rPr>
        <w:t>” function in OPL model exactly same as this constraint to avoid performing two sequential tasks simultaneously.</w:t>
      </w:r>
    </w:p>
    <w:p w:rsidR="00AF4B0A" w:rsidRDefault="00AF4B0A" w:rsidP="002F4EFB">
      <w:pPr>
        <w:pStyle w:val="CommentText"/>
      </w:pPr>
      <w:r w:rsidRPr="00F5794D">
        <w:rPr>
          <w:highlight w:val="yellow"/>
        </w:rPr>
        <w:t>The D-QCSP also we use the OPL model in every iteration and use this constraint. (The OPL model for D-QCSP actually is more simple than the OPL used in the next section and used just for a single crane to derive the correct sequencing of the tasks that should perform by each QCA)</w:t>
      </w:r>
    </w:p>
  </w:comment>
  <w:comment w:id="886" w:author="Zabet" w:date="2012-05-13T21:53:00Z" w:initials="Z">
    <w:p w:rsidR="00AF4B0A" w:rsidRDefault="00AF4B0A">
      <w:pPr>
        <w:pStyle w:val="CommentText"/>
      </w:pPr>
      <w:r>
        <w:rPr>
          <w:rStyle w:val="CommentReference"/>
        </w:rPr>
        <w:annotationRef/>
      </w:r>
    </w:p>
    <w:p w:rsidR="00AF4B0A" w:rsidRPr="002F2E11" w:rsidRDefault="00AF4B0A">
      <w:pPr>
        <w:pStyle w:val="CommentText"/>
        <w:rPr>
          <w:highlight w:val="yellow"/>
        </w:rPr>
      </w:pPr>
      <w:r w:rsidRPr="002F2E11">
        <w:rPr>
          <w:highlight w:val="yellow"/>
        </w:rPr>
        <w:t>Note:</w:t>
      </w:r>
    </w:p>
    <w:p w:rsidR="00AF4B0A" w:rsidRDefault="00AF4B0A" w:rsidP="0009606C">
      <w:pPr>
        <w:pStyle w:val="CommentText"/>
      </w:pPr>
      <w:r w:rsidRPr="002F2E11">
        <w:rPr>
          <w:highlight w:val="yellow"/>
        </w:rPr>
        <w:t>In D-QCSP, by defining the string form of tasks between two adjacent cranes regarding to the position and distance of the tasks, we will do same as this constraint and won’t permit adjacent QCs to cross over each other.</w:t>
      </w:r>
    </w:p>
  </w:comment>
  <w:comment w:id="1028" w:author="Zabet" w:date="2012-05-13T21:53:00Z" w:initials="Z">
    <w:p w:rsidR="00AF4B0A" w:rsidRDefault="00AF4B0A">
      <w:pPr>
        <w:pStyle w:val="CommentText"/>
      </w:pPr>
      <w:r>
        <w:rPr>
          <w:rStyle w:val="CommentReference"/>
        </w:rPr>
        <w:annotationRef/>
      </w:r>
    </w:p>
    <w:p w:rsidR="00AF4B0A" w:rsidRPr="003B6FAA" w:rsidRDefault="00AF4B0A" w:rsidP="00AE50D7">
      <w:pPr>
        <w:pStyle w:val="CommentText"/>
        <w:rPr>
          <w:highlight w:val="yellow"/>
        </w:rPr>
      </w:pPr>
      <w:r w:rsidRPr="003B6FAA">
        <w:rPr>
          <w:highlight w:val="yellow"/>
        </w:rPr>
        <w:t>RN</w:t>
      </w:r>
      <w:proofErr w:type="gramStart"/>
      <w:r w:rsidRPr="003B6FAA">
        <w:rPr>
          <w:highlight w:val="yellow"/>
        </w:rPr>
        <w:t xml:space="preserve">: </w:t>
      </w:r>
      <w:proofErr w:type="gramEnd"/>
      <m:oMath>
        <m:sSub>
          <m:sSubPr>
            <m:ctrlPr>
              <w:rPr>
                <w:rFonts w:ascii="Cambria Math" w:hAnsi="Cambria Math" w:cstheme="minorHAnsi"/>
                <w:i/>
                <w:sz w:val="18"/>
                <w:szCs w:val="18"/>
                <w:highlight w:val="yellow"/>
              </w:rPr>
            </m:ctrlPr>
          </m:sSubPr>
          <m:e>
            <m:r>
              <w:rPr>
                <w:rFonts w:ascii="Cambria Math" w:hAnsi="Cambria Math" w:cstheme="minorHAnsi"/>
                <w:sz w:val="18"/>
                <w:szCs w:val="18"/>
                <w:highlight w:val="yellow"/>
              </w:rPr>
              <m:t>R</m:t>
            </m:r>
          </m:e>
          <m:sub>
            <m:r>
              <w:rPr>
                <w:rFonts w:ascii="Cambria Math" w:hAnsi="Cambria Math" w:cstheme="minorHAnsi"/>
                <w:sz w:val="18"/>
                <w:szCs w:val="18"/>
                <w:highlight w:val="yellow"/>
              </w:rPr>
              <m:t>j</m:t>
            </m:r>
          </m:sub>
        </m:sSub>
      </m:oMath>
      <w:r w:rsidRPr="003B6FAA">
        <w:rPr>
          <w:highlight w:val="yellow"/>
        </w:rPr>
        <w:t>? / On both side of a crane?</w:t>
      </w:r>
    </w:p>
    <w:p w:rsidR="00AF4B0A" w:rsidRPr="003B6FAA" w:rsidRDefault="00AF4B0A">
      <w:pPr>
        <w:pStyle w:val="CommentText"/>
        <w:rPr>
          <w:highlight w:val="yellow"/>
        </w:rPr>
      </w:pPr>
    </w:p>
    <w:p w:rsidR="00AF4B0A" w:rsidRPr="003B6FAA" w:rsidRDefault="00AF4B0A">
      <w:pPr>
        <w:pStyle w:val="CommentText"/>
        <w:rPr>
          <w:b/>
          <w:bCs/>
          <w:highlight w:val="yellow"/>
        </w:rPr>
      </w:pPr>
      <w:r w:rsidRPr="003B6FAA">
        <w:rPr>
          <w:highlight w:val="yellow"/>
        </w:rPr>
        <w:t xml:space="preserve">IZ: I have modified the formulation of overlapping index without effect of rest of article </w:t>
      </w:r>
      <w:r w:rsidRPr="003B6FAA">
        <w:rPr>
          <w:b/>
          <w:bCs/>
          <w:highlight w:val="yellow"/>
        </w:rPr>
        <w:t>(except simulation section)</w:t>
      </w:r>
    </w:p>
    <w:p w:rsidR="00AF4B0A" w:rsidRPr="003B6FAA" w:rsidRDefault="00AF4B0A" w:rsidP="000D6960">
      <w:pPr>
        <w:pStyle w:val="CommentText"/>
        <w:rPr>
          <w:highlight w:val="yellow"/>
        </w:rPr>
      </w:pPr>
      <w:r w:rsidRPr="003B6FAA">
        <w:rPr>
          <w:highlight w:val="yellow"/>
        </w:rPr>
        <w:t>This is true since I was assuming the same overlapping tasks for each quay crane (same overlapping tasks in their overlapping area).</w:t>
      </w:r>
      <w:r>
        <w:rPr>
          <w:highlight w:val="yellow"/>
        </w:rPr>
        <w:t xml:space="preserve"> Even</w:t>
      </w:r>
      <w:r w:rsidRPr="003B6FAA">
        <w:rPr>
          <w:highlight w:val="yellow"/>
        </w:rPr>
        <w:t xml:space="preserve"> I wrote code in OPL model, I defined same number of overlapping tasks for each cranes.</w:t>
      </w:r>
    </w:p>
    <w:p w:rsidR="00AF4B0A" w:rsidRDefault="00AF4B0A" w:rsidP="003B6FAA">
      <w:pPr>
        <w:pStyle w:val="CommentText"/>
      </w:pPr>
      <w:r w:rsidRPr="003B6FAA">
        <w:rPr>
          <w:highlight w:val="yellow"/>
        </w:rPr>
        <w:t>Now with this new formulation we can adjust them manually and consider different number of overlapping tasks for different quay crane and both different quay crane’s sides. (Our solution model is generalized)</w:t>
      </w:r>
    </w:p>
  </w:comment>
  <w:comment w:id="1067" w:author="Zabet" w:date="2012-05-13T21:53:00Z" w:initials="Z">
    <w:p w:rsidR="00AF4B0A" w:rsidRDefault="00AF4B0A">
      <w:pPr>
        <w:pStyle w:val="CommentText"/>
      </w:pPr>
      <w:r>
        <w:rPr>
          <w:rStyle w:val="CommentReference"/>
        </w:rPr>
        <w:annotationRef/>
      </w:r>
    </w:p>
    <w:p w:rsidR="00AF4B0A" w:rsidRDefault="00AF4B0A">
      <w:pPr>
        <w:pStyle w:val="CommentText"/>
      </w:pPr>
    </w:p>
    <w:p w:rsidR="00AF4B0A" w:rsidRPr="00273173" w:rsidRDefault="00AF4B0A" w:rsidP="007A7AF0">
      <w:pPr>
        <w:pStyle w:val="CommentText"/>
        <w:rPr>
          <w:highlight w:val="lightGray"/>
        </w:rPr>
      </w:pPr>
      <w:r w:rsidRPr="00273173">
        <w:rPr>
          <w:highlight w:val="lightGray"/>
        </w:rPr>
        <w:t>IZ: I have brought this section from the “Report #2” which I had sent for you several months ago.</w:t>
      </w:r>
    </w:p>
    <w:p w:rsidR="00AF4B0A" w:rsidRPr="00273173" w:rsidRDefault="00AF4B0A" w:rsidP="007A7AF0">
      <w:pPr>
        <w:pStyle w:val="CommentText"/>
        <w:rPr>
          <w:highlight w:val="lightGray"/>
        </w:rPr>
      </w:pPr>
      <w:r w:rsidRPr="00273173">
        <w:rPr>
          <w:highlight w:val="lightGray"/>
        </w:rPr>
        <w:t>This section consists of modeling, programming, and results for a centralized QCSP with CPLEX.</w:t>
      </w:r>
    </w:p>
    <w:p w:rsidR="00AF4B0A" w:rsidRPr="00273173" w:rsidRDefault="00AF4B0A" w:rsidP="007A7AF0">
      <w:pPr>
        <w:pStyle w:val="CommentText"/>
        <w:rPr>
          <w:highlight w:val="lightGray"/>
        </w:rPr>
      </w:pPr>
      <w:r w:rsidRPr="00273173">
        <w:rPr>
          <w:highlight w:val="lightGray"/>
        </w:rPr>
        <w:t>I have obtained this procedure for the D-QCSP.</w:t>
      </w:r>
    </w:p>
    <w:p w:rsidR="00AF4B0A" w:rsidRPr="00273173" w:rsidRDefault="00AF4B0A" w:rsidP="007A7AF0">
      <w:pPr>
        <w:pStyle w:val="CommentText"/>
        <w:rPr>
          <w:highlight w:val="lightGray"/>
        </w:rPr>
      </w:pPr>
      <w:r w:rsidRPr="00273173">
        <w:rPr>
          <w:highlight w:val="lightGray"/>
        </w:rPr>
        <w:t>When we use this procedure in D-QCSP, the problem have decomposed to smaller one in comparison with centralized one. Therefore the differences can be described as follows:</w:t>
      </w:r>
    </w:p>
    <w:p w:rsidR="00AF4B0A" w:rsidRPr="00273173" w:rsidRDefault="00AF4B0A" w:rsidP="00A717E2">
      <w:pPr>
        <w:pStyle w:val="CommentText"/>
        <w:numPr>
          <w:ilvl w:val="0"/>
          <w:numId w:val="18"/>
        </w:numPr>
        <w:rPr>
          <w:highlight w:val="lightGray"/>
        </w:rPr>
      </w:pPr>
      <w:r w:rsidRPr="00273173">
        <w:rPr>
          <w:highlight w:val="lightGray"/>
        </w:rPr>
        <w:t xml:space="preserve"> In D-QCSP we consider just one quay crane, while in centralized QCSP more than one QCSP should be considered</w:t>
      </w:r>
    </w:p>
    <w:p w:rsidR="00AF4B0A" w:rsidRDefault="00AF4B0A" w:rsidP="00A717E2">
      <w:pPr>
        <w:pStyle w:val="CommentText"/>
        <w:numPr>
          <w:ilvl w:val="0"/>
          <w:numId w:val="18"/>
        </w:numPr>
      </w:pPr>
      <w:r w:rsidRPr="00273173">
        <w:rPr>
          <w:highlight w:val="lightGray"/>
        </w:rPr>
        <w:t xml:space="preserve"> In D-QCSP we are dealing with more less tasks</w:t>
      </w:r>
      <w:r>
        <w:rPr>
          <w:highlight w:val="lightGray"/>
        </w:rPr>
        <w:t xml:space="preserve"> for an individual quay crane to solve</w:t>
      </w:r>
      <w:r w:rsidRPr="00273173">
        <w:rPr>
          <w:highlight w:val="lightGray"/>
        </w:rPr>
        <w:t xml:space="preserve"> than centralized QCSP, so solving such a problem </w:t>
      </w:r>
      <w:r w:rsidRPr="00B476CF">
        <w:rPr>
          <w:highlight w:val="yellow"/>
        </w:rPr>
        <w:t xml:space="preserve">can be done concurrently </w:t>
      </w:r>
      <w:r>
        <w:rPr>
          <w:highlight w:val="lightGray"/>
        </w:rPr>
        <w:t xml:space="preserve">and </w:t>
      </w:r>
      <w:r w:rsidRPr="00273173">
        <w:rPr>
          <w:highlight w:val="lightGray"/>
        </w:rPr>
        <w:t>can take less time dramatically.</w:t>
      </w:r>
    </w:p>
    <w:p w:rsidR="00AF4B0A" w:rsidRDefault="00AF4B0A" w:rsidP="00B476CF">
      <w:pPr>
        <w:pStyle w:val="CommentText"/>
      </w:pPr>
    </w:p>
    <w:p w:rsidR="00AF4B0A" w:rsidRDefault="00AF4B0A" w:rsidP="00B476CF">
      <w:pPr>
        <w:pStyle w:val="CommentText"/>
      </w:pPr>
      <w:r w:rsidRPr="00B476CF">
        <w:rPr>
          <w:highlight w:val="yellow"/>
        </w:rPr>
        <w:t>RN: But the performance will go down and communication is needed?</w:t>
      </w:r>
    </w:p>
    <w:p w:rsidR="00AF4B0A" w:rsidRDefault="00AF4B0A" w:rsidP="00B476CF">
      <w:pPr>
        <w:pStyle w:val="CommentText"/>
      </w:pPr>
    </w:p>
    <w:p w:rsidR="00AF4B0A" w:rsidRDefault="00AF4B0A" w:rsidP="00B476CF">
      <w:pPr>
        <w:pStyle w:val="CommentText"/>
        <w:rPr>
          <w:highlight w:val="yellow"/>
        </w:rPr>
      </w:pPr>
      <w:r w:rsidRPr="00996139">
        <w:rPr>
          <w:highlight w:val="yellow"/>
        </w:rPr>
        <w:t xml:space="preserve">IZ: </w:t>
      </w:r>
      <w:r>
        <w:rPr>
          <w:highlight w:val="yellow"/>
        </w:rPr>
        <w:t>Why performance goes down?</w:t>
      </w:r>
    </w:p>
    <w:p w:rsidR="00AF4B0A" w:rsidRDefault="00AF4B0A" w:rsidP="00B476CF">
      <w:pPr>
        <w:pStyle w:val="CommentText"/>
      </w:pPr>
      <w:r>
        <w:rPr>
          <w:highlight w:val="yellow"/>
        </w:rPr>
        <w:t>L</w:t>
      </w:r>
      <w:r w:rsidRPr="00996139">
        <w:rPr>
          <w:highlight w:val="yellow"/>
        </w:rPr>
        <w:t>ike as many other distributed solving problems, unfortunately communication cost is inevitable.</w:t>
      </w:r>
    </w:p>
    <w:p w:rsidR="00AF4B0A" w:rsidRDefault="00AF4B0A">
      <w:pPr>
        <w:pStyle w:val="CommentText"/>
      </w:pPr>
    </w:p>
  </w:comment>
  <w:comment w:id="1072" w:author="Zabet" w:date="2012-05-13T21:53:00Z" w:initials="Z">
    <w:p w:rsidR="00AF4B0A" w:rsidRPr="008D2C10" w:rsidRDefault="00AF4B0A">
      <w:pPr>
        <w:pStyle w:val="CommentText"/>
        <w:rPr>
          <w:highlight w:val="yellow"/>
        </w:rPr>
      </w:pPr>
      <w:r w:rsidRPr="008D2C10">
        <w:rPr>
          <w:rStyle w:val="CommentReference"/>
          <w:highlight w:val="yellow"/>
        </w:rPr>
        <w:annotationRef/>
      </w:r>
    </w:p>
    <w:p w:rsidR="00AF4B0A" w:rsidRPr="008D2C10" w:rsidRDefault="00AF4B0A">
      <w:pPr>
        <w:pStyle w:val="CommentText"/>
        <w:rPr>
          <w:highlight w:val="yellow"/>
        </w:rPr>
      </w:pPr>
      <w:r w:rsidRPr="008D2C10">
        <w:rPr>
          <w:highlight w:val="yellow"/>
        </w:rPr>
        <w:t>RN: You didn’t use this in (1)-(15)</w:t>
      </w:r>
    </w:p>
    <w:p w:rsidR="00AF4B0A" w:rsidRDefault="00AF4B0A" w:rsidP="00BC5628">
      <w:pPr>
        <w:pStyle w:val="CommentText"/>
        <w:rPr>
          <w:highlight w:val="yellow"/>
        </w:rPr>
      </w:pPr>
    </w:p>
    <w:p w:rsidR="00AF4B0A" w:rsidRDefault="00AF4B0A" w:rsidP="00BC5628">
      <w:pPr>
        <w:pStyle w:val="CommentText"/>
      </w:pPr>
      <w:r w:rsidRPr="008D2C10">
        <w:rPr>
          <w:highlight w:val="yellow"/>
        </w:rPr>
        <w:t>IZ: This is from my</w:t>
      </w:r>
      <w:r>
        <w:rPr>
          <w:highlight w:val="yellow"/>
        </w:rPr>
        <w:t xml:space="preserve"> own</w:t>
      </w:r>
      <w:r w:rsidRPr="008D2C10">
        <w:rPr>
          <w:highlight w:val="yellow"/>
        </w:rPr>
        <w:t xml:space="preserve"> word. Task window consists of overlapping and non-overlapping tasks.</w:t>
      </w:r>
    </w:p>
  </w:comment>
  <w:comment w:id="1085" w:author="Iman Zabet" w:date="2012-05-13T21:53:00Z" w:initials="Z">
    <w:p w:rsidR="00AF4B0A" w:rsidRDefault="00AF4B0A">
      <w:pPr>
        <w:pStyle w:val="CommentText"/>
      </w:pPr>
      <w:r>
        <w:rPr>
          <w:rStyle w:val="CommentReference"/>
        </w:rPr>
        <w:annotationRef/>
      </w:r>
    </w:p>
    <w:p w:rsidR="00AF4B0A" w:rsidRDefault="00AF4B0A">
      <w:pPr>
        <w:pStyle w:val="CommentText"/>
        <w:rPr>
          <w:u w:val="single"/>
        </w:rPr>
      </w:pPr>
      <w:r w:rsidRPr="00F02A0E">
        <w:rPr>
          <w:highlight w:val="red"/>
          <w:u w:val="single"/>
        </w:rPr>
        <w:t xml:space="preserve">Note </w:t>
      </w:r>
      <w:proofErr w:type="spellStart"/>
      <w:r w:rsidRPr="00F02A0E">
        <w:rPr>
          <w:highlight w:val="red"/>
          <w:u w:val="single"/>
        </w:rPr>
        <w:t>Note</w:t>
      </w:r>
      <w:proofErr w:type="spellEnd"/>
      <w:r w:rsidRPr="00F02A0E">
        <w:rPr>
          <w:highlight w:val="red"/>
          <w:u w:val="single"/>
        </w:rPr>
        <w:t xml:space="preserve"> </w:t>
      </w:r>
      <w:proofErr w:type="spellStart"/>
      <w:r w:rsidRPr="00F02A0E">
        <w:rPr>
          <w:highlight w:val="red"/>
          <w:u w:val="single"/>
        </w:rPr>
        <w:t>Note</w:t>
      </w:r>
      <w:proofErr w:type="spellEnd"/>
      <w:r>
        <w:rPr>
          <w:u w:val="single"/>
        </w:rPr>
        <w:t>:</w:t>
      </w:r>
    </w:p>
    <w:p w:rsidR="00AF4B0A" w:rsidRPr="00F02A0E" w:rsidRDefault="00AF4B0A">
      <w:pPr>
        <w:pStyle w:val="CommentText"/>
        <w:rPr>
          <w:u w:val="single"/>
        </w:rPr>
      </w:pPr>
    </w:p>
    <w:p w:rsidR="00AF4B0A" w:rsidRPr="003A0AEF" w:rsidRDefault="00AF4B0A">
      <w:pPr>
        <w:pStyle w:val="CommentText"/>
        <w:rPr>
          <w:highlight w:val="yellow"/>
        </w:rPr>
      </w:pPr>
      <w:r w:rsidRPr="003A0AEF">
        <w:rPr>
          <w:highlight w:val="yellow"/>
        </w:rPr>
        <w:t>Only this model (1</w:t>
      </w:r>
      <w:r w:rsidRPr="003A0AEF">
        <w:rPr>
          <w:highlight w:val="yellow"/>
          <w:vertAlign w:val="superscript"/>
        </w:rPr>
        <w:t>st</w:t>
      </w:r>
      <w:r w:rsidRPr="003A0AEF">
        <w:rPr>
          <w:highlight w:val="yellow"/>
        </w:rPr>
        <w:t xml:space="preserve"> scenario) is used in our Extended ABT algorithm in D-QCSP section for scheduling all the allocated tasks for each QCA.</w:t>
      </w:r>
    </w:p>
    <w:p w:rsidR="00AF4B0A" w:rsidRPr="003A0AEF" w:rsidRDefault="00AF4B0A" w:rsidP="00A73B91">
      <w:pPr>
        <w:pStyle w:val="CommentText"/>
        <w:rPr>
          <w:highlight w:val="yellow"/>
        </w:rPr>
      </w:pPr>
      <w:r w:rsidRPr="003A0AEF">
        <w:rPr>
          <w:highlight w:val="yellow"/>
        </w:rPr>
        <w:t>That means, each QCA tries to allocate tasks from the string ordered tasks. After that, each QCA tries to schedule its allocated tasks to find which sequence is better for handling assigned tasks.</w:t>
      </w:r>
    </w:p>
    <w:p w:rsidR="00AF4B0A" w:rsidRPr="003A0AEF" w:rsidRDefault="00AF4B0A" w:rsidP="002513BD">
      <w:pPr>
        <w:pStyle w:val="CommentText"/>
        <w:rPr>
          <w:highlight w:val="yellow"/>
        </w:rPr>
      </w:pPr>
      <w:r w:rsidRPr="003A0AEF">
        <w:rPr>
          <w:highlight w:val="yellow"/>
        </w:rPr>
        <w:t xml:space="preserve">For example, during each iteration each QCA has a set of assigned tasks, e.g. QCA1 has {1,2,6}, so he should find the best sequence to handling them according to each task </w:t>
      </w: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i</m:t>
            </m:r>
          </m:sub>
        </m:sSub>
      </m:oMath>
      <w:r w:rsidRPr="003A0AEF">
        <w:rPr>
          <w:highlight w:val="yellow"/>
        </w:rPr>
        <w:t xml:space="preserve"> and </w:t>
      </w:r>
      <m:oMath>
        <m:acc>
          <m:accPr>
            <m:chr m:val="́"/>
            <m:ctrlPr>
              <w:rPr>
                <w:rFonts w:ascii="Cambria Math" w:hAnsi="Cambria Math"/>
                <w:i/>
                <w:highlight w:val="yellow"/>
              </w:rPr>
            </m:ctrlPr>
          </m:accPr>
          <m:e>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i</m:t>
                </m:r>
              </m:sub>
            </m:sSub>
          </m:e>
        </m:acc>
      </m:oMath>
      <w:r w:rsidRPr="003A0AEF">
        <w:rPr>
          <w:highlight w:val="yellow"/>
        </w:rPr>
        <w:t xml:space="preserve">  and their transition time matrix </w:t>
      </w:r>
      <m:oMath>
        <m:r>
          <w:rPr>
            <w:rFonts w:ascii="Cambria Math" w:hAnsi="Cambria Math"/>
            <w:highlight w:val="yellow"/>
          </w:rPr>
          <m:t>T</m:t>
        </m:r>
      </m:oMath>
      <w:r w:rsidRPr="003A0AEF">
        <w:rPr>
          <w:highlight w:val="yellow"/>
        </w:rPr>
        <w:t>.</w:t>
      </w:r>
    </w:p>
    <w:p w:rsidR="00AF4B0A" w:rsidRPr="003A0AEF" w:rsidRDefault="00AF4B0A" w:rsidP="00EA7D94">
      <w:pPr>
        <w:pStyle w:val="CommentText"/>
        <w:rPr>
          <w:highlight w:val="yellow"/>
        </w:rPr>
      </w:pPr>
      <w:r w:rsidRPr="003A0AEF">
        <w:rPr>
          <w:highlight w:val="yellow"/>
        </w:rPr>
        <w:t xml:space="preserve">In other word, by the prior knowledge, the QCA1 construct a </w:t>
      </w:r>
      <m:oMath>
        <m:r>
          <w:rPr>
            <w:rFonts w:ascii="Cambria Math" w:hAnsi="Cambria Math"/>
            <w:highlight w:val="yellow"/>
          </w:rPr>
          <m:t>T</m:t>
        </m:r>
      </m:oMath>
      <w:r w:rsidRPr="003A0AEF">
        <w:rPr>
          <w:highlight w:val="yellow"/>
        </w:rPr>
        <w:t xml:space="preserve"> matrix with the allocated tasks such as:</w:t>
      </w:r>
    </w:p>
    <w:p w:rsidR="00AF4B0A" w:rsidRPr="003A0AEF" w:rsidRDefault="00AF4B0A" w:rsidP="00EA7D94">
      <w:pPr>
        <w:pStyle w:val="CommentText"/>
        <w:rPr>
          <w:highlight w:val="yellow"/>
        </w:rPr>
      </w:pPr>
      <m:oMathPara>
        <m:oMath>
          <m:r>
            <w:rPr>
              <w:rFonts w:ascii="Cambria Math" w:hAnsi="Cambria Math"/>
              <w:highlight w:val="yellow"/>
            </w:rPr>
            <m:t>T=</m:t>
          </m:r>
          <m:d>
            <m:dPr>
              <m:begChr m:val="["/>
              <m:endChr m:val="]"/>
              <m:ctrlPr>
                <w:rPr>
                  <w:rFonts w:ascii="Cambria Math" w:hAnsi="Cambria Math"/>
                  <w:i/>
                  <w:iCs/>
                  <w:highlight w:val="yellow"/>
                </w:rPr>
              </m:ctrlPr>
            </m:dPr>
            <m:e>
              <m:m>
                <m:mPr>
                  <m:mcs>
                    <m:mc>
                      <m:mcPr>
                        <m:count m:val="3"/>
                        <m:mcJc m:val="center"/>
                      </m:mcPr>
                    </m:mc>
                  </m:mcs>
                  <m:ctrlPr>
                    <w:rPr>
                      <w:rFonts w:ascii="Cambria Math" w:hAnsi="Cambria Math"/>
                      <w:i/>
                      <w:iCs/>
                      <w:highlight w:val="yellow"/>
                    </w:rPr>
                  </m:ctrlPr>
                </m:mPr>
                <m:mr>
                  <m:e>
                    <m:sSub>
                      <m:sSubPr>
                        <m:ctrlPr>
                          <w:rPr>
                            <w:rFonts w:ascii="Cambria Math" w:hAnsi="Cambria Math"/>
                            <w:i/>
                            <w:iCs/>
                            <w:highlight w:val="yellow"/>
                          </w:rPr>
                        </m:ctrlPr>
                      </m:sSubPr>
                      <m:e>
                        <m:r>
                          <w:rPr>
                            <w:rFonts w:ascii="Cambria Math" w:hAnsi="Cambria Math"/>
                            <w:highlight w:val="yellow"/>
                          </w:rPr>
                          <m:t>t</m:t>
                        </m:r>
                      </m:e>
                      <m:sub>
                        <m:r>
                          <w:rPr>
                            <w:rFonts w:ascii="Cambria Math" w:hAnsi="Cambria Math"/>
                            <w:highlight w:val="yellow"/>
                          </w:rPr>
                          <m:t>11</m:t>
                        </m:r>
                      </m:sub>
                    </m:sSub>
                  </m:e>
                  <m:e>
                    <m:sSub>
                      <m:sSubPr>
                        <m:ctrlPr>
                          <w:rPr>
                            <w:rFonts w:ascii="Cambria Math" w:hAnsi="Cambria Math"/>
                            <w:i/>
                            <w:iCs/>
                            <w:highlight w:val="yellow"/>
                          </w:rPr>
                        </m:ctrlPr>
                      </m:sSubPr>
                      <m:e>
                        <m:r>
                          <w:rPr>
                            <w:rFonts w:ascii="Cambria Math" w:hAnsi="Cambria Math"/>
                            <w:highlight w:val="yellow"/>
                          </w:rPr>
                          <m:t>t</m:t>
                        </m:r>
                      </m:e>
                      <m:sub>
                        <m:r>
                          <w:rPr>
                            <w:rFonts w:ascii="Cambria Math" w:hAnsi="Cambria Math"/>
                            <w:highlight w:val="yellow"/>
                          </w:rPr>
                          <m:t>12</m:t>
                        </m:r>
                      </m:sub>
                    </m:sSub>
                  </m:e>
                  <m:e>
                    <m:sSub>
                      <m:sSubPr>
                        <m:ctrlPr>
                          <w:rPr>
                            <w:rFonts w:ascii="Cambria Math" w:hAnsi="Cambria Math"/>
                            <w:i/>
                            <w:iCs/>
                            <w:highlight w:val="yellow"/>
                          </w:rPr>
                        </m:ctrlPr>
                      </m:sSubPr>
                      <m:e>
                        <m:r>
                          <w:rPr>
                            <w:rFonts w:ascii="Cambria Math" w:hAnsi="Cambria Math"/>
                            <w:highlight w:val="yellow"/>
                          </w:rPr>
                          <m:t>t</m:t>
                        </m:r>
                      </m:e>
                      <m:sub>
                        <m:r>
                          <w:rPr>
                            <w:rFonts w:ascii="Cambria Math" w:hAnsi="Cambria Math"/>
                            <w:highlight w:val="yellow"/>
                          </w:rPr>
                          <m:t>16</m:t>
                        </m:r>
                      </m:sub>
                    </m:sSub>
                    <m:ctrlPr>
                      <w:rPr>
                        <w:rFonts w:ascii="Cambria Math" w:eastAsia="Cambria Math" w:hAnsi="Cambria Math" w:cs="Cambria Math"/>
                        <w:i/>
                        <w:iCs/>
                        <w:highlight w:val="yellow"/>
                      </w:rPr>
                    </m:ctrlPr>
                  </m:e>
                </m:mr>
                <m:mr>
                  <m:e>
                    <m:sSub>
                      <m:sSubPr>
                        <m:ctrlPr>
                          <w:rPr>
                            <w:rFonts w:ascii="Cambria Math" w:eastAsia="Cambria Math" w:hAnsi="Cambria Math" w:cs="Cambria Math"/>
                            <w:i/>
                            <w:iCs/>
                            <w:highlight w:val="yellow"/>
                          </w:rPr>
                        </m:ctrlPr>
                      </m:sSubPr>
                      <m:e>
                        <m:r>
                          <w:rPr>
                            <w:rFonts w:ascii="Cambria Math" w:eastAsia="Cambria Math" w:hAnsi="Cambria Math" w:cs="Cambria Math"/>
                            <w:highlight w:val="yellow"/>
                          </w:rPr>
                          <m:t>t</m:t>
                        </m:r>
                      </m:e>
                      <m:sub>
                        <m:r>
                          <w:rPr>
                            <w:rFonts w:ascii="Cambria Math" w:eastAsia="Cambria Math" w:hAnsi="Cambria Math" w:cs="Cambria Math"/>
                            <w:highlight w:val="yellow"/>
                          </w:rPr>
                          <m:t>21</m:t>
                        </m:r>
                      </m:sub>
                    </m:sSub>
                  </m:e>
                  <m:e>
                    <m:sSub>
                      <m:sSubPr>
                        <m:ctrlPr>
                          <w:rPr>
                            <w:rFonts w:ascii="Cambria Math" w:hAnsi="Cambria Math"/>
                            <w:i/>
                            <w:iCs/>
                            <w:highlight w:val="yellow"/>
                          </w:rPr>
                        </m:ctrlPr>
                      </m:sSubPr>
                      <m:e>
                        <m:r>
                          <w:rPr>
                            <w:rFonts w:ascii="Cambria Math" w:hAnsi="Cambria Math"/>
                            <w:highlight w:val="yellow"/>
                          </w:rPr>
                          <m:t>t</m:t>
                        </m:r>
                      </m:e>
                      <m:sub>
                        <m:r>
                          <w:rPr>
                            <w:rFonts w:ascii="Cambria Math" w:hAnsi="Cambria Math"/>
                            <w:highlight w:val="yellow"/>
                          </w:rPr>
                          <m:t>22</m:t>
                        </m:r>
                      </m:sub>
                    </m:sSub>
                    <m:ctrlPr>
                      <w:rPr>
                        <w:rFonts w:ascii="Cambria Math" w:eastAsia="Cambria Math" w:hAnsi="Cambria Math" w:cs="Cambria Math"/>
                        <w:i/>
                        <w:iCs/>
                        <w:highlight w:val="yellow"/>
                      </w:rPr>
                    </m:ctrlPr>
                  </m:e>
                  <m:e>
                    <m:sSub>
                      <m:sSubPr>
                        <m:ctrlPr>
                          <w:rPr>
                            <w:rFonts w:ascii="Cambria Math" w:eastAsia="Cambria Math" w:hAnsi="Cambria Math" w:cs="Cambria Math"/>
                            <w:i/>
                            <w:iCs/>
                            <w:highlight w:val="yellow"/>
                          </w:rPr>
                        </m:ctrlPr>
                      </m:sSubPr>
                      <m:e>
                        <m:r>
                          <w:rPr>
                            <w:rFonts w:ascii="Cambria Math" w:eastAsia="Cambria Math" w:hAnsi="Cambria Math" w:cs="Cambria Math"/>
                            <w:highlight w:val="yellow"/>
                          </w:rPr>
                          <m:t>t</m:t>
                        </m:r>
                      </m:e>
                      <m:sub>
                        <m:r>
                          <w:rPr>
                            <w:rFonts w:ascii="Cambria Math" w:eastAsia="Cambria Math" w:hAnsi="Cambria Math" w:cs="Cambria Math"/>
                            <w:highlight w:val="yellow"/>
                          </w:rPr>
                          <m:t>26</m:t>
                        </m:r>
                      </m:sub>
                    </m:sSub>
                    <m:ctrlPr>
                      <w:rPr>
                        <w:rFonts w:ascii="Cambria Math" w:eastAsia="Cambria Math" w:hAnsi="Cambria Math" w:cs="Cambria Math"/>
                        <w:i/>
                        <w:iCs/>
                        <w:highlight w:val="yellow"/>
                      </w:rPr>
                    </m:ctrlPr>
                  </m:e>
                </m:mr>
                <m:mr>
                  <m:e>
                    <m:sSub>
                      <m:sSubPr>
                        <m:ctrlPr>
                          <w:rPr>
                            <w:rFonts w:ascii="Cambria Math" w:eastAsia="Cambria Math" w:hAnsi="Cambria Math" w:cs="Cambria Math"/>
                            <w:i/>
                            <w:iCs/>
                            <w:highlight w:val="yellow"/>
                          </w:rPr>
                        </m:ctrlPr>
                      </m:sSubPr>
                      <m:e>
                        <m:r>
                          <w:rPr>
                            <w:rFonts w:ascii="Cambria Math" w:eastAsia="Cambria Math" w:hAnsi="Cambria Math" w:cs="Cambria Math"/>
                            <w:highlight w:val="yellow"/>
                          </w:rPr>
                          <m:t>t</m:t>
                        </m:r>
                      </m:e>
                      <m:sub>
                        <m:r>
                          <w:rPr>
                            <w:rFonts w:ascii="Cambria Math" w:eastAsia="Cambria Math" w:hAnsi="Cambria Math" w:cs="Cambria Math"/>
                            <w:highlight w:val="yellow"/>
                          </w:rPr>
                          <m:t>61</m:t>
                        </m:r>
                      </m:sub>
                    </m:sSub>
                    <m:ctrlPr>
                      <w:rPr>
                        <w:rFonts w:ascii="Cambria Math" w:eastAsia="Cambria Math" w:hAnsi="Cambria Math" w:cs="Cambria Math"/>
                        <w:i/>
                        <w:iCs/>
                        <w:highlight w:val="yellow"/>
                      </w:rPr>
                    </m:ctrlPr>
                  </m:e>
                  <m:e>
                    <m:sSub>
                      <m:sSubPr>
                        <m:ctrlPr>
                          <w:rPr>
                            <w:rFonts w:ascii="Cambria Math" w:eastAsia="Cambria Math" w:hAnsi="Cambria Math" w:cs="Cambria Math"/>
                            <w:i/>
                            <w:iCs/>
                            <w:highlight w:val="yellow"/>
                          </w:rPr>
                        </m:ctrlPr>
                      </m:sSubPr>
                      <m:e>
                        <m:r>
                          <w:rPr>
                            <w:rFonts w:ascii="Cambria Math" w:eastAsia="Cambria Math" w:hAnsi="Cambria Math" w:cs="Cambria Math"/>
                            <w:highlight w:val="yellow"/>
                          </w:rPr>
                          <m:t>t</m:t>
                        </m:r>
                      </m:e>
                      <m:sub>
                        <m:r>
                          <w:rPr>
                            <w:rFonts w:ascii="Cambria Math" w:eastAsia="Cambria Math" w:hAnsi="Cambria Math" w:cs="Cambria Math"/>
                            <w:highlight w:val="yellow"/>
                          </w:rPr>
                          <m:t>62</m:t>
                        </m:r>
                      </m:sub>
                    </m:sSub>
                    <m:ctrlPr>
                      <w:rPr>
                        <w:rFonts w:ascii="Cambria Math" w:eastAsia="Cambria Math" w:hAnsi="Cambria Math" w:cs="Cambria Math"/>
                        <w:i/>
                        <w:iCs/>
                        <w:highlight w:val="yellow"/>
                      </w:rPr>
                    </m:ctrlPr>
                  </m:e>
                  <m:e>
                    <m:sSub>
                      <m:sSubPr>
                        <m:ctrlPr>
                          <w:rPr>
                            <w:rFonts w:ascii="Cambria Math" w:eastAsia="Cambria Math" w:hAnsi="Cambria Math" w:cs="Cambria Math"/>
                            <w:i/>
                            <w:iCs/>
                            <w:highlight w:val="yellow"/>
                          </w:rPr>
                        </m:ctrlPr>
                      </m:sSubPr>
                      <m:e>
                        <m:r>
                          <w:rPr>
                            <w:rFonts w:ascii="Cambria Math" w:eastAsia="Cambria Math" w:hAnsi="Cambria Math" w:cs="Cambria Math"/>
                            <w:highlight w:val="yellow"/>
                          </w:rPr>
                          <m:t>t</m:t>
                        </m:r>
                      </m:e>
                      <m:sub>
                        <m:r>
                          <w:rPr>
                            <w:rFonts w:ascii="Cambria Math" w:eastAsia="Cambria Math" w:hAnsi="Cambria Math" w:cs="Cambria Math"/>
                            <w:highlight w:val="yellow"/>
                          </w:rPr>
                          <m:t>66</m:t>
                        </m:r>
                      </m:sub>
                    </m:sSub>
                  </m:e>
                </m:mr>
              </m:m>
            </m:e>
          </m:d>
        </m:oMath>
      </m:oMathPara>
    </w:p>
    <w:p w:rsidR="00AF4B0A" w:rsidRPr="00DD0C9E" w:rsidRDefault="00AF4B0A" w:rsidP="00081C25">
      <w:pPr>
        <w:pStyle w:val="CommentText"/>
        <w:rPr>
          <w:rFonts w:ascii="Cambria Math" w:hAnsi="Cambria Math"/>
          <w:iCs/>
        </w:rPr>
      </w:pPr>
      <w:r w:rsidRPr="003A0AEF">
        <w:rPr>
          <w:highlight w:val="yellow"/>
        </w:rPr>
        <w:t xml:space="preserve">After that, with the proposed scheduling algorithm in this scenario the QCA1 </w:t>
      </w:r>
      <w:r>
        <w:rPr>
          <w:highlight w:val="yellow"/>
        </w:rPr>
        <w:t xml:space="preserve">connect to CPLEX from JAVA (by CPLEX </w:t>
      </w:r>
      <w:proofErr w:type="spellStart"/>
      <w:r>
        <w:rPr>
          <w:highlight w:val="yellow"/>
        </w:rPr>
        <w:t>api</w:t>
      </w:r>
      <w:proofErr w:type="spellEnd"/>
      <w:r>
        <w:rPr>
          <w:highlight w:val="yellow"/>
        </w:rPr>
        <w:t xml:space="preserve">) and </w:t>
      </w:r>
      <w:r w:rsidRPr="003A0AEF">
        <w:rPr>
          <w:highlight w:val="yellow"/>
        </w:rPr>
        <w:t xml:space="preserve">find the best way to handle the allocated tasks </w:t>
      </w:r>
      <w:r>
        <w:rPr>
          <w:highlight w:val="yellow"/>
        </w:rPr>
        <w:t>by its constructed OPL model</w:t>
      </w:r>
      <w:r w:rsidRPr="003A0AEF">
        <w:rPr>
          <w:highlight w:val="yellow"/>
        </w:rPr>
        <w:t xml:space="preserve"> in each iteration.</w:t>
      </w:r>
    </w:p>
  </w:comment>
  <w:comment w:id="1121" w:author="Zabet" w:date="2012-05-13T21:53:00Z" w:initials="Z">
    <w:p w:rsidR="00AF4B0A" w:rsidRDefault="00AF4B0A">
      <w:pPr>
        <w:pStyle w:val="CommentText"/>
      </w:pPr>
      <w:r>
        <w:rPr>
          <w:rStyle w:val="CommentReference"/>
        </w:rPr>
        <w:annotationRef/>
      </w:r>
    </w:p>
    <w:p w:rsidR="00AF4B0A" w:rsidRPr="008C66C6" w:rsidRDefault="00AF4B0A">
      <w:pPr>
        <w:pStyle w:val="CommentText"/>
        <w:rPr>
          <w:highlight w:val="yellow"/>
        </w:rPr>
      </w:pPr>
      <w:r w:rsidRPr="008C66C6">
        <w:rPr>
          <w:highlight w:val="yellow"/>
        </w:rPr>
        <w:t>RN: Why do you not explicitly include this in the formulation (1)-(15)?</w:t>
      </w:r>
    </w:p>
    <w:p w:rsidR="00AF4B0A" w:rsidRPr="008C66C6" w:rsidRDefault="00AF4B0A">
      <w:pPr>
        <w:pStyle w:val="CommentText"/>
        <w:rPr>
          <w:highlight w:val="yellow"/>
        </w:rPr>
      </w:pPr>
    </w:p>
    <w:p w:rsidR="00AF4B0A" w:rsidRDefault="00AF4B0A">
      <w:pPr>
        <w:pStyle w:val="CommentText"/>
      </w:pPr>
      <w:r w:rsidRPr="008C66C6">
        <w:rPr>
          <w:highlight w:val="yellow"/>
        </w:rPr>
        <w:t>IZ: added</w:t>
      </w:r>
    </w:p>
  </w:comment>
  <w:comment w:id="1199" w:author="Iman Zabet" w:date="2012-05-13T21:53:00Z" w:initials="Z">
    <w:p w:rsidR="00AF4B0A" w:rsidRDefault="00AF4B0A">
      <w:pPr>
        <w:pStyle w:val="CommentText"/>
      </w:pPr>
      <w:r>
        <w:rPr>
          <w:rStyle w:val="CommentReference"/>
        </w:rPr>
        <w:annotationRef/>
      </w:r>
    </w:p>
    <w:p w:rsidR="00AF4B0A" w:rsidRPr="00BB5D2C" w:rsidRDefault="00AF4B0A" w:rsidP="00C162D4">
      <w:pPr>
        <w:pStyle w:val="CommentText"/>
        <w:rPr>
          <w:highlight w:val="yellow"/>
        </w:rPr>
      </w:pPr>
      <w:r w:rsidRPr="00BB5D2C">
        <w:rPr>
          <w:highlight w:val="yellow"/>
        </w:rPr>
        <w:t xml:space="preserve">RN: Is this </w:t>
      </w:r>
      <w:proofErr w:type="gramStart"/>
      <w:r w:rsidRPr="00671878">
        <w:rPr>
          <w:highlight w:val="yellow"/>
        </w:rPr>
        <w:t xml:space="preserve">possible </w:t>
      </w:r>
      <w:proofErr w:type="gramEnd"/>
      <m:oMath>
        <m:r>
          <w:rPr>
            <w:rFonts w:ascii="Cambria Math" w:hAnsi="Cambria Math"/>
            <w:highlight w:val="yellow"/>
          </w:rPr>
          <m:t>i=j</m:t>
        </m:r>
      </m:oMath>
      <w:r w:rsidRPr="00671878">
        <w:rPr>
          <w:highlight w:val="yellow"/>
        </w:rPr>
        <w:t>?</w:t>
      </w:r>
    </w:p>
    <w:p w:rsidR="00AF4B0A" w:rsidRPr="00BB5D2C" w:rsidRDefault="00AF4B0A" w:rsidP="00C162D4">
      <w:pPr>
        <w:pStyle w:val="CommentText"/>
        <w:rPr>
          <w:highlight w:val="yellow"/>
        </w:rPr>
      </w:pPr>
    </w:p>
    <w:p w:rsidR="00AF4B0A" w:rsidRDefault="00AF4B0A" w:rsidP="00357715">
      <w:pPr>
        <w:pStyle w:val="CommentText"/>
      </w:pPr>
      <w:r w:rsidRPr="00BB5D2C">
        <w:rPr>
          <w:highlight w:val="yellow"/>
        </w:rPr>
        <w:t xml:space="preserve">IZ: </w:t>
      </w:r>
      <w:r w:rsidRPr="00357715">
        <w:rPr>
          <w:highlight w:val="yellow"/>
        </w:rPr>
        <w:t>changed</w:t>
      </w:r>
    </w:p>
  </w:comment>
  <w:comment w:id="1120" w:author="Zabet" w:date="2012-05-13T21:53:00Z" w:initials="Z">
    <w:p w:rsidR="00AF4B0A" w:rsidRDefault="00AF4B0A">
      <w:pPr>
        <w:pStyle w:val="CommentText"/>
      </w:pPr>
      <w:r>
        <w:rPr>
          <w:rStyle w:val="CommentReference"/>
        </w:rPr>
        <w:annotationRef/>
      </w:r>
    </w:p>
    <w:p w:rsidR="00AF4B0A" w:rsidRPr="008C66C6" w:rsidRDefault="00AF4B0A">
      <w:pPr>
        <w:pStyle w:val="CommentText"/>
        <w:rPr>
          <w:highlight w:val="yellow"/>
        </w:rPr>
      </w:pPr>
      <w:r w:rsidRPr="008C66C6">
        <w:rPr>
          <w:highlight w:val="yellow"/>
        </w:rPr>
        <w:t>RN: Integrate with (1)-(15)?</w:t>
      </w:r>
    </w:p>
    <w:p w:rsidR="00AF4B0A" w:rsidRPr="008C66C6" w:rsidRDefault="00AF4B0A">
      <w:pPr>
        <w:pStyle w:val="CommentText"/>
        <w:rPr>
          <w:highlight w:val="yellow"/>
        </w:rPr>
      </w:pPr>
      <w:r w:rsidRPr="008C66C6">
        <w:rPr>
          <w:highlight w:val="yellow"/>
        </w:rPr>
        <w:t>(</w:t>
      </w:r>
      <w:proofErr w:type="gramStart"/>
      <w:r w:rsidRPr="008C66C6">
        <w:rPr>
          <w:highlight w:val="yellow"/>
        </w:rPr>
        <w:t>use</w:t>
      </w:r>
      <w:proofErr w:type="gramEnd"/>
      <w:r w:rsidRPr="008C66C6">
        <w:rPr>
          <w:highlight w:val="yellow"/>
        </w:rPr>
        <w:t xml:space="preserve"> same fashion)</w:t>
      </w:r>
    </w:p>
    <w:p w:rsidR="00AF4B0A" w:rsidRPr="008C66C6" w:rsidRDefault="00AF4B0A">
      <w:pPr>
        <w:pStyle w:val="CommentText"/>
        <w:rPr>
          <w:highlight w:val="yellow"/>
        </w:rPr>
      </w:pPr>
    </w:p>
    <w:p w:rsidR="00AF4B0A" w:rsidRDefault="00AF4B0A">
      <w:pPr>
        <w:pStyle w:val="CommentText"/>
      </w:pPr>
      <w:r w:rsidRPr="008C66C6">
        <w:rPr>
          <w:highlight w:val="yellow"/>
        </w:rPr>
        <w:t>IZ: added</w:t>
      </w:r>
    </w:p>
  </w:comment>
  <w:comment w:id="1274" w:author="Iman Zabet" w:date="2012-05-13T21:53:00Z" w:initials="Z">
    <w:p w:rsidR="00AF4B0A" w:rsidRDefault="00AF4B0A">
      <w:pPr>
        <w:pStyle w:val="CommentText"/>
      </w:pPr>
      <w:r>
        <w:rPr>
          <w:rStyle w:val="CommentReference"/>
        </w:rPr>
        <w:annotationRef/>
      </w:r>
    </w:p>
    <w:p w:rsidR="00AF4B0A" w:rsidRPr="00E97EF4" w:rsidRDefault="00AF4B0A">
      <w:pPr>
        <w:pStyle w:val="CommentText"/>
        <w:rPr>
          <w:highlight w:val="yellow"/>
        </w:rPr>
      </w:pPr>
      <w:r w:rsidRPr="00E97EF4">
        <w:rPr>
          <w:highlight w:val="yellow"/>
        </w:rPr>
        <w:t>Note</w:t>
      </w:r>
    </w:p>
    <w:p w:rsidR="00AF4B0A" w:rsidRDefault="00AF4B0A">
      <w:pPr>
        <w:pStyle w:val="CommentText"/>
      </w:pPr>
      <w:r w:rsidRPr="00E97EF4">
        <w:rPr>
          <w:highlight w:val="yellow"/>
        </w:rPr>
        <w:t>The diagonal of T matrix is changed with the OPL results.</w:t>
      </w:r>
    </w:p>
  </w:comment>
  <w:comment w:id="1282" w:author="Zabet" w:date="2012-05-13T21:53:00Z" w:initials="Z">
    <w:p w:rsidR="00AF4B0A" w:rsidRDefault="00AF4B0A">
      <w:pPr>
        <w:pStyle w:val="CommentText"/>
      </w:pPr>
      <w:r>
        <w:rPr>
          <w:rStyle w:val="CommentReference"/>
        </w:rPr>
        <w:annotationRef/>
      </w:r>
    </w:p>
    <w:p w:rsidR="00AF4B0A" w:rsidRPr="00952767" w:rsidRDefault="00AF4B0A">
      <w:pPr>
        <w:pStyle w:val="CommentText"/>
        <w:rPr>
          <w:highlight w:val="yellow"/>
        </w:rPr>
      </w:pPr>
      <w:r w:rsidRPr="00952767">
        <w:rPr>
          <w:highlight w:val="yellow"/>
        </w:rPr>
        <w:t>RN</w:t>
      </w:r>
      <w:proofErr w:type="gramStart"/>
      <w:r w:rsidRPr="00952767">
        <w:rPr>
          <w:highlight w:val="yellow"/>
        </w:rPr>
        <w:t>: ?</w:t>
      </w:r>
      <w:proofErr w:type="gramEnd"/>
    </w:p>
    <w:p w:rsidR="00AF4B0A" w:rsidRPr="00952767" w:rsidRDefault="00AF4B0A">
      <w:pPr>
        <w:pStyle w:val="CommentText"/>
        <w:rPr>
          <w:highlight w:val="yellow"/>
        </w:rPr>
      </w:pPr>
    </w:p>
    <w:p w:rsidR="00AF4B0A" w:rsidRDefault="00AF4B0A">
      <w:pPr>
        <w:pStyle w:val="CommentText"/>
        <w:rPr>
          <w:highlight w:val="yellow"/>
        </w:rPr>
      </w:pPr>
      <w:r w:rsidRPr="00952767">
        <w:rPr>
          <w:highlight w:val="yellow"/>
        </w:rPr>
        <w:t xml:space="preserve">IZ: </w:t>
      </w:r>
    </w:p>
    <w:p w:rsidR="00AF4B0A" w:rsidRDefault="00AF4B0A" w:rsidP="00E6472E">
      <w:pPr>
        <w:pStyle w:val="CommentText"/>
      </w:pPr>
      <w:proofErr w:type="gramStart"/>
      <w:r w:rsidRPr="00952767">
        <w:rPr>
          <w:rFonts w:ascii="Courier New" w:hAnsi="Courier New" w:cs="Courier New"/>
          <w:color w:val="404080"/>
          <w:highlight w:val="cyan"/>
        </w:rPr>
        <w:t>transitions</w:t>
      </w:r>
      <w:proofErr w:type="gramEnd"/>
      <w:r w:rsidRPr="00952767">
        <w:rPr>
          <w:rFonts w:ascii="Courier New" w:hAnsi="Courier New" w:cs="Courier New"/>
          <w:color w:val="000000"/>
          <w:highlight w:val="cyan"/>
        </w:rPr>
        <w:t xml:space="preserve"> = {&lt;</w:t>
      </w:r>
      <w:proofErr w:type="spellStart"/>
      <w:r w:rsidRPr="00952767">
        <w:rPr>
          <w:rFonts w:ascii="Courier New" w:hAnsi="Courier New" w:cs="Courier New"/>
          <w:color w:val="000000"/>
          <w:highlight w:val="cyan"/>
        </w:rPr>
        <w:t>i</w:t>
      </w:r>
      <w:proofErr w:type="spellEnd"/>
      <w:r w:rsidRPr="00952767">
        <w:rPr>
          <w:rFonts w:ascii="Courier New" w:hAnsi="Courier New" w:cs="Courier New"/>
          <w:color w:val="000000"/>
          <w:highlight w:val="cyan"/>
        </w:rPr>
        <w:t>, j, T[</w:t>
      </w:r>
      <w:proofErr w:type="spellStart"/>
      <w:r w:rsidRPr="00952767">
        <w:rPr>
          <w:rFonts w:ascii="Courier New" w:hAnsi="Courier New" w:cs="Courier New"/>
          <w:color w:val="000000"/>
          <w:highlight w:val="cyan"/>
        </w:rPr>
        <w:t>i</w:t>
      </w:r>
      <w:proofErr w:type="spellEnd"/>
      <w:r w:rsidRPr="00952767">
        <w:rPr>
          <w:rFonts w:ascii="Courier New" w:hAnsi="Courier New" w:cs="Courier New"/>
          <w:color w:val="000000"/>
          <w:highlight w:val="cyan"/>
        </w:rPr>
        <w:t xml:space="preserve">][j]&gt; | </w:t>
      </w:r>
      <w:proofErr w:type="spellStart"/>
      <w:r w:rsidRPr="00952767">
        <w:rPr>
          <w:rFonts w:ascii="Courier New" w:hAnsi="Courier New" w:cs="Courier New"/>
          <w:color w:val="000000"/>
          <w:highlight w:val="cyan"/>
        </w:rPr>
        <w:t>i,j</w:t>
      </w:r>
      <w:proofErr w:type="spellEnd"/>
      <w:r w:rsidRPr="00952767">
        <w:rPr>
          <w:rFonts w:ascii="Courier New" w:hAnsi="Courier New" w:cs="Courier New"/>
          <w:color w:val="000000"/>
          <w:highlight w:val="cyan"/>
        </w:rPr>
        <w:t xml:space="preserve"> in 1..n};</w:t>
      </w:r>
    </w:p>
    <w:p w:rsidR="00AF4B0A" w:rsidRPr="00952767" w:rsidRDefault="00AF4B0A">
      <w:pPr>
        <w:pStyle w:val="CommentText"/>
        <w:rPr>
          <w:highlight w:val="yellow"/>
        </w:rPr>
      </w:pPr>
      <w:r w:rsidRPr="00952767">
        <w:rPr>
          <w:highlight w:val="yellow"/>
        </w:rPr>
        <w:t>We can use "…" in OPL model for more legibility of model instead of using data.</w:t>
      </w:r>
    </w:p>
    <w:p w:rsidR="00AF4B0A" w:rsidRDefault="00AF4B0A" w:rsidP="00E6472E">
      <w:pPr>
        <w:pStyle w:val="CommentText"/>
      </w:pPr>
      <w:r>
        <w:rPr>
          <w:highlight w:val="yellow"/>
        </w:rPr>
        <w:t xml:space="preserve">So, the </w:t>
      </w:r>
      <w:r w:rsidRPr="00952767">
        <w:rPr>
          <w:highlight w:val="yellow"/>
        </w:rPr>
        <w:t xml:space="preserve">data of model </w:t>
      </w:r>
      <w:r>
        <w:rPr>
          <w:highlight w:val="yellow"/>
        </w:rPr>
        <w:t xml:space="preserve">is included </w:t>
      </w:r>
      <w:r w:rsidRPr="00952767">
        <w:rPr>
          <w:highlight w:val="yellow"/>
        </w:rPr>
        <w:t>in a .</w:t>
      </w:r>
      <w:proofErr w:type="spellStart"/>
      <w:r w:rsidRPr="00952767">
        <w:rPr>
          <w:highlight w:val="yellow"/>
        </w:rPr>
        <w:t>dat</w:t>
      </w:r>
      <w:proofErr w:type="spellEnd"/>
      <w:r w:rsidRPr="00952767">
        <w:rPr>
          <w:highlight w:val="yellow"/>
        </w:rPr>
        <w:t xml:space="preserve"> file. </w:t>
      </w:r>
      <w:r>
        <w:rPr>
          <w:highlight w:val="yellow"/>
        </w:rPr>
        <w:t>Even the T[n</w:t>
      </w:r>
      <w:proofErr w:type="gramStart"/>
      <w:r>
        <w:rPr>
          <w:highlight w:val="yellow"/>
        </w:rPr>
        <w:t>][</w:t>
      </w:r>
      <w:proofErr w:type="gramEnd"/>
      <w:r>
        <w:rPr>
          <w:highlight w:val="yellow"/>
        </w:rPr>
        <w:t>n] was in the file.</w:t>
      </w:r>
    </w:p>
  </w:comment>
  <w:comment w:id="1283" w:author="Zabet" w:date="2012-05-13T21:53:00Z" w:initials="Z">
    <w:p w:rsidR="00AF4B0A" w:rsidRDefault="00AF4B0A">
      <w:pPr>
        <w:pStyle w:val="CommentText"/>
      </w:pPr>
      <w:r>
        <w:rPr>
          <w:rStyle w:val="CommentReference"/>
        </w:rPr>
        <w:annotationRef/>
      </w:r>
    </w:p>
    <w:p w:rsidR="00AF4B0A" w:rsidRPr="00060AA8" w:rsidRDefault="00AF4B0A">
      <w:pPr>
        <w:pStyle w:val="CommentText"/>
        <w:rPr>
          <w:highlight w:val="yellow"/>
        </w:rPr>
      </w:pPr>
      <w:r w:rsidRPr="00060AA8">
        <w:rPr>
          <w:highlight w:val="yellow"/>
        </w:rPr>
        <w:t>RN: What does this mean?</w:t>
      </w:r>
    </w:p>
    <w:p w:rsidR="00AF4B0A" w:rsidRPr="00060AA8" w:rsidRDefault="00AF4B0A">
      <w:pPr>
        <w:pStyle w:val="CommentText"/>
        <w:rPr>
          <w:highlight w:val="yellow"/>
        </w:rPr>
      </w:pPr>
    </w:p>
    <w:p w:rsidR="00AF4B0A" w:rsidRDefault="00AF4B0A" w:rsidP="00BB6B26">
      <w:pPr>
        <w:pStyle w:val="CommentText"/>
        <w:rPr>
          <w:highlight w:val="yellow"/>
        </w:rPr>
      </w:pPr>
      <w:r>
        <w:rPr>
          <w:highlight w:val="yellow"/>
        </w:rPr>
        <w:t>IZ:</w:t>
      </w:r>
    </w:p>
    <w:p w:rsidR="00AF4B0A" w:rsidRPr="00687C36" w:rsidRDefault="00AF4B0A" w:rsidP="00BB6B26">
      <w:pPr>
        <w:pStyle w:val="CommentText"/>
        <w:rPr>
          <w:highlight w:val="yellow"/>
        </w:rPr>
      </w:pPr>
      <w:r w:rsidRPr="00060AA8">
        <w:rPr>
          <w:highlight w:val="yellow"/>
        </w:rPr>
        <w:t xml:space="preserve">According to the last definition of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ij</m:t>
            </m:r>
          </m:sub>
        </m:sSub>
      </m:oMath>
      <w:r w:rsidRPr="00060AA8">
        <w:rPr>
          <w:highlight w:val="yellow"/>
        </w:rPr>
        <w:t xml:space="preserve"> we broke the transition time </w:t>
      </w:r>
      <w:proofErr w:type="gramStart"/>
      <w:r w:rsidRPr="00060AA8">
        <w:rPr>
          <w:highlight w:val="yellow"/>
        </w:rPr>
        <w:t xml:space="preserve">into </w:t>
      </w:r>
      <w:proofErr w:type="gramEnd"/>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ij</m:t>
            </m:r>
          </m:sub>
        </m:sSub>
        <m:r>
          <w:rPr>
            <w:rFonts w:ascii="Cambria Math" w:hAnsi="Cambria Math"/>
            <w:highlight w:val="yellow"/>
          </w:rPr>
          <m:t xml:space="preserve"> and </m:t>
        </m:r>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ii</m:t>
            </m:r>
          </m:sub>
        </m:sSub>
      </m:oMath>
      <w:r w:rsidRPr="00060AA8">
        <w:rPr>
          <w:highlight w:val="yellow"/>
        </w:rPr>
        <w:t xml:space="preserve">. That means, according to move the crane from its source to another destination. The crane first should try to load the task from its source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ii</m:t>
            </m:r>
          </m:sub>
        </m:sSub>
      </m:oMath>
      <w:r w:rsidRPr="00060AA8">
        <w:rPr>
          <w:highlight w:val="yellow"/>
        </w:rPr>
        <w:t xml:space="preserve"> in location </w:t>
      </w:r>
      <m:oMath>
        <m:r>
          <w:rPr>
            <w:rFonts w:ascii="Cambria Math" w:hAnsi="Cambria Math"/>
            <w:highlight w:val="yellow"/>
          </w:rPr>
          <m:t>i</m:t>
        </m:r>
      </m:oMath>
      <w:r w:rsidRPr="00060AA8">
        <w:rPr>
          <w:iCs/>
          <w:highlight w:val="yellow"/>
        </w:rPr>
        <w:t xml:space="preserve">, then it should </w:t>
      </w:r>
      <w:r w:rsidRPr="00687C36">
        <w:rPr>
          <w:iCs/>
          <w:highlight w:val="yellow"/>
        </w:rPr>
        <w:t xml:space="preserve">move the task from location </w:t>
      </w:r>
      <m:oMath>
        <m:r>
          <w:rPr>
            <w:rFonts w:ascii="Cambria Math" w:hAnsi="Cambria Math"/>
            <w:highlight w:val="yellow"/>
          </w:rPr>
          <m:t>i</m:t>
        </m:r>
      </m:oMath>
      <w:r w:rsidRPr="00687C36">
        <w:rPr>
          <w:highlight w:val="yellow"/>
        </w:rPr>
        <w:t xml:space="preserve"> to location </w:t>
      </w:r>
      <m:oMath>
        <m:r>
          <w:rPr>
            <w:rFonts w:ascii="Cambria Math" w:hAnsi="Cambria Math"/>
            <w:highlight w:val="yellow"/>
          </w:rPr>
          <m:t>j</m:t>
        </m:r>
      </m:oMath>
      <w:r w:rsidRPr="00687C36">
        <w:rPr>
          <w:iCs/>
          <w:highlight w:val="yellow"/>
        </w:rPr>
        <w:t xml:space="preserve">, using the transition time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ij</m:t>
            </m:r>
          </m:sub>
        </m:sSub>
      </m:oMath>
      <w:r w:rsidRPr="00687C36">
        <w:rPr>
          <w:highlight w:val="yellow"/>
        </w:rPr>
        <w:t>from matrix T[1..n][1..n].</w:t>
      </w:r>
    </w:p>
    <w:p w:rsidR="00AF4B0A" w:rsidRPr="00687C36" w:rsidRDefault="00AF4B0A" w:rsidP="00060AA8">
      <w:pPr>
        <w:pStyle w:val="CommentText"/>
        <w:rPr>
          <w:highlight w:val="yellow"/>
        </w:rPr>
      </w:pPr>
      <w:r w:rsidRPr="00687C36">
        <w:rPr>
          <w:highlight w:val="yellow"/>
        </w:rPr>
        <w:t xml:space="preserve">With the new definition of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ij</m:t>
            </m:r>
          </m:sub>
        </m:sSub>
      </m:oMath>
      <w:r w:rsidRPr="00687C36">
        <w:rPr>
          <w:highlight w:val="yellow"/>
        </w:rPr>
        <w:t xml:space="preserve"> which is defined in the previous page the loading time is considered into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ij</m:t>
            </m:r>
          </m:sub>
        </m:sSub>
        <m:r>
          <w:rPr>
            <w:rFonts w:ascii="Cambria Math" w:hAnsi="Cambria Math"/>
            <w:highlight w:val="yellow"/>
          </w:rPr>
          <m:t xml:space="preserve"> i</m:t>
        </m:r>
        <m:r>
          <m:rPr>
            <m:sty m:val="p"/>
          </m:rPr>
          <w:rPr>
            <w:rFonts w:ascii="Cambria Math" w:hAnsi="Cambria Math"/>
            <w:highlight w:val="yellow"/>
          </w:rPr>
          <m:t>≠</m:t>
        </m:r>
        <m:r>
          <w:rPr>
            <w:rFonts w:ascii="Cambria Math" w:hAnsi="Cambria Math"/>
            <w:highlight w:val="yellow"/>
          </w:rPr>
          <m:t>j</m:t>
        </m:r>
      </m:oMath>
    </w:p>
    <w:p w:rsidR="00AF4B0A" w:rsidRDefault="00AF4B0A" w:rsidP="007A2219">
      <w:pPr>
        <w:pStyle w:val="CommentText"/>
      </w:pPr>
      <w:r w:rsidRPr="00687C36">
        <w:rPr>
          <w:highlight w:val="yellow"/>
        </w:rPr>
        <w:t xml:space="preserve">And so </w:t>
      </w:r>
      <m:oMath>
        <m:sSub>
          <m:sSubPr>
            <m:ctrlPr>
              <w:rPr>
                <w:rFonts w:ascii="Cambria Math" w:hAnsi="Cambria Math"/>
                <w:highlight w:val="yellow"/>
              </w:rPr>
            </m:ctrlPr>
          </m:sSubPr>
          <m:e>
            <m:r>
              <m:rPr>
                <m:sty m:val="p"/>
              </m:rPr>
              <w:rPr>
                <w:rFonts w:ascii="Cambria Math" w:hAnsi="Cambria Math"/>
                <w:highlight w:val="yellow"/>
              </w:rPr>
              <m:t>T</m:t>
            </m:r>
          </m:e>
          <m:sub>
            <m:r>
              <m:rPr>
                <m:sty m:val="p"/>
              </m:rPr>
              <w:rPr>
                <w:rFonts w:ascii="Cambria Math" w:hAnsi="Cambria Math"/>
                <w:highlight w:val="yellow"/>
              </w:rPr>
              <m:t>ij</m:t>
            </m:r>
          </m:sub>
        </m:sSub>
        <m:r>
          <w:rPr>
            <w:rFonts w:ascii="Cambria Math" w:hAnsi="Cambria Math"/>
            <w:highlight w:val="yellow"/>
          </w:rPr>
          <m:t xml:space="preserve"> i=j</m:t>
        </m:r>
      </m:oMath>
      <w:r w:rsidRPr="00687C36">
        <w:rPr>
          <w:highlight w:val="yellow"/>
        </w:rPr>
        <w:t xml:space="preserve"> (on diagonal) all will be Zero.</w:t>
      </w:r>
    </w:p>
  </w:comment>
  <w:comment w:id="1284" w:author="Zabet" w:date="2012-05-13T21:53:00Z" w:initials="Z">
    <w:p w:rsidR="00AF4B0A" w:rsidRDefault="00AF4B0A">
      <w:pPr>
        <w:pStyle w:val="CommentText"/>
      </w:pPr>
      <w:r>
        <w:rPr>
          <w:rStyle w:val="CommentReference"/>
        </w:rPr>
        <w:annotationRef/>
      </w:r>
    </w:p>
    <w:p w:rsidR="00AF4B0A" w:rsidRPr="008948BD" w:rsidRDefault="00AF4B0A">
      <w:pPr>
        <w:pStyle w:val="CommentText"/>
        <w:rPr>
          <w:highlight w:val="yellow"/>
        </w:rPr>
      </w:pPr>
      <w:r w:rsidRPr="008948BD">
        <w:rPr>
          <w:highlight w:val="yellow"/>
        </w:rPr>
        <w:t>RN</w:t>
      </w:r>
      <w:proofErr w:type="gramStart"/>
      <w:r w:rsidRPr="008948BD">
        <w:rPr>
          <w:highlight w:val="yellow"/>
        </w:rPr>
        <w:t>: ?</w:t>
      </w:r>
      <w:proofErr w:type="gramEnd"/>
    </w:p>
    <w:p w:rsidR="00AF4B0A" w:rsidRPr="008948BD" w:rsidRDefault="00AF4B0A">
      <w:pPr>
        <w:pStyle w:val="CommentText"/>
        <w:rPr>
          <w:highlight w:val="yellow"/>
        </w:rPr>
      </w:pPr>
    </w:p>
    <w:p w:rsidR="00AF4B0A" w:rsidRPr="008948BD" w:rsidRDefault="00AF4B0A">
      <w:pPr>
        <w:pStyle w:val="CommentText"/>
        <w:rPr>
          <w:highlight w:val="yellow"/>
        </w:rPr>
      </w:pPr>
      <w:r w:rsidRPr="008948BD">
        <w:rPr>
          <w:highlight w:val="yellow"/>
        </w:rPr>
        <w:t>This is a OPL function which calculate the latest time of interval task[</w:t>
      </w:r>
      <w:proofErr w:type="spellStart"/>
      <w:r w:rsidRPr="008948BD">
        <w:rPr>
          <w:highlight w:val="yellow"/>
        </w:rPr>
        <w:t>i</w:t>
      </w:r>
      <w:proofErr w:type="spellEnd"/>
      <w:r w:rsidRPr="008948BD">
        <w:rPr>
          <w:highlight w:val="yellow"/>
        </w:rPr>
        <w:t>].</w:t>
      </w:r>
    </w:p>
    <w:p w:rsidR="00AF4B0A" w:rsidRDefault="00AF4B0A">
      <w:pPr>
        <w:pStyle w:val="CommentText"/>
      </w:pPr>
      <w:r w:rsidRPr="008948BD">
        <w:rPr>
          <w:highlight w:val="yellow"/>
        </w:rPr>
        <w:t>It is exactly the makespan of completion time.</w:t>
      </w:r>
    </w:p>
  </w:comment>
  <w:comment w:id="1285" w:author="Zabet" w:date="2012-05-13T21:53:00Z" w:initials="Z">
    <w:p w:rsidR="00AF4B0A" w:rsidRDefault="00AF4B0A">
      <w:pPr>
        <w:pStyle w:val="CommentText"/>
      </w:pPr>
      <w:r>
        <w:rPr>
          <w:rStyle w:val="CommentReference"/>
        </w:rPr>
        <w:annotationRef/>
      </w:r>
    </w:p>
    <w:p w:rsidR="00AF4B0A" w:rsidRPr="00782D55" w:rsidRDefault="00AF4B0A">
      <w:pPr>
        <w:pStyle w:val="CommentText"/>
        <w:rPr>
          <w:highlight w:val="yellow"/>
        </w:rPr>
      </w:pPr>
      <w:r w:rsidRPr="00782D55">
        <w:rPr>
          <w:highlight w:val="yellow"/>
        </w:rPr>
        <w:t>RN</w:t>
      </w:r>
      <w:proofErr w:type="gramStart"/>
      <w:r w:rsidRPr="00782D55">
        <w:rPr>
          <w:highlight w:val="yellow"/>
        </w:rPr>
        <w:t>: ?</w:t>
      </w:r>
      <w:proofErr w:type="gramEnd"/>
    </w:p>
    <w:p w:rsidR="00AF4B0A" w:rsidRPr="00782D55" w:rsidRDefault="00AF4B0A">
      <w:pPr>
        <w:pStyle w:val="CommentText"/>
        <w:rPr>
          <w:highlight w:val="yellow"/>
        </w:rPr>
      </w:pPr>
    </w:p>
    <w:p w:rsidR="00AF4B0A" w:rsidRPr="00782D55" w:rsidRDefault="00AF4B0A">
      <w:pPr>
        <w:pStyle w:val="CommentText"/>
        <w:rPr>
          <w:highlight w:val="yellow"/>
        </w:rPr>
      </w:pPr>
      <w:r w:rsidRPr="00782D55">
        <w:rPr>
          <w:highlight w:val="yellow"/>
        </w:rPr>
        <w:t>This is a OPL function. It gives a sequence (here is resource which is a sequence of tasks), and a tuple (here is triple tuple as "source, destination, distance" here is transition).</w:t>
      </w:r>
    </w:p>
    <w:p w:rsidR="00AF4B0A" w:rsidRPr="00782D55" w:rsidRDefault="00AF4B0A" w:rsidP="00782D55">
      <w:pPr>
        <w:pStyle w:val="CommentText"/>
        <w:rPr>
          <w:highlight w:val="yellow"/>
        </w:rPr>
      </w:pPr>
      <w:r w:rsidRPr="00782D55">
        <w:rPr>
          <w:highlight w:val="yellow"/>
        </w:rPr>
        <w:t>Then this function try to make all the feasible consecutive compound of sequences "</w:t>
      </w:r>
      <w:proofErr w:type="spellStart"/>
      <w:r w:rsidRPr="00782D55">
        <w:rPr>
          <w:highlight w:val="yellow"/>
        </w:rPr>
        <w:t>source+distance+destination</w:t>
      </w:r>
      <w:proofErr w:type="spellEnd"/>
      <w:r w:rsidRPr="00782D55">
        <w:rPr>
          <w:highlight w:val="yellow"/>
        </w:rPr>
        <w:t>".</w:t>
      </w:r>
    </w:p>
    <w:p w:rsidR="00AF4B0A" w:rsidRDefault="00AF4B0A" w:rsidP="00782D55">
      <w:pPr>
        <w:pStyle w:val="CommentText"/>
      </w:pPr>
      <w:r w:rsidRPr="00782D55">
        <w:rPr>
          <w:highlight w:val="yellow"/>
        </w:rPr>
        <w:t xml:space="preserve">Using the constraint </w:t>
      </w:r>
      <w:proofErr w:type="spellStart"/>
      <w:r w:rsidRPr="00782D55">
        <w:rPr>
          <w:highlight w:val="yellow"/>
        </w:rPr>
        <w:t>noOverlap</w:t>
      </w:r>
      <w:proofErr w:type="spellEnd"/>
      <w:r w:rsidRPr="00782D55">
        <w:rPr>
          <w:highlight w:val="yellow"/>
        </w:rPr>
        <w:t>, you can constrain that the interval sequence variable passed defines a chain of non-overlapping intervals that are present in the solution. If a set of transition tuples is specified, it defines the minimal time that must elapse between two intervals in the chain.</w:t>
      </w:r>
    </w:p>
  </w:comment>
  <w:comment w:id="1273" w:author="Zabet" w:date="2012-05-13T21:53:00Z" w:initials="Z">
    <w:p w:rsidR="00AF4B0A" w:rsidRDefault="00AF4B0A">
      <w:pPr>
        <w:pStyle w:val="CommentText"/>
      </w:pPr>
      <w:r>
        <w:rPr>
          <w:rStyle w:val="CommentReference"/>
        </w:rPr>
        <w:annotationRef/>
      </w:r>
    </w:p>
    <w:p w:rsidR="00AF4B0A" w:rsidRPr="006460AB" w:rsidRDefault="00AF4B0A">
      <w:pPr>
        <w:pStyle w:val="CommentText"/>
        <w:rPr>
          <w:highlight w:val="yellow"/>
        </w:rPr>
      </w:pPr>
      <w:r w:rsidRPr="006460AB">
        <w:rPr>
          <w:highlight w:val="yellow"/>
        </w:rPr>
        <w:t>RN: What is the mathematical formulation of the problem being solved here?</w:t>
      </w:r>
    </w:p>
    <w:p w:rsidR="00AF4B0A" w:rsidRPr="006460AB" w:rsidRDefault="00AF4B0A">
      <w:pPr>
        <w:pStyle w:val="CommentText"/>
        <w:rPr>
          <w:highlight w:val="yellow"/>
        </w:rPr>
      </w:pPr>
    </w:p>
    <w:p w:rsidR="00AF4B0A" w:rsidRPr="006460AB" w:rsidRDefault="00AF4B0A" w:rsidP="009256BC">
      <w:pPr>
        <w:pStyle w:val="CommentText"/>
        <w:rPr>
          <w:highlight w:val="yellow"/>
        </w:rPr>
      </w:pPr>
      <w:r w:rsidRPr="006460AB">
        <w:rPr>
          <w:highlight w:val="yellow"/>
        </w:rPr>
        <w:t xml:space="preserve">IZ: </w:t>
      </w:r>
    </w:p>
    <w:p w:rsidR="00AF4B0A" w:rsidRPr="00F02A0E" w:rsidRDefault="00AF4B0A" w:rsidP="00987273">
      <w:pPr>
        <w:pStyle w:val="CommentText"/>
        <w:rPr>
          <w:highlight w:val="yellow"/>
        </w:rPr>
      </w:pPr>
      <w:r w:rsidRPr="006460AB">
        <w:rPr>
          <w:highlight w:val="yellow"/>
        </w:rPr>
        <w:t>When I was writing OPL, my attention was toward various kind of "scheduling problems". I tried to find a way among various scheduling algorithm to solve our problem which have the same constraints. Before doing that, I tried to formulate rough problems which have less constraints and more simple. So, I started with single crane with some tasks with no precedence and non-preemptive in 1</w:t>
      </w:r>
      <w:r w:rsidRPr="006460AB">
        <w:rPr>
          <w:highlight w:val="yellow"/>
          <w:vertAlign w:val="superscript"/>
        </w:rPr>
        <w:t>st</w:t>
      </w:r>
      <w:r w:rsidRPr="006460AB">
        <w:rPr>
          <w:highlight w:val="yellow"/>
        </w:rPr>
        <w:t xml:space="preserve"> scenario), then using 2 cranes with some tasks which are shared among all cranes with no cross over constraints, no precedence, and non-preemption (in 2</w:t>
      </w:r>
      <w:r w:rsidRPr="006460AB">
        <w:rPr>
          <w:highlight w:val="yellow"/>
          <w:vertAlign w:val="superscript"/>
        </w:rPr>
        <w:t>nd</w:t>
      </w:r>
      <w:r w:rsidRPr="006460AB">
        <w:rPr>
          <w:highlight w:val="yellow"/>
        </w:rPr>
        <w:t xml:space="preserve"> scenario). After that, in 3</w:t>
      </w:r>
      <w:r w:rsidRPr="006460AB">
        <w:rPr>
          <w:highlight w:val="yellow"/>
          <w:vertAlign w:val="superscript"/>
        </w:rPr>
        <w:t>rd</w:t>
      </w:r>
      <w:r w:rsidRPr="006460AB">
        <w:rPr>
          <w:highlight w:val="yellow"/>
        </w:rPr>
        <w:t xml:space="preserve"> scenario we assume overlapping and non-overlapping tasks which can be performed by specific QC(s). Finally in 4</w:t>
      </w:r>
      <w:r w:rsidRPr="006460AB">
        <w:rPr>
          <w:highlight w:val="yellow"/>
          <w:vertAlign w:val="superscript"/>
        </w:rPr>
        <w:t>th</w:t>
      </w:r>
      <w:r w:rsidRPr="006460AB">
        <w:rPr>
          <w:highlight w:val="yellow"/>
        </w:rPr>
        <w:t xml:space="preserve"> scenario, we include initial and final states for QCs scheduling to reach more précises </w:t>
      </w:r>
      <w:r w:rsidRPr="00F02A0E">
        <w:rPr>
          <w:highlight w:val="yellow"/>
        </w:rPr>
        <w:t>model to a real problem.</w:t>
      </w:r>
    </w:p>
    <w:p w:rsidR="00AF4B0A" w:rsidRPr="00F02A0E" w:rsidRDefault="00AF4B0A" w:rsidP="00987273">
      <w:pPr>
        <w:pStyle w:val="CommentText"/>
        <w:rPr>
          <w:highlight w:val="yellow"/>
        </w:rPr>
      </w:pPr>
      <w:r w:rsidRPr="00F02A0E">
        <w:rPr>
          <w:highlight w:val="yellow"/>
        </w:rPr>
        <w:t>Note that, in none of them, we didn't considered cross-over constraints.</w:t>
      </w:r>
    </w:p>
    <w:p w:rsidR="00AF4B0A" w:rsidRDefault="00AF4B0A" w:rsidP="00987273">
      <w:pPr>
        <w:pStyle w:val="CommentText"/>
      </w:pPr>
      <w:r w:rsidRPr="00F02A0E">
        <w:rPr>
          <w:highlight w:val="yellow"/>
        </w:rPr>
        <w:t xml:space="preserve">(Please see </w:t>
      </w:r>
      <w:r w:rsidRPr="00F02A0E">
        <w:rPr>
          <w:highlight w:val="yellow"/>
        </w:rPr>
        <w:fldChar w:fldCharType="begin"/>
      </w:r>
      <w:r w:rsidRPr="00F02A0E">
        <w:rPr>
          <w:highlight w:val="yellow"/>
        </w:rPr>
        <w:instrText xml:space="preserve"> REF _Ref324126476 \h </w:instrText>
      </w:r>
      <w:r>
        <w:rPr>
          <w:highlight w:val="yellow"/>
        </w:rPr>
        <w:instrText xml:space="preserve"> \* MERGEFORMAT </w:instrText>
      </w:r>
      <w:r w:rsidRPr="00F02A0E">
        <w:rPr>
          <w:highlight w:val="yellow"/>
        </w:rPr>
      </w:r>
      <w:r w:rsidRPr="00F02A0E">
        <w:rPr>
          <w:highlight w:val="yellow"/>
        </w:rPr>
        <w:fldChar w:fldCharType="separate"/>
      </w:r>
      <w:r w:rsidRPr="00F02A0E">
        <w:rPr>
          <w:highlight w:val="yellow"/>
        </w:rPr>
        <w:t xml:space="preserve">Table </w:t>
      </w:r>
      <w:r w:rsidRPr="00F02A0E">
        <w:rPr>
          <w:noProof/>
          <w:highlight w:val="yellow"/>
        </w:rPr>
        <w:t>1</w:t>
      </w:r>
      <w:r w:rsidRPr="00F02A0E">
        <w:rPr>
          <w:highlight w:val="yellow"/>
        </w:rPr>
        <w:fldChar w:fldCharType="end"/>
      </w:r>
      <w:r w:rsidRPr="00F02A0E">
        <w:rPr>
          <w:highlight w:val="yellow"/>
        </w:rPr>
        <w:t>)</w:t>
      </w:r>
    </w:p>
  </w:comment>
  <w:comment w:id="1359" w:author="Iman Zabet" w:date="2012-05-13T21:53:00Z" w:initials="Z">
    <w:p w:rsidR="00AF4B0A" w:rsidRDefault="00AF4B0A">
      <w:pPr>
        <w:pStyle w:val="CommentText"/>
      </w:pPr>
      <w:r>
        <w:rPr>
          <w:rStyle w:val="CommentReference"/>
        </w:rPr>
        <w:annotationRef/>
      </w:r>
    </w:p>
    <w:p w:rsidR="00AF4B0A" w:rsidRDefault="00AF4B0A">
      <w:pPr>
        <w:pStyle w:val="CommentText"/>
      </w:pPr>
      <w:r w:rsidRPr="00F02A0E">
        <w:rPr>
          <w:highlight w:val="yellow"/>
        </w:rPr>
        <w:t>Updated</w:t>
      </w:r>
    </w:p>
  </w:comment>
  <w:comment w:id="1367" w:author="Iman Zabet" w:date="2012-05-13T21:53:00Z" w:initials="Z">
    <w:p w:rsidR="00AF4B0A" w:rsidRDefault="00AF4B0A">
      <w:pPr>
        <w:pStyle w:val="CommentText"/>
      </w:pPr>
      <w:r>
        <w:rPr>
          <w:rStyle w:val="CommentReference"/>
        </w:rPr>
        <w:annotationRef/>
      </w:r>
    </w:p>
    <w:p w:rsidR="00AF4B0A" w:rsidRDefault="00AF4B0A">
      <w:pPr>
        <w:pStyle w:val="CommentText"/>
      </w:pPr>
      <w:r w:rsidRPr="00F02A0E">
        <w:rPr>
          <w:highlight w:val="yellow"/>
        </w:rPr>
        <w:t>Updated</w:t>
      </w:r>
    </w:p>
  </w:comment>
  <w:comment w:id="1368" w:author="Zabet" w:date="2012-05-13T21:53:00Z" w:initials="Z">
    <w:p w:rsidR="00AF4B0A" w:rsidRDefault="00AF4B0A">
      <w:pPr>
        <w:pStyle w:val="CommentText"/>
      </w:pPr>
      <w:r>
        <w:rPr>
          <w:rStyle w:val="CommentReference"/>
        </w:rPr>
        <w:annotationRef/>
      </w:r>
    </w:p>
    <w:p w:rsidR="00AF4B0A" w:rsidRPr="00502292" w:rsidRDefault="00AF4B0A" w:rsidP="00153265">
      <w:pPr>
        <w:pStyle w:val="CommentText"/>
        <w:rPr>
          <w:highlight w:val="yellow"/>
        </w:rPr>
      </w:pPr>
      <w:r w:rsidRPr="00502292">
        <w:rPr>
          <w:highlight w:val="yellow"/>
        </w:rPr>
        <w:t>RN: if you change objective function, (e.g. priorities</w:t>
      </w:r>
      <w:proofErr w:type="gramStart"/>
      <w:r w:rsidRPr="00502292">
        <w:rPr>
          <w:highlight w:val="yellow"/>
        </w:rPr>
        <w:t>, ???</w:t>
      </w:r>
      <w:proofErr w:type="spellStart"/>
      <w:r w:rsidRPr="00502292">
        <w:rPr>
          <w:highlight w:val="yellow"/>
        </w:rPr>
        <w:t>ation</w:t>
      </w:r>
      <w:proofErr w:type="spellEnd"/>
      <w:proofErr w:type="gramEnd"/>
      <w:r w:rsidRPr="00502292">
        <w:rPr>
          <w:highlight w:val="yellow"/>
        </w:rPr>
        <w:t>)</w:t>
      </w:r>
    </w:p>
    <w:p w:rsidR="00AF4B0A" w:rsidRPr="00502292" w:rsidRDefault="00AF4B0A">
      <w:pPr>
        <w:pStyle w:val="CommentText"/>
        <w:rPr>
          <w:highlight w:val="yellow"/>
        </w:rPr>
      </w:pPr>
      <w:proofErr w:type="gramStart"/>
      <w:r w:rsidRPr="00502292">
        <w:rPr>
          <w:highlight w:val="yellow"/>
        </w:rPr>
        <w:t>coefficients</w:t>
      </w:r>
      <w:proofErr w:type="gramEnd"/>
      <w:r w:rsidRPr="00502292">
        <w:rPr>
          <w:highlight w:val="yellow"/>
        </w:rPr>
        <w:t xml:space="preserve"> (for 1 or 2 tasks)</w:t>
      </w:r>
    </w:p>
    <w:p w:rsidR="00AF4B0A" w:rsidRPr="00502292" w:rsidRDefault="00AF4B0A" w:rsidP="00153265">
      <w:pPr>
        <w:pStyle w:val="CommentText"/>
        <w:rPr>
          <w:highlight w:val="yellow"/>
        </w:rPr>
      </w:pPr>
      <w:proofErr w:type="gramStart"/>
      <w:r w:rsidRPr="00502292">
        <w:rPr>
          <w:highlight w:val="yellow"/>
        </w:rPr>
        <w:t>do</w:t>
      </w:r>
      <w:proofErr w:type="gramEnd"/>
      <w:r w:rsidRPr="00502292">
        <w:rPr>
          <w:highlight w:val="yellow"/>
        </w:rPr>
        <w:t xml:space="preserve"> you get a different solution?</w:t>
      </w:r>
    </w:p>
    <w:p w:rsidR="00AF4B0A" w:rsidRPr="00502292" w:rsidRDefault="00AF4B0A" w:rsidP="00153265">
      <w:pPr>
        <w:pStyle w:val="CommentText"/>
        <w:rPr>
          <w:highlight w:val="yellow"/>
        </w:rPr>
      </w:pPr>
    </w:p>
    <w:p w:rsidR="00AF4B0A" w:rsidRDefault="00AF4B0A" w:rsidP="00502292">
      <w:pPr>
        <w:pStyle w:val="CommentText"/>
      </w:pPr>
      <w:r w:rsidRPr="00502292">
        <w:rPr>
          <w:highlight w:val="yellow"/>
        </w:rPr>
        <w:t>IZ: Sorry,</w:t>
      </w:r>
      <w:r>
        <w:rPr>
          <w:highlight w:val="yellow"/>
        </w:rPr>
        <w:t xml:space="preserve"> but</w:t>
      </w:r>
      <w:r w:rsidRPr="00502292">
        <w:rPr>
          <w:highlight w:val="yellow"/>
        </w:rPr>
        <w:t xml:space="preserve"> I cannot get your comment! Could you please explain it more?</w:t>
      </w:r>
    </w:p>
  </w:comment>
  <w:comment w:id="1515" w:author="Zabet" w:date="2012-05-13T21:53:00Z" w:initials="Z">
    <w:p w:rsidR="00AF4B0A" w:rsidRDefault="00AF4B0A">
      <w:pPr>
        <w:pStyle w:val="CommentText"/>
      </w:pPr>
      <w:r>
        <w:rPr>
          <w:rStyle w:val="CommentReference"/>
        </w:rPr>
        <w:annotationRef/>
      </w:r>
    </w:p>
    <w:p w:rsidR="00AF4B0A" w:rsidRPr="00D26C9E" w:rsidRDefault="00AF4B0A">
      <w:pPr>
        <w:pStyle w:val="CommentText"/>
        <w:rPr>
          <w:highlight w:val="yellow"/>
        </w:rPr>
      </w:pPr>
      <w:r w:rsidRPr="00D26C9E">
        <w:rPr>
          <w:highlight w:val="yellow"/>
        </w:rPr>
        <w:t>RN: how?</w:t>
      </w:r>
    </w:p>
    <w:p w:rsidR="00AF4B0A" w:rsidRPr="00D26C9E" w:rsidRDefault="00AF4B0A">
      <w:pPr>
        <w:pStyle w:val="CommentText"/>
        <w:rPr>
          <w:highlight w:val="yellow"/>
        </w:rPr>
      </w:pPr>
    </w:p>
    <w:p w:rsidR="00AF4B0A" w:rsidRDefault="00AF4B0A">
      <w:pPr>
        <w:pStyle w:val="CommentText"/>
      </w:pPr>
      <w:r w:rsidRPr="00D26C9E">
        <w:rPr>
          <w:highlight w:val="yellow"/>
        </w:rPr>
        <w:t>IZ: By using "alternative" function some intervals are not presented in results (gray with number 0)</w:t>
      </w:r>
    </w:p>
  </w:comment>
  <w:comment w:id="1522" w:author="Zabet" w:date="2012-05-13T21:53:00Z" w:initials="Z">
    <w:p w:rsidR="00AF4B0A" w:rsidRDefault="00AF4B0A" w:rsidP="00DE467E">
      <w:pPr>
        <w:pStyle w:val="CommentText"/>
      </w:pPr>
      <w:r>
        <w:rPr>
          <w:rStyle w:val="CommentReference"/>
        </w:rPr>
        <w:annotationRef/>
      </w:r>
    </w:p>
    <w:p w:rsidR="00AF4B0A" w:rsidRPr="00DE467E" w:rsidRDefault="00AF4B0A" w:rsidP="00DE467E">
      <w:pPr>
        <w:pStyle w:val="CommentText"/>
        <w:rPr>
          <w:highlight w:val="yellow"/>
        </w:rPr>
      </w:pPr>
      <w:r w:rsidRPr="00DE467E">
        <w:rPr>
          <w:highlight w:val="yellow"/>
        </w:rPr>
        <w:t>RN: Be assigned?</w:t>
      </w:r>
    </w:p>
    <w:p w:rsidR="00AF4B0A" w:rsidRPr="00DE467E" w:rsidRDefault="00AF4B0A" w:rsidP="00DE467E">
      <w:pPr>
        <w:pStyle w:val="CommentText"/>
        <w:rPr>
          <w:highlight w:val="yellow"/>
        </w:rPr>
      </w:pPr>
    </w:p>
    <w:p w:rsidR="00AF4B0A" w:rsidRDefault="00AF4B0A" w:rsidP="00DE467E">
      <w:pPr>
        <w:pStyle w:val="CommentText"/>
      </w:pPr>
      <w:proofErr w:type="gramStart"/>
      <w:r w:rsidRPr="00DE467E">
        <w:rPr>
          <w:highlight w:val="yellow"/>
        </w:rPr>
        <w:t>added</w:t>
      </w:r>
      <w:proofErr w:type="gramEnd"/>
    </w:p>
  </w:comment>
  <w:comment w:id="1525" w:author="Zabet" w:date="2012-05-13T21:53:00Z" w:initials="Z">
    <w:p w:rsidR="00AF4B0A" w:rsidRDefault="00AF4B0A">
      <w:pPr>
        <w:pStyle w:val="CommentText"/>
      </w:pPr>
      <w:r>
        <w:rPr>
          <w:rStyle w:val="CommentReference"/>
        </w:rPr>
        <w:annotationRef/>
      </w:r>
    </w:p>
    <w:p w:rsidR="00AF4B0A" w:rsidRPr="00DE467E" w:rsidRDefault="00AF4B0A">
      <w:pPr>
        <w:pStyle w:val="CommentText"/>
        <w:rPr>
          <w:highlight w:val="yellow"/>
        </w:rPr>
      </w:pPr>
      <w:r w:rsidRPr="00DE467E">
        <w:rPr>
          <w:highlight w:val="yellow"/>
        </w:rPr>
        <w:t>RN: Be assigned?</w:t>
      </w:r>
    </w:p>
    <w:p w:rsidR="00AF4B0A" w:rsidRPr="00DE467E" w:rsidRDefault="00AF4B0A">
      <w:pPr>
        <w:pStyle w:val="CommentText"/>
        <w:rPr>
          <w:highlight w:val="yellow"/>
        </w:rPr>
      </w:pPr>
    </w:p>
    <w:p w:rsidR="00AF4B0A" w:rsidRDefault="00AF4B0A">
      <w:pPr>
        <w:pStyle w:val="CommentText"/>
      </w:pPr>
      <w:proofErr w:type="gramStart"/>
      <w:r w:rsidRPr="00DE467E">
        <w:rPr>
          <w:highlight w:val="yellow"/>
        </w:rPr>
        <w:t>added</w:t>
      </w:r>
      <w:proofErr w:type="gramEnd"/>
    </w:p>
  </w:comment>
  <w:comment w:id="1526" w:author="Zabet" w:date="2012-05-13T21:53:00Z" w:initials="Z">
    <w:p w:rsidR="00AF4B0A" w:rsidRDefault="00AF4B0A">
      <w:pPr>
        <w:pStyle w:val="CommentText"/>
      </w:pPr>
      <w:r>
        <w:rPr>
          <w:rStyle w:val="CommentReference"/>
        </w:rPr>
        <w:annotationRef/>
      </w:r>
    </w:p>
    <w:p w:rsidR="00AF4B0A" w:rsidRPr="00AF075E" w:rsidRDefault="00AF4B0A">
      <w:pPr>
        <w:pStyle w:val="CommentText"/>
        <w:rPr>
          <w:highlight w:val="yellow"/>
        </w:rPr>
      </w:pPr>
      <w:r w:rsidRPr="00AF075E">
        <w:rPr>
          <w:highlight w:val="yellow"/>
        </w:rPr>
        <w:t>RN: In which sense?</w:t>
      </w:r>
    </w:p>
    <w:p w:rsidR="00AF4B0A" w:rsidRPr="00AF075E" w:rsidRDefault="00AF4B0A">
      <w:pPr>
        <w:pStyle w:val="CommentText"/>
        <w:rPr>
          <w:highlight w:val="yellow"/>
        </w:rPr>
      </w:pPr>
    </w:p>
    <w:p w:rsidR="00AF4B0A" w:rsidRDefault="00AF4B0A">
      <w:pPr>
        <w:pStyle w:val="CommentText"/>
      </w:pPr>
      <w:r w:rsidRPr="00AF075E">
        <w:rPr>
          <w:highlight w:val="yellow"/>
        </w:rPr>
        <w:t>IZ: In the sense that we should remove some tasks from some machines, i.e. all of QCs cannot use entire of transition matrix T for defining their scheduling path any more.</w:t>
      </w:r>
    </w:p>
  </w:comment>
  <w:comment w:id="1527" w:author="Zabet" w:date="2012-05-13T21:53:00Z" w:initials="Z">
    <w:p w:rsidR="00AF4B0A" w:rsidRDefault="00AF4B0A">
      <w:pPr>
        <w:pStyle w:val="CommentText"/>
      </w:pPr>
      <w:r>
        <w:rPr>
          <w:rStyle w:val="CommentReference"/>
        </w:rPr>
        <w:annotationRef/>
      </w:r>
    </w:p>
    <w:p w:rsidR="00AF4B0A" w:rsidRPr="005C76DB" w:rsidRDefault="00AF4B0A">
      <w:pPr>
        <w:pStyle w:val="CommentText"/>
        <w:rPr>
          <w:highlight w:val="yellow"/>
        </w:rPr>
      </w:pPr>
      <w:r w:rsidRPr="005C76DB">
        <w:rPr>
          <w:highlight w:val="yellow"/>
        </w:rPr>
        <w:t>RN: Why?</w:t>
      </w:r>
    </w:p>
    <w:p w:rsidR="00AF4B0A" w:rsidRPr="005C76DB" w:rsidRDefault="00AF4B0A">
      <w:pPr>
        <w:pStyle w:val="CommentText"/>
        <w:rPr>
          <w:highlight w:val="yellow"/>
        </w:rPr>
      </w:pPr>
    </w:p>
    <w:p w:rsidR="00AF4B0A" w:rsidRDefault="00AF4B0A">
      <w:pPr>
        <w:pStyle w:val="CommentText"/>
      </w:pPr>
      <w:r w:rsidRPr="005C76DB">
        <w:rPr>
          <w:highlight w:val="yellow"/>
        </w:rPr>
        <w:t>IZ: I meant that, we add some constraints to our prev. model.</w:t>
      </w:r>
    </w:p>
  </w:comment>
  <w:comment w:id="1709" w:author="Zabet" w:date="2012-05-13T21:53:00Z" w:initials="Z">
    <w:p w:rsidR="00AF4B0A" w:rsidRDefault="00AF4B0A">
      <w:pPr>
        <w:pStyle w:val="CommentText"/>
      </w:pPr>
      <w:r>
        <w:rPr>
          <w:rStyle w:val="CommentReference"/>
        </w:rPr>
        <w:annotationRef/>
      </w:r>
    </w:p>
    <w:p w:rsidR="00AF4B0A" w:rsidRPr="00F02A0E" w:rsidRDefault="00AF4B0A" w:rsidP="00E5199E">
      <w:pPr>
        <w:pStyle w:val="CommentText"/>
        <w:rPr>
          <w:highlight w:val="yellow"/>
        </w:rPr>
      </w:pPr>
      <w:r w:rsidRPr="00F02A0E">
        <w:rPr>
          <w:highlight w:val="yellow"/>
        </w:rPr>
        <w:t>RN: Provide more explanation on Fig?</w:t>
      </w:r>
    </w:p>
    <w:p w:rsidR="00AF4B0A" w:rsidRPr="00F02A0E" w:rsidRDefault="00AF4B0A">
      <w:pPr>
        <w:pStyle w:val="CommentText"/>
        <w:rPr>
          <w:highlight w:val="yellow"/>
        </w:rPr>
      </w:pPr>
    </w:p>
    <w:p w:rsidR="00AF4B0A" w:rsidRDefault="00AF4B0A">
      <w:pPr>
        <w:pStyle w:val="CommentText"/>
      </w:pPr>
      <w:r w:rsidRPr="00F02A0E">
        <w:rPr>
          <w:highlight w:val="yellow"/>
        </w:rPr>
        <w:t>IZ: added</w:t>
      </w:r>
    </w:p>
  </w:comment>
  <w:comment w:id="1726" w:author="Iman Zabet" w:date="2012-05-13T21:53:00Z" w:initials="Z">
    <w:p w:rsidR="00AF4B0A" w:rsidRDefault="00AF4B0A">
      <w:pPr>
        <w:pStyle w:val="CommentText"/>
      </w:pPr>
      <w:r>
        <w:rPr>
          <w:rStyle w:val="CommentReference"/>
        </w:rPr>
        <w:annotationRef/>
      </w:r>
    </w:p>
    <w:p w:rsidR="00AF4B0A" w:rsidRDefault="00AF4B0A" w:rsidP="001C17AB">
      <w:pPr>
        <w:pStyle w:val="CommentText"/>
      </w:pPr>
      <w:r w:rsidRPr="001C17AB">
        <w:rPr>
          <w:highlight w:val="yellow"/>
        </w:rPr>
        <w:t>Updated</w:t>
      </w:r>
    </w:p>
  </w:comment>
  <w:comment w:id="1728" w:author="Iman Zabet" w:date="2012-05-13T21:53:00Z" w:initials="Z">
    <w:p w:rsidR="00AF4B0A" w:rsidRDefault="00AF4B0A">
      <w:pPr>
        <w:pStyle w:val="CommentText"/>
      </w:pPr>
      <w:r>
        <w:rPr>
          <w:rStyle w:val="CommentReference"/>
        </w:rPr>
        <w:annotationRef/>
      </w:r>
    </w:p>
    <w:p w:rsidR="00AF4B0A" w:rsidRDefault="00AF4B0A">
      <w:pPr>
        <w:pStyle w:val="CommentText"/>
      </w:pPr>
      <w:r w:rsidRPr="00402458">
        <w:rPr>
          <w:highlight w:val="yellow"/>
        </w:rPr>
        <w:t>Updated</w:t>
      </w:r>
    </w:p>
  </w:comment>
  <w:comment w:id="1729" w:author="Zabet" w:date="2012-05-13T21:53:00Z" w:initials="Z">
    <w:p w:rsidR="00AF4B0A" w:rsidRDefault="00AF4B0A">
      <w:pPr>
        <w:pStyle w:val="CommentText"/>
      </w:pPr>
      <w:r>
        <w:rPr>
          <w:rStyle w:val="CommentReference"/>
        </w:rPr>
        <w:annotationRef/>
      </w:r>
    </w:p>
    <w:p w:rsidR="00AF4B0A" w:rsidRPr="00F02A0E" w:rsidRDefault="00AF4B0A" w:rsidP="0038218C">
      <w:pPr>
        <w:pStyle w:val="CommentText"/>
        <w:rPr>
          <w:highlight w:val="yellow"/>
        </w:rPr>
      </w:pPr>
      <w:r w:rsidRPr="00F02A0E">
        <w:rPr>
          <w:highlight w:val="yellow"/>
        </w:rPr>
        <w:t>RN: What are the objective function values? Is one solution better than another?</w:t>
      </w:r>
    </w:p>
    <w:p w:rsidR="00AF4B0A" w:rsidRPr="00F02A0E" w:rsidRDefault="00AF4B0A" w:rsidP="0038218C">
      <w:pPr>
        <w:pStyle w:val="CommentText"/>
        <w:rPr>
          <w:highlight w:val="yellow"/>
        </w:rPr>
      </w:pPr>
    </w:p>
    <w:p w:rsidR="00AF4B0A" w:rsidRPr="00F02A0E" w:rsidRDefault="00AF4B0A" w:rsidP="0038218C">
      <w:pPr>
        <w:pStyle w:val="CommentText"/>
        <w:rPr>
          <w:highlight w:val="yellow"/>
        </w:rPr>
      </w:pPr>
      <w:r w:rsidRPr="00F02A0E">
        <w:rPr>
          <w:highlight w:val="yellow"/>
        </w:rPr>
        <w:t xml:space="preserve">How do the different scenarios that you </w:t>
      </w:r>
      <w:proofErr w:type="gramStart"/>
      <w:r w:rsidRPr="00F02A0E">
        <w:rPr>
          <w:highlight w:val="yellow"/>
        </w:rPr>
        <w:t>consider ???</w:t>
      </w:r>
      <w:proofErr w:type="gramEnd"/>
      <w:r w:rsidRPr="00F02A0E">
        <w:rPr>
          <w:highlight w:val="yellow"/>
        </w:rPr>
        <w:t xml:space="preserve"> </w:t>
      </w:r>
      <w:proofErr w:type="gramStart"/>
      <w:r w:rsidRPr="00F02A0E">
        <w:rPr>
          <w:highlight w:val="yellow"/>
        </w:rPr>
        <w:t>to</w:t>
      </w:r>
      <w:proofErr w:type="gramEnd"/>
      <w:r w:rsidRPr="00F02A0E">
        <w:rPr>
          <w:highlight w:val="yellow"/>
        </w:rPr>
        <w:t xml:space="preserve"> each other? -&gt; make a table</w:t>
      </w:r>
    </w:p>
    <w:p w:rsidR="00AF4B0A" w:rsidRPr="00F02A0E" w:rsidRDefault="00AF4B0A" w:rsidP="0038218C">
      <w:pPr>
        <w:pStyle w:val="CommentText"/>
        <w:rPr>
          <w:highlight w:val="yellow"/>
        </w:rPr>
      </w:pPr>
    </w:p>
    <w:p w:rsidR="00AF4B0A" w:rsidRDefault="00AF4B0A" w:rsidP="0038218C">
      <w:pPr>
        <w:pStyle w:val="CommentText"/>
      </w:pPr>
      <w:r w:rsidRPr="00F02A0E">
        <w:rPr>
          <w:highlight w:val="yellow"/>
        </w:rPr>
        <w:t xml:space="preserve">IZ: Added in </w:t>
      </w:r>
      <w:r w:rsidRPr="00F02A0E">
        <w:rPr>
          <w:highlight w:val="yellow"/>
        </w:rPr>
        <w:fldChar w:fldCharType="begin"/>
      </w:r>
      <w:r w:rsidRPr="00F02A0E">
        <w:rPr>
          <w:highlight w:val="yellow"/>
        </w:rPr>
        <w:instrText xml:space="preserve"> REF _Ref324126476 \h </w:instrText>
      </w:r>
      <w:r>
        <w:rPr>
          <w:highlight w:val="yellow"/>
        </w:rPr>
        <w:instrText xml:space="preserve"> \* MERGEFORMAT </w:instrText>
      </w:r>
      <w:r w:rsidRPr="00F02A0E">
        <w:rPr>
          <w:highlight w:val="yellow"/>
        </w:rPr>
      </w:r>
      <w:r w:rsidRPr="00F02A0E">
        <w:rPr>
          <w:highlight w:val="yellow"/>
        </w:rPr>
        <w:fldChar w:fldCharType="separate"/>
      </w:r>
      <w:r w:rsidRPr="00F02A0E">
        <w:rPr>
          <w:highlight w:val="yellow"/>
        </w:rPr>
        <w:t xml:space="preserve">Table </w:t>
      </w:r>
      <w:r w:rsidRPr="00F02A0E">
        <w:rPr>
          <w:noProof/>
          <w:highlight w:val="yellow"/>
        </w:rPr>
        <w:t>1</w:t>
      </w:r>
      <w:r w:rsidRPr="00F02A0E">
        <w:rPr>
          <w:highlight w:val="yellow"/>
        </w:rPr>
        <w:fldChar w:fldCharType="end"/>
      </w:r>
    </w:p>
  </w:comment>
  <w:comment w:id="1731" w:author="Zabet" w:date="2012-05-13T21:53:00Z" w:initials="Z">
    <w:p w:rsidR="00AF4B0A" w:rsidRDefault="00AF4B0A">
      <w:pPr>
        <w:pStyle w:val="CommentText"/>
      </w:pPr>
      <w:r>
        <w:rPr>
          <w:rStyle w:val="CommentReference"/>
        </w:rPr>
        <w:annotationRef/>
      </w:r>
    </w:p>
    <w:p w:rsidR="00AF4B0A" w:rsidRPr="00F209E9" w:rsidRDefault="00AF4B0A">
      <w:pPr>
        <w:pStyle w:val="CommentText"/>
        <w:rPr>
          <w:highlight w:val="yellow"/>
        </w:rPr>
      </w:pPr>
      <w:r w:rsidRPr="00F209E9">
        <w:rPr>
          <w:highlight w:val="yellow"/>
        </w:rPr>
        <w:t>RN: What do you mean with that?</w:t>
      </w:r>
    </w:p>
    <w:p w:rsidR="00AF4B0A" w:rsidRPr="00F209E9" w:rsidRDefault="00AF4B0A" w:rsidP="00F209E9">
      <w:pPr>
        <w:pStyle w:val="CommentText"/>
        <w:ind w:firstLine="0"/>
        <w:rPr>
          <w:highlight w:val="yellow"/>
        </w:rPr>
      </w:pPr>
    </w:p>
    <w:p w:rsidR="00AF4B0A" w:rsidRDefault="00AF4B0A" w:rsidP="00F209E9">
      <w:pPr>
        <w:pStyle w:val="CommentText"/>
        <w:ind w:firstLine="0"/>
      </w:pPr>
      <w:r w:rsidRPr="00F209E9">
        <w:rPr>
          <w:highlight w:val="yellow"/>
        </w:rPr>
        <w:t>IZ: initial / final transition time regarding to the time need to move a crane from its initial state to the first task / from the last task to the final state of crane</w:t>
      </w:r>
    </w:p>
  </w:comment>
  <w:comment w:id="1732" w:author="Zabet" w:date="2012-05-13T21:53:00Z" w:initials="Z">
    <w:p w:rsidR="00AF4B0A" w:rsidRDefault="00AF4B0A">
      <w:pPr>
        <w:pStyle w:val="CommentText"/>
      </w:pPr>
      <w:r>
        <w:rPr>
          <w:rStyle w:val="CommentReference"/>
        </w:rPr>
        <w:annotationRef/>
      </w:r>
    </w:p>
    <w:p w:rsidR="00AF4B0A" w:rsidRPr="00F209E9" w:rsidRDefault="00AF4B0A">
      <w:pPr>
        <w:pStyle w:val="CommentText"/>
        <w:rPr>
          <w:highlight w:val="yellow"/>
        </w:rPr>
      </w:pPr>
      <w:r w:rsidRPr="00F209E9">
        <w:rPr>
          <w:highlight w:val="yellow"/>
        </w:rPr>
        <w:t>RN</w:t>
      </w:r>
      <w:proofErr w:type="gramStart"/>
      <w:r w:rsidRPr="00F209E9">
        <w:rPr>
          <w:highlight w:val="yellow"/>
        </w:rPr>
        <w:t>: ?</w:t>
      </w:r>
      <w:proofErr w:type="gramEnd"/>
    </w:p>
    <w:p w:rsidR="00AF4B0A" w:rsidRPr="00F209E9" w:rsidRDefault="00AF4B0A">
      <w:pPr>
        <w:pStyle w:val="CommentText"/>
        <w:rPr>
          <w:highlight w:val="yellow"/>
        </w:rPr>
      </w:pPr>
    </w:p>
    <w:p w:rsidR="00AF4B0A" w:rsidRDefault="00AF4B0A">
      <w:pPr>
        <w:pStyle w:val="CommentText"/>
      </w:pPr>
      <w:r w:rsidRPr="00F209E9">
        <w:rPr>
          <w:highlight w:val="yellow"/>
        </w:rPr>
        <w:t>IZ: It is a function to concatenate intervals to an existing OPL model.</w:t>
      </w:r>
    </w:p>
  </w:comment>
  <w:comment w:id="2159" w:author="Iman Zabet" w:date="2012-05-13T21:53:00Z" w:initials="Z">
    <w:p w:rsidR="00AF4B0A" w:rsidRDefault="00AF4B0A">
      <w:pPr>
        <w:pStyle w:val="CommentText"/>
      </w:pPr>
      <w:r>
        <w:rPr>
          <w:rStyle w:val="CommentReference"/>
        </w:rPr>
        <w:annotationRef/>
      </w:r>
    </w:p>
    <w:p w:rsidR="00AF4B0A" w:rsidRPr="00E004A6" w:rsidRDefault="00AF4B0A">
      <w:pPr>
        <w:pStyle w:val="CommentText"/>
        <w:rPr>
          <w:highlight w:val="yellow"/>
        </w:rPr>
      </w:pPr>
      <w:r w:rsidRPr="00E004A6">
        <w:rPr>
          <w:highlight w:val="yellow"/>
        </w:rPr>
        <w:t>RN: Should this be in the next section?</w:t>
      </w:r>
    </w:p>
    <w:p w:rsidR="00AF4B0A" w:rsidRPr="00E004A6" w:rsidRDefault="00AF4B0A">
      <w:pPr>
        <w:pStyle w:val="CommentText"/>
        <w:rPr>
          <w:highlight w:val="yellow"/>
        </w:rPr>
      </w:pPr>
    </w:p>
    <w:p w:rsidR="00AF4B0A" w:rsidRPr="00E004A6" w:rsidRDefault="00AF4B0A" w:rsidP="00944E1D">
      <w:pPr>
        <w:pStyle w:val="CommentText"/>
        <w:rPr>
          <w:highlight w:val="yellow"/>
        </w:rPr>
      </w:pPr>
      <w:r w:rsidRPr="00E004A6">
        <w:rPr>
          <w:highlight w:val="yellow"/>
        </w:rPr>
        <w:t>IZ: Yes this is my previous report and this section for information.</w:t>
      </w:r>
    </w:p>
    <w:p w:rsidR="00AF4B0A" w:rsidRDefault="00AF4B0A">
      <w:pPr>
        <w:pStyle w:val="CommentText"/>
      </w:pPr>
      <w:r w:rsidRPr="00E004A6">
        <w:rPr>
          <w:highlight w:val="yellow"/>
        </w:rPr>
        <w:t>I remove it.</w:t>
      </w:r>
    </w:p>
  </w:comment>
  <w:comment w:id="2160" w:author="Zabet" w:date="2012-05-13T21:53:00Z" w:initials="Z">
    <w:p w:rsidR="00AF4B0A" w:rsidRDefault="00AF4B0A">
      <w:pPr>
        <w:pStyle w:val="CommentText"/>
      </w:pPr>
      <w:r>
        <w:rPr>
          <w:rStyle w:val="CommentReference"/>
        </w:rPr>
        <w:annotationRef/>
      </w:r>
    </w:p>
    <w:p w:rsidR="00AF4B0A" w:rsidRPr="00536055" w:rsidRDefault="00AF4B0A">
      <w:pPr>
        <w:pStyle w:val="CommentText"/>
        <w:rPr>
          <w:highlight w:val="yellow"/>
        </w:rPr>
      </w:pPr>
      <w:r w:rsidRPr="00536055">
        <w:rPr>
          <w:highlight w:val="yellow"/>
        </w:rPr>
        <w:t>RN: What does a local solution provide?</w:t>
      </w:r>
    </w:p>
    <w:p w:rsidR="00AF4B0A" w:rsidRPr="00536055" w:rsidRDefault="00AF4B0A">
      <w:pPr>
        <w:pStyle w:val="CommentText"/>
        <w:rPr>
          <w:highlight w:val="yellow"/>
        </w:rPr>
      </w:pPr>
    </w:p>
    <w:p w:rsidR="00AF4B0A" w:rsidRDefault="00AF4B0A">
      <w:pPr>
        <w:pStyle w:val="CommentText"/>
      </w:pPr>
      <w:r w:rsidRPr="00536055">
        <w:rPr>
          <w:highlight w:val="yellow"/>
        </w:rPr>
        <w:t>IZ: As I explained into one of previous comment, In distributed scheme we will only use the 1</w:t>
      </w:r>
      <w:r w:rsidRPr="00536055">
        <w:rPr>
          <w:highlight w:val="yellow"/>
          <w:vertAlign w:val="superscript"/>
        </w:rPr>
        <w:t>st</w:t>
      </w:r>
      <w:r w:rsidRPr="00536055">
        <w:rPr>
          <w:highlight w:val="yellow"/>
        </w:rPr>
        <w:t xml:space="preserve"> scenario for each agent after allocating tasks in each iteration.</w:t>
      </w:r>
    </w:p>
  </w:comment>
  <w:comment w:id="2167" w:author="Zabet" w:date="2012-05-13T21:53:00Z" w:initials="Z">
    <w:p w:rsidR="00AF4B0A" w:rsidRDefault="00AF4B0A" w:rsidP="00CD6BA5">
      <w:pPr>
        <w:pStyle w:val="CommentText"/>
      </w:pPr>
      <w:r>
        <w:rPr>
          <w:rStyle w:val="CommentReference"/>
        </w:rPr>
        <w:annotationRef/>
      </w:r>
    </w:p>
    <w:p w:rsidR="00AF4B0A" w:rsidRPr="002F192E" w:rsidRDefault="00AF4B0A" w:rsidP="00CD6BA5">
      <w:pPr>
        <w:pStyle w:val="CommentText"/>
        <w:rPr>
          <w:highlight w:val="lightGray"/>
        </w:rPr>
      </w:pPr>
      <w:r w:rsidRPr="002F192E">
        <w:rPr>
          <w:highlight w:val="lightGray"/>
        </w:rPr>
        <w:t>RN: Rephrase?</w:t>
      </w:r>
    </w:p>
    <w:p w:rsidR="00AF4B0A" w:rsidRPr="002F192E" w:rsidRDefault="00AF4B0A" w:rsidP="00CD6BA5">
      <w:pPr>
        <w:pStyle w:val="CommentText"/>
        <w:rPr>
          <w:highlight w:val="lightGray"/>
        </w:rPr>
      </w:pPr>
    </w:p>
    <w:p w:rsidR="00AF4B0A" w:rsidRPr="002F192E" w:rsidRDefault="00AF4B0A" w:rsidP="00CD6BA5">
      <w:pPr>
        <w:pStyle w:val="CommentText"/>
        <w:rPr>
          <w:highlight w:val="lightGray"/>
        </w:rPr>
      </w:pPr>
      <w:r w:rsidRPr="002F192E">
        <w:rPr>
          <w:highlight w:val="lightGray"/>
        </w:rPr>
        <w:t>IZ: Let me please describe it more, since, I had a trouble to digest this formulation before, even we can obviously see that this formulation is described not correctly in Wikipedia.</w:t>
      </w:r>
    </w:p>
    <w:p w:rsidR="00AF4B0A" w:rsidRPr="002F192E" w:rsidRDefault="00AF4B0A" w:rsidP="00CD6BA5">
      <w:pPr>
        <w:pStyle w:val="CommentText"/>
        <w:rPr>
          <w:highlight w:val="lightGray"/>
        </w:rPr>
      </w:pPr>
      <w:r w:rsidRPr="002F192E">
        <w:rPr>
          <w:highlight w:val="lightGray"/>
        </w:rPr>
        <w:t>Also, there are several definitions were proposed.</w:t>
      </w:r>
    </w:p>
    <w:p w:rsidR="00AF4B0A" w:rsidRPr="002F192E" w:rsidRDefault="00AF4B0A" w:rsidP="00CD6BA5">
      <w:pPr>
        <w:pStyle w:val="CommentText"/>
        <w:rPr>
          <w:highlight w:val="lightGray"/>
        </w:rPr>
      </w:pPr>
      <w:r w:rsidRPr="002F192E">
        <w:rPr>
          <w:highlight w:val="lightGray"/>
        </w:rPr>
        <w:t xml:space="preserve">The simple version of DisCSP is CSP. In the CSP we have just </w:t>
      </w:r>
      <m:oMath>
        <m:r>
          <w:rPr>
            <w:rFonts w:ascii="Cambria Math" w:hAnsi="Cambria Math"/>
            <w:highlight w:val="lightGray"/>
          </w:rPr>
          <m:t xml:space="preserve">tuple </m:t>
        </m:r>
        <m:d>
          <m:dPr>
            <m:begChr m:val="〈"/>
            <m:endChr m:val="〉"/>
            <m:ctrlPr>
              <w:rPr>
                <w:rFonts w:ascii="Cambria Math" w:hAnsi="Cambria Math"/>
                <w:i/>
                <w:highlight w:val="lightGray"/>
              </w:rPr>
            </m:ctrlPr>
          </m:dPr>
          <m:e>
            <m:r>
              <m:rPr>
                <m:scr m:val="script"/>
              </m:rPr>
              <w:rPr>
                <w:rFonts w:ascii="Cambria Math" w:hAnsi="Cambria Math"/>
                <w:highlight w:val="lightGray"/>
              </w:rPr>
              <m:t>X, D, C</m:t>
            </m:r>
          </m:e>
        </m:d>
      </m:oMath>
      <w:r w:rsidRPr="002F192E">
        <w:rPr>
          <w:highlight w:val="lightGray"/>
        </w:rPr>
        <w:t xml:space="preserve"> without </w:t>
      </w:r>
      <m:oMath>
        <m:r>
          <m:rPr>
            <m:scr m:val="script"/>
          </m:rPr>
          <w:rPr>
            <w:rFonts w:ascii="Cambria Math" w:hAnsi="Cambria Math"/>
            <w:highlight w:val="lightGray"/>
          </w:rPr>
          <m:t>A.</m:t>
        </m:r>
      </m:oMath>
    </w:p>
    <w:p w:rsidR="00AF4B0A" w:rsidRDefault="00AF4B0A" w:rsidP="00CD6BA5">
      <w:pPr>
        <w:pStyle w:val="CommentText"/>
      </w:pPr>
      <w:r w:rsidRPr="002F192E">
        <w:rPr>
          <w:highlight w:val="lightGray"/>
        </w:rPr>
        <w:t>Now in DisCSP/DCOP we have</w:t>
      </w:r>
      <m:oMath>
        <m:r>
          <w:rPr>
            <w:rFonts w:ascii="Cambria Math" w:hAnsi="Cambria Math"/>
            <w:highlight w:val="lightGray"/>
          </w:rPr>
          <m:t xml:space="preserve"> tuple </m:t>
        </m:r>
        <m:d>
          <m:dPr>
            <m:begChr m:val="〈"/>
            <m:endChr m:val="〉"/>
            <m:ctrlPr>
              <w:rPr>
                <w:rFonts w:ascii="Cambria Math" w:hAnsi="Cambria Math"/>
                <w:i/>
                <w:highlight w:val="lightGray"/>
              </w:rPr>
            </m:ctrlPr>
          </m:dPr>
          <m:e>
            <m:r>
              <m:rPr>
                <m:scr m:val="script"/>
              </m:rPr>
              <w:rPr>
                <w:rFonts w:ascii="Cambria Math" w:hAnsi="Cambria Math"/>
                <w:highlight w:val="lightGray"/>
              </w:rPr>
              <m:t>A,X, D, C</m:t>
            </m:r>
          </m:e>
        </m:d>
      </m:oMath>
      <w:r w:rsidRPr="002F192E">
        <w:rPr>
          <w:highlight w:val="lightGray"/>
        </w:rPr>
        <w:t xml:space="preserve"> [in some literature 5-tuple was proposed</w:t>
      </w:r>
      <w:proofErr w:type="gramStart"/>
      <w:r w:rsidRPr="002F192E">
        <w:rPr>
          <w:highlight w:val="lightGray"/>
        </w:rPr>
        <w:t xml:space="preserve">: </w:t>
      </w:r>
      <w:proofErr w:type="gramEnd"/>
      <m:oMath>
        <m:r>
          <w:rPr>
            <w:rFonts w:ascii="Cambria Math" w:hAnsi="Cambria Math"/>
            <w:highlight w:val="lightGray"/>
          </w:rPr>
          <m:t xml:space="preserve">tuple </m:t>
        </m:r>
        <m:d>
          <m:dPr>
            <m:begChr m:val="〈"/>
            <m:endChr m:val="〉"/>
            <m:ctrlPr>
              <w:rPr>
                <w:rFonts w:ascii="Cambria Math" w:hAnsi="Cambria Math"/>
                <w:i/>
                <w:highlight w:val="lightGray"/>
              </w:rPr>
            </m:ctrlPr>
          </m:dPr>
          <m:e>
            <m:r>
              <m:rPr>
                <m:scr m:val="script"/>
              </m:rPr>
              <w:rPr>
                <w:rFonts w:ascii="Cambria Math" w:hAnsi="Cambria Math"/>
                <w:highlight w:val="lightGray"/>
              </w:rPr>
              <m:t>A,X, D, C,</m:t>
            </m:r>
            <m:r>
              <w:rPr>
                <w:rFonts w:ascii="Cambria Math" w:hAnsi="Cambria Math"/>
                <w:highlight w:val="lightGray"/>
              </w:rPr>
              <m:t>φ</m:t>
            </m:r>
          </m:e>
        </m:d>
      </m:oMath>
      <w:r w:rsidRPr="002F192E">
        <w:rPr>
          <w:highlight w:val="lightGray"/>
        </w:rPr>
        <w:t xml:space="preserve">, where </w:t>
      </w:r>
      <m:oMath>
        <m:r>
          <w:rPr>
            <w:rFonts w:ascii="Cambria Math" w:hAnsi="Cambria Math"/>
            <w:highlight w:val="lightGray"/>
          </w:rPr>
          <m:t>φ:</m:t>
        </m:r>
        <m:r>
          <m:rPr>
            <m:scr m:val="script"/>
          </m:rPr>
          <w:rPr>
            <w:rFonts w:ascii="Cambria Math" w:hAnsi="Cambria Math"/>
            <w:highlight w:val="lightGray"/>
          </w:rPr>
          <m:t>X→</m:t>
        </m:r>
        <m:r>
          <w:rPr>
            <w:rFonts w:ascii="Cambria Math" w:hAnsi="Cambria Math"/>
            <w:highlight w:val="lightGray"/>
          </w:rPr>
          <m:t>A</m:t>
        </m:r>
      </m:oMath>
      <w:r w:rsidRPr="002F192E">
        <w:rPr>
          <w:highlight w:val="lightGray"/>
        </w:rPr>
        <w:t xml:space="preserve"> is a function assigning variables from variables </w:t>
      </w:r>
      <m:oMath>
        <m:r>
          <m:rPr>
            <m:scr m:val="script"/>
          </m:rPr>
          <w:rPr>
            <w:rFonts w:ascii="Cambria Math" w:hAnsi="Cambria Math"/>
            <w:highlight w:val="lightGray"/>
          </w:rPr>
          <m:t>X</m:t>
        </m:r>
      </m:oMath>
      <w:r w:rsidRPr="002F192E">
        <w:rPr>
          <w:highlight w:val="lightGray"/>
        </w:rPr>
        <w:t xml:space="preserve">  to agents </w:t>
      </w:r>
      <m:oMath>
        <m:r>
          <m:rPr>
            <m:scr m:val="script"/>
          </m:rPr>
          <w:rPr>
            <w:rFonts w:ascii="Cambria Math" w:hAnsi="Cambria Math"/>
            <w:highlight w:val="lightGray"/>
          </w:rPr>
          <m:t>A</m:t>
        </m:r>
      </m:oMath>
      <w:r w:rsidRPr="002F192E">
        <w:rPr>
          <w:highlight w:val="lightGray"/>
        </w:rPr>
        <w:t xml:space="preserve">  from </w:t>
      </w:r>
      <m:oMath>
        <m:r>
          <w:rPr>
            <w:rFonts w:ascii="Cambria Math" w:hAnsi="Cambria Math"/>
            <w:highlight w:val="lightGray"/>
          </w:rPr>
          <m:t>A</m:t>
        </m:r>
      </m:oMath>
      <w:r w:rsidRPr="002F192E">
        <w:rPr>
          <w:highlight w:val="lightGray"/>
        </w:rPr>
        <w:t xml:space="preserve">]. This means that the problem (variables, domain, and values) is the same. But in DCOP, we have agents which can allocate </w:t>
      </w:r>
      <w:r w:rsidRPr="002F192E">
        <w:rPr>
          <w:highlight w:val="lightGray"/>
          <w:u w:val="single"/>
        </w:rPr>
        <w:t>one or more variables.</w:t>
      </w:r>
      <w:r w:rsidRPr="002F192E">
        <w:rPr>
          <w:highlight w:val="lightGray"/>
        </w:rPr>
        <w:t xml:space="preserve"> Variables usually refers to a real entity. E.g. in our problem, each variable is one quay cranes. Now we define each quay crane (variable) has one corresponding agent. We can also define for e.g. two or more quay cranes (values) have one agent. So, in our problem each agent has just one variable (quay crane) so their numbers are the same.</w:t>
      </w:r>
      <w:r>
        <w:t xml:space="preserve"> </w:t>
      </w:r>
    </w:p>
  </w:comment>
  <w:comment w:id="2172" w:author="Zabet" w:date="2012-05-13T21:53:00Z" w:initials="Z">
    <w:p w:rsidR="00AF4B0A" w:rsidRDefault="00AF4B0A" w:rsidP="00590C26">
      <w:pPr>
        <w:pStyle w:val="CommentText"/>
      </w:pPr>
      <w:r>
        <w:rPr>
          <w:rStyle w:val="CommentReference"/>
        </w:rPr>
        <w:annotationRef/>
      </w:r>
    </w:p>
    <w:p w:rsidR="00AF4B0A" w:rsidRPr="002F192E" w:rsidRDefault="00AF4B0A" w:rsidP="00590C26">
      <w:pPr>
        <w:pStyle w:val="CommentText"/>
        <w:rPr>
          <w:highlight w:val="lightGray"/>
        </w:rPr>
      </w:pPr>
      <w:r w:rsidRPr="002F192E">
        <w:rPr>
          <w:highlight w:val="lightGray"/>
        </w:rPr>
        <w:t>RN: Tasks? On variables?</w:t>
      </w:r>
    </w:p>
    <w:p w:rsidR="00AF4B0A" w:rsidRPr="002F192E" w:rsidRDefault="00AF4B0A" w:rsidP="00590C26">
      <w:pPr>
        <w:pStyle w:val="CommentText"/>
        <w:rPr>
          <w:highlight w:val="lightGray"/>
        </w:rPr>
      </w:pPr>
    </w:p>
    <w:p w:rsidR="00AF4B0A" w:rsidRPr="002F192E" w:rsidRDefault="00AF4B0A" w:rsidP="00590C26">
      <w:pPr>
        <w:pStyle w:val="CommentText"/>
        <w:rPr>
          <w:highlight w:val="lightGray"/>
        </w:rPr>
      </w:pPr>
      <w:r w:rsidRPr="002F192E">
        <w:rPr>
          <w:highlight w:val="lightGray"/>
        </w:rPr>
        <w:t>IZ: variables = quay cranes</w:t>
      </w:r>
    </w:p>
    <w:p w:rsidR="00AF4B0A" w:rsidRPr="002F192E" w:rsidRDefault="00AF4B0A" w:rsidP="008454A3">
      <w:pPr>
        <w:pStyle w:val="CommentText"/>
        <w:rPr>
          <w:highlight w:val="lightGray"/>
        </w:rPr>
      </w:pPr>
      <w:r w:rsidRPr="002F192E">
        <w:rPr>
          <w:highlight w:val="lightGray"/>
        </w:rPr>
        <w:t>Values = tasks/container holds</w:t>
      </w:r>
    </w:p>
    <w:p w:rsidR="00AF4B0A" w:rsidRPr="002F192E" w:rsidRDefault="00AF4B0A" w:rsidP="008454A3">
      <w:pPr>
        <w:pStyle w:val="CommentText"/>
        <w:rPr>
          <w:highlight w:val="lightGray"/>
        </w:rPr>
      </w:pPr>
      <w:r w:rsidRPr="002F192E">
        <w:rPr>
          <w:highlight w:val="lightGray"/>
        </w:rPr>
        <w:t>Each variable has its own domain which can has overlapping with another variable’s domain or not.</w:t>
      </w:r>
    </w:p>
    <w:p w:rsidR="00AF4B0A" w:rsidRDefault="00AF4B0A" w:rsidP="008454A3">
      <w:pPr>
        <w:pStyle w:val="CommentText"/>
      </w:pPr>
      <w:r w:rsidRPr="002F192E">
        <w:rPr>
          <w:highlight w:val="lightGray"/>
        </w:rPr>
        <w:t>Each domain consists of one or more values that may assigned by another variable’s domain.</w:t>
      </w:r>
    </w:p>
  </w:comment>
  <w:comment w:id="2236" w:author="Zabet" w:date="2012-05-13T21:53:00Z" w:initials="Z">
    <w:p w:rsidR="00AF4B0A" w:rsidRDefault="00AF4B0A">
      <w:pPr>
        <w:pStyle w:val="CommentText"/>
      </w:pPr>
      <w:r>
        <w:rPr>
          <w:rStyle w:val="CommentReference"/>
        </w:rPr>
        <w:annotationRef/>
      </w:r>
    </w:p>
    <w:p w:rsidR="00AF4B0A" w:rsidRDefault="00AF4B0A">
      <w:pPr>
        <w:pStyle w:val="CommentText"/>
      </w:pPr>
      <w:r w:rsidRPr="002F192E">
        <w:rPr>
          <w:highlight w:val="lightGray"/>
        </w:rPr>
        <w:t>IZ: I have added this section for more clarification on filtering and hyper resolution from</w:t>
      </w:r>
      <w:r>
        <w:t xml:space="preserve"> </w:t>
      </w:r>
    </w:p>
  </w:comment>
  <w:comment w:id="2400" w:author="Zabet" w:date="2012-05-13T21:53:00Z" w:initials="Z">
    <w:p w:rsidR="00AF4B0A" w:rsidRDefault="00AF4B0A" w:rsidP="004661E5">
      <w:pPr>
        <w:pStyle w:val="CommentText"/>
      </w:pPr>
      <w:r>
        <w:rPr>
          <w:rStyle w:val="CommentReference"/>
        </w:rPr>
        <w:annotationRef/>
      </w:r>
    </w:p>
    <w:p w:rsidR="00AF4B0A" w:rsidRPr="00603592" w:rsidRDefault="00AF4B0A" w:rsidP="004661E5">
      <w:pPr>
        <w:pStyle w:val="CommentText"/>
        <w:rPr>
          <w:highlight w:val="lightGray"/>
        </w:rPr>
      </w:pPr>
      <w:r w:rsidRPr="00603592">
        <w:rPr>
          <w:highlight w:val="lightGray"/>
        </w:rPr>
        <w:t>RN: Why is backtracking needed?</w:t>
      </w:r>
    </w:p>
    <w:p w:rsidR="00AF4B0A" w:rsidRPr="00603592" w:rsidRDefault="00AF4B0A" w:rsidP="004661E5">
      <w:pPr>
        <w:pStyle w:val="CommentText"/>
        <w:rPr>
          <w:highlight w:val="lightGray"/>
        </w:rPr>
      </w:pPr>
    </w:p>
    <w:p w:rsidR="00AF4B0A" w:rsidRDefault="00AF4B0A" w:rsidP="004661E5">
      <w:pPr>
        <w:pStyle w:val="CommentText"/>
      </w:pPr>
      <w:r w:rsidRPr="00603592">
        <w:rPr>
          <w:highlight w:val="lightGray"/>
        </w:rPr>
        <w:t>IZ: added</w:t>
      </w:r>
    </w:p>
  </w:comment>
  <w:comment w:id="2406" w:author="Zabet" w:date="2012-05-13T21:53:00Z" w:initials="Z">
    <w:p w:rsidR="00AF4B0A" w:rsidRDefault="00AF4B0A" w:rsidP="00F26F9C">
      <w:pPr>
        <w:pStyle w:val="CommentText"/>
      </w:pPr>
      <w:r>
        <w:rPr>
          <w:rStyle w:val="CommentReference"/>
        </w:rPr>
        <w:annotationRef/>
      </w:r>
    </w:p>
    <w:p w:rsidR="00AF4B0A" w:rsidRDefault="00AF4B0A" w:rsidP="00F26F9C">
      <w:pPr>
        <w:pStyle w:val="CommentText"/>
      </w:pPr>
      <w:r w:rsidRPr="00603592">
        <w:rPr>
          <w:highlight w:val="lightGray"/>
        </w:rPr>
        <w:t>IZ: I have added this section for more clarification on filtering and hyper resolution from</w:t>
      </w:r>
    </w:p>
  </w:comment>
  <w:comment w:id="2418" w:author="Zabet" w:date="2012-05-13T21:53:00Z" w:initials="Z">
    <w:p w:rsidR="00AF4B0A" w:rsidRDefault="00AF4B0A" w:rsidP="004D0A57">
      <w:pPr>
        <w:pStyle w:val="CommentText"/>
      </w:pPr>
      <w:r>
        <w:rPr>
          <w:rStyle w:val="CommentReference"/>
        </w:rPr>
        <w:annotationRef/>
      </w:r>
    </w:p>
    <w:p w:rsidR="00AF4B0A" w:rsidRPr="00F37217" w:rsidRDefault="00AF4B0A" w:rsidP="004D0A57">
      <w:pPr>
        <w:pStyle w:val="CommentText"/>
        <w:rPr>
          <w:highlight w:val="lightGray"/>
        </w:rPr>
      </w:pPr>
      <w:r w:rsidRPr="00F37217">
        <w:rPr>
          <w:highlight w:val="lightGray"/>
        </w:rPr>
        <w:t>RN: Can you include a short description of the formal ABT algorithm?</w:t>
      </w:r>
    </w:p>
    <w:p w:rsidR="00AF4B0A" w:rsidRPr="00F37217" w:rsidRDefault="00AF4B0A" w:rsidP="004D0A57">
      <w:pPr>
        <w:pStyle w:val="CommentText"/>
        <w:rPr>
          <w:highlight w:val="lightGray"/>
        </w:rPr>
      </w:pPr>
    </w:p>
    <w:p w:rsidR="00AF4B0A" w:rsidRDefault="00AF4B0A" w:rsidP="00531A3C">
      <w:pPr>
        <w:pStyle w:val="CommentText"/>
      </w:pPr>
      <w:r w:rsidRPr="00F37217">
        <w:rPr>
          <w:highlight w:val="lightGray"/>
        </w:rPr>
        <w:t xml:space="preserve">IZ: I mean exactly ABT, I also added more descriptions in prev. section. If additional information is needed tell me </w:t>
      </w:r>
      <w:proofErr w:type="spellStart"/>
      <w:r w:rsidRPr="00F37217">
        <w:rPr>
          <w:highlight w:val="lightGray"/>
        </w:rPr>
        <w:t>plz</w:t>
      </w:r>
      <w:proofErr w:type="spellEnd"/>
      <w:r w:rsidRPr="00F37217">
        <w:rPr>
          <w:highlight w:val="lightGray"/>
        </w:rPr>
        <w:t>.</w:t>
      </w:r>
    </w:p>
  </w:comment>
  <w:comment w:id="2419" w:author="Zabet" w:date="2012-05-13T21:53:00Z" w:initials="Z">
    <w:p w:rsidR="00AF4B0A" w:rsidRDefault="00AF4B0A" w:rsidP="004D0A57">
      <w:pPr>
        <w:pStyle w:val="CommentText"/>
      </w:pPr>
      <w:r>
        <w:rPr>
          <w:rStyle w:val="CommentReference"/>
        </w:rPr>
        <w:annotationRef/>
      </w:r>
    </w:p>
    <w:p w:rsidR="00AF4B0A" w:rsidRPr="00F37217" w:rsidRDefault="00AF4B0A" w:rsidP="004D0A57">
      <w:pPr>
        <w:pStyle w:val="CommentText"/>
        <w:rPr>
          <w:highlight w:val="lightGray"/>
        </w:rPr>
      </w:pPr>
      <w:r w:rsidRPr="00F37217">
        <w:rPr>
          <w:highlight w:val="lightGray"/>
        </w:rPr>
        <w:t>RN: Not introduced yet?</w:t>
      </w:r>
    </w:p>
    <w:p w:rsidR="00AF4B0A" w:rsidRPr="00F37217" w:rsidRDefault="00AF4B0A" w:rsidP="004D0A57">
      <w:pPr>
        <w:pStyle w:val="CommentText"/>
        <w:rPr>
          <w:highlight w:val="lightGray"/>
        </w:rPr>
      </w:pPr>
    </w:p>
    <w:p w:rsidR="00AF4B0A" w:rsidRDefault="00AF4B0A" w:rsidP="00867935">
      <w:pPr>
        <w:pStyle w:val="CommentText"/>
      </w:pPr>
      <w:r w:rsidRPr="00F37217">
        <w:rPr>
          <w:highlight w:val="lightGray"/>
        </w:rPr>
        <w:t xml:space="preserve">IZ: Added in </w:t>
      </w:r>
      <w:r w:rsidRPr="00F37217">
        <w:rPr>
          <w:highlight w:val="lightGray"/>
        </w:rPr>
        <w:fldChar w:fldCharType="begin"/>
      </w:r>
      <w:r w:rsidRPr="00F37217">
        <w:rPr>
          <w:highlight w:val="lightGray"/>
        </w:rPr>
        <w:instrText xml:space="preserve"> REF _Ref320653882 \w \h  \* MERGEFORMAT </w:instrText>
      </w:r>
      <w:r w:rsidRPr="00F37217">
        <w:rPr>
          <w:highlight w:val="lightGray"/>
        </w:rPr>
      </w:r>
      <w:r w:rsidRPr="00F37217">
        <w:rPr>
          <w:highlight w:val="lightGray"/>
        </w:rPr>
        <w:fldChar w:fldCharType="separate"/>
      </w:r>
      <w:r w:rsidRPr="00F37217">
        <w:rPr>
          <w:highlight w:val="lightGray"/>
          <w:cs/>
        </w:rPr>
        <w:t>‎</w:t>
      </w:r>
      <w:r w:rsidRPr="00F37217">
        <w:rPr>
          <w:highlight w:val="lightGray"/>
        </w:rPr>
        <w:fldChar w:fldCharType="end"/>
      </w:r>
      <w:r w:rsidRPr="00F37217">
        <w:rPr>
          <w:highlight w:val="lightGray"/>
        </w:rPr>
        <w:fldChar w:fldCharType="begin"/>
      </w:r>
      <w:r w:rsidRPr="00F37217">
        <w:rPr>
          <w:highlight w:val="lightGray"/>
        </w:rPr>
        <w:instrText xml:space="preserve"> REF _Ref320653882 \r \h  \* MERGEFORMAT </w:instrText>
      </w:r>
      <w:r w:rsidRPr="00F37217">
        <w:rPr>
          <w:highlight w:val="lightGray"/>
        </w:rPr>
      </w:r>
      <w:r w:rsidRPr="00F37217">
        <w:rPr>
          <w:highlight w:val="lightGray"/>
        </w:rPr>
        <w:fldChar w:fldCharType="separate"/>
      </w:r>
      <w:r w:rsidRPr="00F37217">
        <w:rPr>
          <w:highlight w:val="lightGray"/>
          <w:cs/>
        </w:rPr>
        <w:t>‎</w:t>
      </w:r>
      <w:r w:rsidRPr="00F37217">
        <w:rPr>
          <w:highlight w:val="lightGray"/>
        </w:rPr>
        <w:t>IV.B</w:t>
      </w:r>
      <w:r w:rsidRPr="00F37217">
        <w:rPr>
          <w:highlight w:val="lightGray"/>
        </w:rPr>
        <w:fldChar w:fldCharType="end"/>
      </w:r>
      <w:r w:rsidRPr="00F37217">
        <w:rPr>
          <w:highlight w:val="lightGray"/>
        </w:rPr>
        <w:t>-</w:t>
      </w:r>
      <w:r w:rsidRPr="00F37217">
        <w:rPr>
          <w:highlight w:val="lightGray"/>
        </w:rPr>
        <w:fldChar w:fldCharType="begin"/>
      </w:r>
      <w:r w:rsidRPr="00F37217">
        <w:rPr>
          <w:highlight w:val="lightGray"/>
        </w:rPr>
        <w:instrText xml:space="preserve"> REF _Ref320653882 \h  \* MERGEFORMAT </w:instrText>
      </w:r>
      <w:r w:rsidRPr="00F37217">
        <w:rPr>
          <w:highlight w:val="lightGray"/>
        </w:rPr>
      </w:r>
      <w:r w:rsidRPr="00F37217">
        <w:rPr>
          <w:highlight w:val="lightGray"/>
        </w:rPr>
        <w:fldChar w:fldCharType="separate"/>
      </w:r>
      <w:r w:rsidRPr="00F37217">
        <w:rPr>
          <w:highlight w:val="lightGray"/>
        </w:rPr>
        <w:t>Distributed Constraint Optimization</w:t>
      </w:r>
      <w:r w:rsidRPr="00F37217">
        <w:rPr>
          <w:highlight w:val="lightGray"/>
        </w:rPr>
        <w:fldChar w:fldCharType="end"/>
      </w:r>
      <w:r w:rsidRPr="00F37217">
        <w:rPr>
          <w:highlight w:val="lightGray"/>
        </w:rPr>
        <w:t>.</w:t>
      </w:r>
    </w:p>
  </w:comment>
  <w:comment w:id="2420" w:author="Zabet" w:date="2012-05-13T21:53:00Z" w:initials="Z">
    <w:p w:rsidR="00AF4B0A" w:rsidRDefault="00AF4B0A" w:rsidP="004D0A57">
      <w:pPr>
        <w:pStyle w:val="CommentText"/>
      </w:pPr>
      <w:r>
        <w:rPr>
          <w:rStyle w:val="CommentReference"/>
        </w:rPr>
        <w:annotationRef/>
      </w:r>
    </w:p>
    <w:p w:rsidR="00AF4B0A" w:rsidRPr="00F37217" w:rsidRDefault="00AF4B0A" w:rsidP="004D0A57">
      <w:pPr>
        <w:pStyle w:val="CommentText"/>
        <w:rPr>
          <w:highlight w:val="lightGray"/>
        </w:rPr>
      </w:pPr>
      <w:r w:rsidRPr="00F37217">
        <w:rPr>
          <w:highlight w:val="lightGray"/>
        </w:rPr>
        <w:t>RN: multiple values to one variable?</w:t>
      </w:r>
    </w:p>
    <w:p w:rsidR="00AF4B0A" w:rsidRPr="00F37217" w:rsidRDefault="00AF4B0A" w:rsidP="004D0A57">
      <w:pPr>
        <w:pStyle w:val="CommentText"/>
        <w:rPr>
          <w:highlight w:val="lightGray"/>
        </w:rPr>
      </w:pPr>
      <w:r w:rsidRPr="00F37217">
        <w:rPr>
          <w:highlight w:val="lightGray"/>
        </w:rPr>
        <w:t>OR multiple variables with one value??</w:t>
      </w:r>
    </w:p>
    <w:p w:rsidR="00AF4B0A" w:rsidRPr="00F37217" w:rsidRDefault="00AF4B0A" w:rsidP="004D0A57">
      <w:pPr>
        <w:pStyle w:val="CommentText"/>
        <w:rPr>
          <w:highlight w:val="lightGray"/>
        </w:rPr>
      </w:pPr>
    </w:p>
    <w:p w:rsidR="00AF4B0A" w:rsidRDefault="00AF4B0A" w:rsidP="00867935">
      <w:pPr>
        <w:pStyle w:val="CommentText"/>
      </w:pPr>
      <w:r w:rsidRPr="00F37217">
        <w:rPr>
          <w:highlight w:val="lightGray"/>
        </w:rPr>
        <w:t xml:space="preserve">IZ: According to my clarifications in </w:t>
      </w:r>
      <w:r w:rsidRPr="00F37217">
        <w:rPr>
          <w:highlight w:val="lightGray"/>
        </w:rPr>
        <w:fldChar w:fldCharType="begin"/>
      </w:r>
      <w:r w:rsidRPr="00F37217">
        <w:rPr>
          <w:highlight w:val="lightGray"/>
        </w:rPr>
        <w:instrText xml:space="preserve"> REF _Ref320653882 \w \h  \* MERGEFORMAT </w:instrText>
      </w:r>
      <w:r w:rsidRPr="00F37217">
        <w:rPr>
          <w:highlight w:val="lightGray"/>
        </w:rPr>
      </w:r>
      <w:r w:rsidRPr="00F37217">
        <w:rPr>
          <w:highlight w:val="lightGray"/>
        </w:rPr>
        <w:fldChar w:fldCharType="separate"/>
      </w:r>
      <w:r w:rsidRPr="00F37217">
        <w:rPr>
          <w:highlight w:val="lightGray"/>
          <w:cs/>
        </w:rPr>
        <w:t>‎</w:t>
      </w:r>
      <w:r w:rsidRPr="00F37217">
        <w:rPr>
          <w:highlight w:val="lightGray"/>
        </w:rPr>
        <w:fldChar w:fldCharType="end"/>
      </w:r>
      <w:r w:rsidRPr="00F37217">
        <w:rPr>
          <w:highlight w:val="lightGray"/>
        </w:rPr>
        <w:fldChar w:fldCharType="begin"/>
      </w:r>
      <w:r w:rsidRPr="00F37217">
        <w:rPr>
          <w:highlight w:val="lightGray"/>
        </w:rPr>
        <w:instrText xml:space="preserve"> REF _Ref320653882 \r \h  \* MERGEFORMAT </w:instrText>
      </w:r>
      <w:r w:rsidRPr="00F37217">
        <w:rPr>
          <w:highlight w:val="lightGray"/>
        </w:rPr>
      </w:r>
      <w:r w:rsidRPr="00F37217">
        <w:rPr>
          <w:highlight w:val="lightGray"/>
        </w:rPr>
        <w:fldChar w:fldCharType="separate"/>
      </w:r>
      <w:r w:rsidRPr="00F37217">
        <w:rPr>
          <w:highlight w:val="lightGray"/>
          <w:cs/>
        </w:rPr>
        <w:t>‎</w:t>
      </w:r>
      <w:r w:rsidRPr="00F37217">
        <w:rPr>
          <w:highlight w:val="lightGray"/>
        </w:rPr>
        <w:t>IV.B</w:t>
      </w:r>
      <w:r w:rsidRPr="00F37217">
        <w:rPr>
          <w:highlight w:val="lightGray"/>
        </w:rPr>
        <w:fldChar w:fldCharType="end"/>
      </w:r>
      <w:r w:rsidRPr="00F37217">
        <w:rPr>
          <w:highlight w:val="lightGray"/>
        </w:rPr>
        <w:t>-</w:t>
      </w:r>
      <w:r w:rsidRPr="00F37217">
        <w:rPr>
          <w:highlight w:val="lightGray"/>
        </w:rPr>
        <w:fldChar w:fldCharType="begin"/>
      </w:r>
      <w:r w:rsidRPr="00F37217">
        <w:rPr>
          <w:highlight w:val="lightGray"/>
        </w:rPr>
        <w:instrText xml:space="preserve"> REF _Ref320653882 \h  \* MERGEFORMAT </w:instrText>
      </w:r>
      <w:r w:rsidRPr="00F37217">
        <w:rPr>
          <w:highlight w:val="lightGray"/>
        </w:rPr>
      </w:r>
      <w:r w:rsidRPr="00F37217">
        <w:rPr>
          <w:highlight w:val="lightGray"/>
        </w:rPr>
        <w:fldChar w:fldCharType="separate"/>
      </w:r>
      <w:r w:rsidRPr="00F37217">
        <w:rPr>
          <w:highlight w:val="lightGray"/>
        </w:rPr>
        <w:t>Distributed Constraint Optimization</w:t>
      </w:r>
      <w:r w:rsidRPr="00F37217">
        <w:rPr>
          <w:highlight w:val="lightGray"/>
        </w:rPr>
        <w:fldChar w:fldCharType="end"/>
      </w:r>
      <w:r w:rsidRPr="00F37217">
        <w:rPr>
          <w:highlight w:val="lightGray"/>
        </w:rPr>
        <w:t>. This is correct</w:t>
      </w:r>
    </w:p>
  </w:comment>
  <w:comment w:id="2421" w:author="Zabet" w:date="2012-05-13T21:53:00Z" w:initials="Z">
    <w:p w:rsidR="00AF4B0A" w:rsidRDefault="00AF4B0A" w:rsidP="004D0A57">
      <w:pPr>
        <w:pStyle w:val="CommentText"/>
      </w:pPr>
      <w:r>
        <w:rPr>
          <w:rStyle w:val="CommentReference"/>
        </w:rPr>
        <w:annotationRef/>
      </w:r>
    </w:p>
    <w:p w:rsidR="00AF4B0A" w:rsidRPr="00F37217" w:rsidRDefault="00AF4B0A" w:rsidP="004D0A57">
      <w:pPr>
        <w:pStyle w:val="CommentText"/>
        <w:rPr>
          <w:highlight w:val="yellow"/>
        </w:rPr>
      </w:pPr>
      <w:r w:rsidRPr="00F37217">
        <w:rPr>
          <w:highlight w:val="yellow"/>
        </w:rPr>
        <w:t>RN: What constraints?</w:t>
      </w:r>
    </w:p>
    <w:p w:rsidR="00AF4B0A" w:rsidRPr="00F37217" w:rsidRDefault="00AF4B0A" w:rsidP="004D0A57">
      <w:pPr>
        <w:pStyle w:val="CommentText"/>
        <w:rPr>
          <w:highlight w:val="yellow"/>
        </w:rPr>
      </w:pPr>
    </w:p>
    <w:p w:rsidR="00AF4B0A" w:rsidRDefault="00AF4B0A" w:rsidP="004D0A57">
      <w:pPr>
        <w:pStyle w:val="CommentText"/>
      </w:pPr>
      <w:r w:rsidRPr="00F37217">
        <w:rPr>
          <w:highlight w:val="yellow"/>
        </w:rPr>
        <w:t>IZ: Explained in next paragraph</w:t>
      </w:r>
    </w:p>
  </w:comment>
  <w:comment w:id="2422" w:author="Zabet" w:date="2012-05-13T21:53:00Z" w:initials="Z">
    <w:p w:rsidR="00AF4B0A" w:rsidRDefault="00AF4B0A" w:rsidP="005E7353">
      <w:pPr>
        <w:pStyle w:val="CommentText"/>
      </w:pPr>
      <w:r>
        <w:rPr>
          <w:rStyle w:val="CommentReference"/>
        </w:rPr>
        <w:annotationRef/>
      </w:r>
    </w:p>
    <w:p w:rsidR="00AF4B0A" w:rsidRDefault="00AF4B0A" w:rsidP="005E7353">
      <w:pPr>
        <w:pStyle w:val="CommentText"/>
      </w:pPr>
      <w:r w:rsidRPr="00603592">
        <w:rPr>
          <w:highlight w:val="yellow"/>
        </w:rPr>
        <w:t>IZ: Added</w:t>
      </w:r>
    </w:p>
  </w:comment>
  <w:comment w:id="2423" w:author="Zabet" w:date="2012-05-13T21:53:00Z" w:initials="Z">
    <w:p w:rsidR="00AF4B0A" w:rsidRPr="006E622E" w:rsidRDefault="00AF4B0A" w:rsidP="00037242">
      <w:pPr>
        <w:pStyle w:val="CommentText"/>
        <w:rPr>
          <w:highlight w:val="yellow"/>
        </w:rPr>
      </w:pPr>
      <w:r w:rsidRPr="006E622E">
        <w:rPr>
          <w:rStyle w:val="CommentReference"/>
          <w:highlight w:val="yellow"/>
        </w:rPr>
        <w:annotationRef/>
      </w:r>
    </w:p>
    <w:p w:rsidR="00AF4B0A" w:rsidRPr="006E622E" w:rsidRDefault="00AF4B0A" w:rsidP="00037242">
      <w:pPr>
        <w:pStyle w:val="CommentText"/>
        <w:rPr>
          <w:highlight w:val="yellow"/>
        </w:rPr>
      </w:pPr>
      <w:r w:rsidRPr="006E622E">
        <w:rPr>
          <w:highlight w:val="yellow"/>
        </w:rPr>
        <w:t>RN: Makes more explain in the text.</w:t>
      </w:r>
    </w:p>
    <w:p w:rsidR="00AF4B0A" w:rsidRPr="006E622E" w:rsidRDefault="00AF4B0A" w:rsidP="00037242">
      <w:pPr>
        <w:pStyle w:val="CommentText"/>
        <w:rPr>
          <w:highlight w:val="yellow"/>
        </w:rPr>
      </w:pPr>
    </w:p>
    <w:p w:rsidR="00AF4B0A" w:rsidRDefault="00AF4B0A" w:rsidP="00037242">
      <w:pPr>
        <w:pStyle w:val="CommentText"/>
      </w:pPr>
      <w:r w:rsidRPr="006E622E">
        <w:rPr>
          <w:highlight w:val="yellow"/>
        </w:rPr>
        <w:t>IZ: Added</w:t>
      </w:r>
    </w:p>
  </w:comment>
  <w:comment w:id="2428" w:author="Zabet" w:date="2012-05-13T21:53:00Z" w:initials="Z">
    <w:p w:rsidR="00AF4B0A" w:rsidRDefault="00AF4B0A" w:rsidP="00037242">
      <w:pPr>
        <w:pStyle w:val="CommentText"/>
      </w:pPr>
      <w:r>
        <w:rPr>
          <w:rStyle w:val="CommentReference"/>
        </w:rPr>
        <w:annotationRef/>
      </w:r>
    </w:p>
    <w:p w:rsidR="00AF4B0A" w:rsidRPr="00F01364" w:rsidRDefault="00AF4B0A" w:rsidP="00037242">
      <w:pPr>
        <w:pStyle w:val="CommentText"/>
        <w:rPr>
          <w:highlight w:val="lightGray"/>
        </w:rPr>
      </w:pPr>
      <w:r w:rsidRPr="00F01364">
        <w:rPr>
          <w:highlight w:val="lightGray"/>
        </w:rPr>
        <w:t>RN: Include description of this (otherwise it is not clear for people who are no familiar with the topic)</w:t>
      </w:r>
    </w:p>
    <w:p w:rsidR="00AF4B0A" w:rsidRPr="00F01364" w:rsidRDefault="00AF4B0A" w:rsidP="00037242">
      <w:pPr>
        <w:pStyle w:val="CommentText"/>
        <w:rPr>
          <w:highlight w:val="lightGray"/>
        </w:rPr>
      </w:pPr>
    </w:p>
    <w:p w:rsidR="00AF4B0A" w:rsidRDefault="00AF4B0A" w:rsidP="00531A3C">
      <w:pPr>
        <w:pStyle w:val="CommentText"/>
      </w:pPr>
      <w:r w:rsidRPr="00F01364">
        <w:rPr>
          <w:highlight w:val="lightGray"/>
        </w:rPr>
        <w:t xml:space="preserve">IZ: I mean exactly ABT, I also added more descriptions in prev. section. If additional information is needed tell me </w:t>
      </w:r>
      <w:proofErr w:type="spellStart"/>
      <w:r w:rsidRPr="00F01364">
        <w:rPr>
          <w:highlight w:val="lightGray"/>
        </w:rPr>
        <w:t>plz</w:t>
      </w:r>
      <w:proofErr w:type="spellEnd"/>
      <w:r w:rsidRPr="00F01364">
        <w:rPr>
          <w:highlight w:val="lightGray"/>
        </w:rPr>
        <w:t>.</w:t>
      </w:r>
    </w:p>
  </w:comment>
  <w:comment w:id="2435" w:author="Zabet" w:date="2012-05-13T21:53:00Z" w:initials="Z">
    <w:p w:rsidR="00AF4B0A" w:rsidRDefault="00AF4B0A" w:rsidP="00732B2F">
      <w:pPr>
        <w:pStyle w:val="CommentText"/>
      </w:pPr>
      <w:r>
        <w:rPr>
          <w:rStyle w:val="CommentReference"/>
        </w:rPr>
        <w:annotationRef/>
      </w:r>
    </w:p>
    <w:p w:rsidR="00AF4B0A" w:rsidRPr="00F01364" w:rsidRDefault="00AF4B0A" w:rsidP="00732B2F">
      <w:pPr>
        <w:pStyle w:val="CommentText"/>
        <w:rPr>
          <w:highlight w:val="lightGray"/>
        </w:rPr>
      </w:pPr>
      <w:r w:rsidRPr="00F01364">
        <w:rPr>
          <w:highlight w:val="lightGray"/>
        </w:rPr>
        <w:t>RN: Introduce the DCOP shortly.</w:t>
      </w:r>
    </w:p>
    <w:p w:rsidR="00AF4B0A" w:rsidRPr="00F01364" w:rsidRDefault="00AF4B0A" w:rsidP="00732B2F">
      <w:pPr>
        <w:pStyle w:val="CommentText"/>
        <w:rPr>
          <w:highlight w:val="lightGray"/>
        </w:rPr>
      </w:pPr>
    </w:p>
    <w:p w:rsidR="00AF4B0A" w:rsidRDefault="00AF4B0A" w:rsidP="003F321B">
      <w:pPr>
        <w:pStyle w:val="CommentText"/>
      </w:pPr>
      <w:r w:rsidRPr="00F01364">
        <w:rPr>
          <w:highlight w:val="lightGray"/>
        </w:rPr>
        <w:t>IZ: The DCOP section is changed and placed before this section</w:t>
      </w:r>
    </w:p>
  </w:comment>
  <w:comment w:id="2438" w:author="Zabet" w:date="2012-05-13T21:53:00Z" w:initials="Z">
    <w:p w:rsidR="00AF4B0A" w:rsidRDefault="00AF4B0A">
      <w:pPr>
        <w:pStyle w:val="CommentText"/>
      </w:pPr>
      <w:r>
        <w:rPr>
          <w:rStyle w:val="CommentReference"/>
        </w:rPr>
        <w:annotationRef/>
      </w:r>
    </w:p>
    <w:p w:rsidR="00AF4B0A" w:rsidRDefault="00AF4B0A">
      <w:pPr>
        <w:pStyle w:val="CommentText"/>
      </w:pPr>
      <w:r w:rsidRPr="001E65A3">
        <w:rPr>
          <w:highlight w:val="yellow"/>
        </w:rPr>
        <w:t>IZ: Added</w:t>
      </w:r>
    </w:p>
  </w:comment>
  <w:comment w:id="2448" w:author="Zabet" w:date="2012-05-13T21:53:00Z" w:initials="Z">
    <w:p w:rsidR="00AF4B0A" w:rsidRDefault="00AF4B0A" w:rsidP="00AD7D6E">
      <w:pPr>
        <w:pStyle w:val="CommentText"/>
      </w:pPr>
      <w:r>
        <w:rPr>
          <w:rStyle w:val="CommentReference"/>
        </w:rPr>
        <w:annotationRef/>
      </w:r>
    </w:p>
    <w:p w:rsidR="00AF4B0A" w:rsidRPr="00085232" w:rsidRDefault="00AF4B0A" w:rsidP="00AD7D6E">
      <w:pPr>
        <w:pStyle w:val="CommentText"/>
        <w:rPr>
          <w:highlight w:val="yellow"/>
        </w:rPr>
      </w:pPr>
      <w:r w:rsidRPr="00085232">
        <w:rPr>
          <w:highlight w:val="yellow"/>
        </w:rPr>
        <w:t>RN: How is the “rope/string” make?</w:t>
      </w:r>
    </w:p>
    <w:p w:rsidR="00AF4B0A" w:rsidRPr="00085232" w:rsidRDefault="00AF4B0A" w:rsidP="00AD7D6E">
      <w:pPr>
        <w:pStyle w:val="CommentText"/>
        <w:rPr>
          <w:highlight w:val="yellow"/>
        </w:rPr>
      </w:pPr>
      <w:r w:rsidRPr="00085232">
        <w:rPr>
          <w:highlight w:val="yellow"/>
        </w:rPr>
        <w:t>Do you sort the tasks?</w:t>
      </w:r>
    </w:p>
    <w:p w:rsidR="00AF4B0A" w:rsidRPr="00860D5E" w:rsidRDefault="00AF4B0A" w:rsidP="00AD7D6E">
      <w:pPr>
        <w:pStyle w:val="CommentText"/>
        <w:rPr>
          <w:highlight w:val="yellow"/>
        </w:rPr>
      </w:pPr>
      <w:r w:rsidRPr="00860D5E">
        <w:rPr>
          <w:highlight w:val="yellow"/>
        </w:rPr>
        <w:t>How is the ending time computed?</w:t>
      </w:r>
    </w:p>
    <w:p w:rsidR="00AF4B0A" w:rsidRPr="00860D5E" w:rsidRDefault="00AF4B0A" w:rsidP="00AD7D6E">
      <w:pPr>
        <w:pStyle w:val="CommentText"/>
        <w:rPr>
          <w:highlight w:val="yellow"/>
        </w:rPr>
      </w:pPr>
    </w:p>
    <w:p w:rsidR="00AF4B0A" w:rsidRDefault="00AF4B0A" w:rsidP="00AD7D6E">
      <w:pPr>
        <w:pStyle w:val="CommentText"/>
      </w:pPr>
      <w:r w:rsidRPr="00860D5E">
        <w:rPr>
          <w:noProof/>
          <w:highlight w:val="yellow"/>
        </w:rPr>
        <w:t>IZ: Added</w:t>
      </w:r>
    </w:p>
  </w:comment>
  <w:comment w:id="2453" w:author="Zabet" w:date="2012-05-13T21:53:00Z" w:initials="Z">
    <w:p w:rsidR="00AF4B0A" w:rsidRDefault="00AF4B0A" w:rsidP="00732B2F">
      <w:pPr>
        <w:pStyle w:val="CommentText"/>
      </w:pPr>
      <w:r>
        <w:rPr>
          <w:rStyle w:val="CommentReference"/>
        </w:rPr>
        <w:annotationRef/>
      </w:r>
    </w:p>
    <w:p w:rsidR="00AF4B0A" w:rsidRDefault="00AF4B0A" w:rsidP="00732B2F">
      <w:pPr>
        <w:pStyle w:val="CommentText"/>
      </w:pPr>
      <w:r w:rsidRPr="004B01F2">
        <w:rPr>
          <w:highlight w:val="lightGray"/>
        </w:rPr>
        <w:t>IZ: we want to have the same time. But according to the problem, this may cannot be done many times. So we want to reduce differences as small as possible.</w:t>
      </w:r>
    </w:p>
  </w:comment>
  <w:comment w:id="2455" w:author="Zabet" w:date="2012-05-13T21:53:00Z" w:initials="Z">
    <w:p w:rsidR="00AF4B0A" w:rsidRDefault="00AF4B0A" w:rsidP="00732B2F">
      <w:pPr>
        <w:pStyle w:val="CommentText"/>
      </w:pPr>
      <w:r>
        <w:rPr>
          <w:rStyle w:val="CommentReference"/>
        </w:rPr>
        <w:annotationRef/>
      </w:r>
    </w:p>
    <w:p w:rsidR="00AF4B0A" w:rsidRPr="004B01F2" w:rsidRDefault="00AF4B0A" w:rsidP="00732B2F">
      <w:pPr>
        <w:pStyle w:val="CommentText"/>
        <w:rPr>
          <w:highlight w:val="lightGray"/>
        </w:rPr>
      </w:pPr>
      <w:r w:rsidRPr="004B01F2">
        <w:rPr>
          <w:highlight w:val="lightGray"/>
        </w:rPr>
        <w:t>RN: Why worst case?</w:t>
      </w:r>
    </w:p>
    <w:p w:rsidR="00AF4B0A" w:rsidRPr="004B01F2" w:rsidRDefault="00AF4B0A" w:rsidP="00732B2F">
      <w:pPr>
        <w:pStyle w:val="CommentText"/>
        <w:rPr>
          <w:highlight w:val="lightGray"/>
        </w:rPr>
      </w:pPr>
    </w:p>
    <w:p w:rsidR="00AF4B0A" w:rsidRDefault="00AF4B0A" w:rsidP="00732B2F">
      <w:pPr>
        <w:pStyle w:val="CommentText"/>
      </w:pPr>
      <w:r w:rsidRPr="004B01F2">
        <w:rPr>
          <w:highlight w:val="lightGray"/>
        </w:rPr>
        <w:t>IZ: I mean if we want to be critical and even consider these 3 items in our problem model</w:t>
      </w:r>
    </w:p>
  </w:comment>
  <w:comment w:id="2456" w:author="Zabet" w:date="2012-05-13T21:53:00Z" w:initials="Z">
    <w:p w:rsidR="00AF4B0A" w:rsidRDefault="00AF4B0A" w:rsidP="00732B2F">
      <w:pPr>
        <w:pStyle w:val="CommentText"/>
      </w:pPr>
      <w:r>
        <w:rPr>
          <w:rStyle w:val="CommentReference"/>
        </w:rPr>
        <w:annotationRef/>
      </w:r>
    </w:p>
    <w:p w:rsidR="00AF4B0A" w:rsidRPr="00870BED" w:rsidRDefault="00AF4B0A" w:rsidP="00732B2F">
      <w:pPr>
        <w:pStyle w:val="CommentText"/>
        <w:rPr>
          <w:highlight w:val="yellow"/>
        </w:rPr>
      </w:pPr>
      <w:r w:rsidRPr="00870BED">
        <w:rPr>
          <w:highlight w:val="yellow"/>
        </w:rPr>
        <w:t>RN: What are the optimization goals?</w:t>
      </w:r>
    </w:p>
    <w:p w:rsidR="00AF4B0A" w:rsidRPr="00870BED" w:rsidRDefault="00AF4B0A" w:rsidP="00732B2F">
      <w:pPr>
        <w:pStyle w:val="CommentText"/>
        <w:rPr>
          <w:highlight w:val="yellow"/>
        </w:rPr>
      </w:pPr>
    </w:p>
    <w:p w:rsidR="00AF4B0A" w:rsidRDefault="00AF4B0A" w:rsidP="00870BED">
      <w:pPr>
        <w:pStyle w:val="CommentText"/>
      </w:pPr>
      <w:r w:rsidRPr="00870BED">
        <w:rPr>
          <w:highlight w:val="yellow"/>
        </w:rPr>
        <w:t>IZ: Explained</w:t>
      </w:r>
    </w:p>
  </w:comment>
  <w:comment w:id="2458" w:author="Zabet" w:date="2012-05-13T21:53:00Z" w:initials="Z">
    <w:p w:rsidR="00AF4B0A" w:rsidRDefault="00AF4B0A" w:rsidP="00732B2F">
      <w:pPr>
        <w:pStyle w:val="CommentText"/>
      </w:pPr>
      <w:r>
        <w:rPr>
          <w:rStyle w:val="CommentReference"/>
        </w:rPr>
        <w:annotationRef/>
      </w:r>
    </w:p>
    <w:p w:rsidR="00AF4B0A" w:rsidRPr="00870BED" w:rsidRDefault="00AF4B0A" w:rsidP="00732B2F">
      <w:pPr>
        <w:pStyle w:val="CommentText"/>
        <w:rPr>
          <w:highlight w:val="yellow"/>
        </w:rPr>
      </w:pPr>
      <w:r w:rsidRPr="00870BED">
        <w:rPr>
          <w:highlight w:val="yellow"/>
        </w:rPr>
        <w:t>RN: In which way?</w:t>
      </w:r>
    </w:p>
    <w:p w:rsidR="00AF4B0A" w:rsidRPr="00870BED" w:rsidRDefault="00AF4B0A" w:rsidP="00732B2F">
      <w:pPr>
        <w:pStyle w:val="CommentText"/>
        <w:rPr>
          <w:highlight w:val="yellow"/>
        </w:rPr>
      </w:pPr>
    </w:p>
    <w:p w:rsidR="00AF4B0A" w:rsidRDefault="00AF4B0A" w:rsidP="00732B2F">
      <w:pPr>
        <w:pStyle w:val="CommentText"/>
      </w:pPr>
      <w:r>
        <w:rPr>
          <w:highlight w:val="yellow"/>
        </w:rPr>
        <w:t xml:space="preserve">IZ: </w:t>
      </w:r>
      <w:r w:rsidRPr="00870BED">
        <w:rPr>
          <w:highlight w:val="yellow"/>
        </w:rPr>
        <w:t>Modeling and scheduling</w:t>
      </w:r>
    </w:p>
  </w:comment>
  <w:comment w:id="2461" w:author="Zabet" w:date="2012-05-13T21:53:00Z" w:initials="Z">
    <w:p w:rsidR="00AF4B0A" w:rsidRDefault="00AF4B0A" w:rsidP="00732B2F">
      <w:pPr>
        <w:pStyle w:val="CommentText"/>
      </w:pPr>
      <w:r>
        <w:rPr>
          <w:rStyle w:val="CommentReference"/>
        </w:rPr>
        <w:annotationRef/>
      </w:r>
    </w:p>
    <w:p w:rsidR="00AF4B0A" w:rsidRPr="00F91F33" w:rsidRDefault="00AF4B0A" w:rsidP="00732B2F">
      <w:pPr>
        <w:pStyle w:val="CommentText"/>
        <w:rPr>
          <w:highlight w:val="yellow"/>
        </w:rPr>
      </w:pPr>
      <w:r w:rsidRPr="00F91F33">
        <w:rPr>
          <w:highlight w:val="yellow"/>
        </w:rPr>
        <w:t>RN: Which?</w:t>
      </w:r>
    </w:p>
    <w:p w:rsidR="00AF4B0A" w:rsidRDefault="00AF4B0A" w:rsidP="00732B2F">
      <w:pPr>
        <w:pStyle w:val="CommentText"/>
      </w:pPr>
      <w:r w:rsidRPr="00F91F33">
        <w:rPr>
          <w:highlight w:val="yellow"/>
        </w:rPr>
        <w:br/>
        <w:t>IZ: Typical agent. Each agent</w:t>
      </w:r>
    </w:p>
  </w:comment>
  <w:comment w:id="2463" w:author="Zabet" w:date="2012-05-13T21:53:00Z" w:initials="Z">
    <w:p w:rsidR="00AF4B0A" w:rsidRDefault="00AF4B0A" w:rsidP="00732B2F">
      <w:pPr>
        <w:pStyle w:val="CommentText"/>
      </w:pPr>
      <w:r>
        <w:rPr>
          <w:rStyle w:val="CommentReference"/>
        </w:rPr>
        <w:annotationRef/>
      </w:r>
    </w:p>
    <w:p w:rsidR="00AF4B0A" w:rsidRPr="00F91F33" w:rsidRDefault="00AF4B0A" w:rsidP="00732B2F">
      <w:pPr>
        <w:pStyle w:val="CommentText"/>
        <w:rPr>
          <w:highlight w:val="yellow"/>
        </w:rPr>
      </w:pPr>
      <w:r w:rsidRPr="00F91F33">
        <w:rPr>
          <w:highlight w:val="yellow"/>
        </w:rPr>
        <w:t>RN: How?</w:t>
      </w:r>
    </w:p>
    <w:p w:rsidR="00AF4B0A" w:rsidRPr="00F91F33" w:rsidRDefault="00AF4B0A" w:rsidP="00732B2F">
      <w:pPr>
        <w:pStyle w:val="CommentText"/>
        <w:rPr>
          <w:highlight w:val="yellow"/>
        </w:rPr>
      </w:pPr>
    </w:p>
    <w:p w:rsidR="00AF4B0A" w:rsidRDefault="00AF4B0A" w:rsidP="00732B2F">
      <w:pPr>
        <w:pStyle w:val="CommentText"/>
      </w:pPr>
      <w:r w:rsidRPr="00F91F33">
        <w:rPr>
          <w:highlight w:val="yellow"/>
        </w:rPr>
        <w:t>IZ: By the proposed algorithm</w:t>
      </w:r>
    </w:p>
  </w:comment>
  <w:comment w:id="2464" w:author="Zabet" w:date="2012-05-13T21:53:00Z" w:initials="Z">
    <w:p w:rsidR="00AF4B0A" w:rsidRDefault="00AF4B0A" w:rsidP="00732B2F">
      <w:pPr>
        <w:pStyle w:val="CommentText"/>
      </w:pPr>
      <w:r>
        <w:rPr>
          <w:rStyle w:val="CommentReference"/>
        </w:rPr>
        <w:annotationRef/>
      </w:r>
    </w:p>
    <w:p w:rsidR="00AF4B0A" w:rsidRPr="00F91F33" w:rsidRDefault="00AF4B0A" w:rsidP="00732B2F">
      <w:pPr>
        <w:pStyle w:val="CommentText"/>
        <w:rPr>
          <w:highlight w:val="yellow"/>
        </w:rPr>
      </w:pPr>
      <w:r w:rsidRPr="00F91F33">
        <w:rPr>
          <w:highlight w:val="yellow"/>
        </w:rPr>
        <w:t>RN: What do you mean?</w:t>
      </w:r>
    </w:p>
    <w:p w:rsidR="00AF4B0A" w:rsidRPr="00F91F33" w:rsidRDefault="00AF4B0A" w:rsidP="00732B2F">
      <w:pPr>
        <w:pStyle w:val="CommentText"/>
        <w:rPr>
          <w:highlight w:val="yellow"/>
        </w:rPr>
      </w:pPr>
    </w:p>
    <w:p w:rsidR="00AF4B0A" w:rsidRDefault="00AF4B0A" w:rsidP="00732B2F">
      <w:pPr>
        <w:pStyle w:val="CommentText"/>
      </w:pPr>
      <w:r w:rsidRPr="00F91F33">
        <w:rPr>
          <w:highlight w:val="yellow"/>
        </w:rPr>
        <w:t>IZ: After initialization step, by starting agents to allocate non-overlapping tasks, in each iteration, by assigning new non-overlapping task, the agent can re-schedule all the previous and the new task again. In this way, the new task may be handled in the intervening time of previous tasks in the new sequencing form.</w:t>
      </w:r>
    </w:p>
  </w:comment>
  <w:comment w:id="2466" w:author="Zabet" w:date="2012-05-13T21:53:00Z" w:initials="Z">
    <w:p w:rsidR="00AF4B0A" w:rsidRDefault="00AF4B0A" w:rsidP="00732B2F">
      <w:pPr>
        <w:pStyle w:val="CommentText"/>
      </w:pPr>
      <w:r>
        <w:rPr>
          <w:rStyle w:val="CommentReference"/>
        </w:rPr>
        <w:annotationRef/>
      </w:r>
    </w:p>
    <w:p w:rsidR="00AF4B0A" w:rsidRPr="0063552C" w:rsidRDefault="00AF4B0A" w:rsidP="00732B2F">
      <w:pPr>
        <w:pStyle w:val="CommentText"/>
        <w:rPr>
          <w:highlight w:val="yellow"/>
        </w:rPr>
      </w:pPr>
      <w:r w:rsidRPr="0063552C">
        <w:rPr>
          <w:highlight w:val="yellow"/>
        </w:rPr>
        <w:t>RN: What does “Re-scheduling” mean here?</w:t>
      </w:r>
    </w:p>
    <w:p w:rsidR="00AF4B0A" w:rsidRPr="0063552C" w:rsidRDefault="00AF4B0A" w:rsidP="00732B2F">
      <w:pPr>
        <w:pStyle w:val="CommentText"/>
        <w:rPr>
          <w:highlight w:val="yellow"/>
        </w:rPr>
      </w:pPr>
    </w:p>
    <w:p w:rsidR="00AF4B0A" w:rsidRDefault="00AF4B0A" w:rsidP="00732B2F">
      <w:pPr>
        <w:pStyle w:val="CommentText"/>
      </w:pPr>
      <w:r w:rsidRPr="0063552C">
        <w:rPr>
          <w:highlight w:val="yellow"/>
        </w:rPr>
        <w:t xml:space="preserve">IZ: This is an example figure. I consider that after allocating non-overlapping tasks by supervisory and some overlapping tasks by its own agent to the agent, according to the transition matrix </w:t>
      </w:r>
      <w:r w:rsidRPr="0063552C">
        <w:rPr>
          <w:highlight w:val="yellow"/>
        </w:rPr>
        <w:fldChar w:fldCharType="begin"/>
      </w:r>
      <w:r w:rsidRPr="0063552C">
        <w:rPr>
          <w:highlight w:val="yellow"/>
        </w:rPr>
        <w:instrText xml:space="preserve"> REF _Ref321226809 \h </w:instrText>
      </w:r>
      <w:r>
        <w:rPr>
          <w:highlight w:val="yellow"/>
        </w:rPr>
        <w:instrText xml:space="preserve"> \* MERGEFORMAT </w:instrText>
      </w:r>
      <w:r w:rsidRPr="0063552C">
        <w:rPr>
          <w:highlight w:val="yellow"/>
        </w:rPr>
      </w:r>
      <w:r w:rsidRPr="0063552C">
        <w:rPr>
          <w:highlight w:val="yellow"/>
        </w:rPr>
        <w:fldChar w:fldCharType="separate"/>
      </w:r>
      <w:r w:rsidRPr="0063552C">
        <w:rPr>
          <w:sz w:val="20"/>
          <w:highlight w:val="yellow"/>
        </w:rPr>
        <w:t xml:space="preserve">( </w:t>
      </w:r>
      <w:r w:rsidRPr="0063552C">
        <w:rPr>
          <w:noProof/>
          <w:sz w:val="20"/>
          <w:highlight w:val="yellow"/>
        </w:rPr>
        <w:t>20</w:t>
      </w:r>
      <w:r w:rsidRPr="0063552C">
        <w:rPr>
          <w:sz w:val="20"/>
          <w:highlight w:val="yellow"/>
        </w:rPr>
        <w:t xml:space="preserve"> )</w:t>
      </w:r>
      <w:r w:rsidRPr="0063552C">
        <w:rPr>
          <w:highlight w:val="yellow"/>
        </w:rPr>
        <w:fldChar w:fldCharType="end"/>
      </w:r>
      <w:r w:rsidRPr="0063552C">
        <w:rPr>
          <w:highlight w:val="yellow"/>
        </w:rPr>
        <w:t xml:space="preserve"> which is defined by supervisory as </w:t>
      </w:r>
      <w:proofErr w:type="spellStart"/>
      <w:r w:rsidRPr="0063552C">
        <w:rPr>
          <w:highlight w:val="yellow"/>
        </w:rPr>
        <w:t>a</w:t>
      </w:r>
      <w:proofErr w:type="spellEnd"/>
      <w:r w:rsidRPr="0063552C">
        <w:rPr>
          <w:highlight w:val="yellow"/>
        </w:rPr>
        <w:t xml:space="preserve"> agent pre-knowledge. The agent can derive the OPL model for its own all tasks and then connect to the CPLEX and schedule it to reach an optimal sequencing (shows in the right picture) and calculate the new </w:t>
      </w:r>
      <m:oMath>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2</m:t>
            </m:r>
          </m:sub>
          <m:sup>
            <m:r>
              <w:rPr>
                <w:rFonts w:ascii="Cambria Math" w:hAnsi="Cambria Math"/>
                <w:highlight w:val="yellow"/>
              </w:rPr>
              <m:t>''</m:t>
            </m:r>
          </m:sup>
        </m:sSubSup>
      </m:oMath>
      <w:r w:rsidRPr="0063552C">
        <w:rPr>
          <w:highlight w:val="yellow"/>
        </w:rPr>
        <w:t xml:space="preserve"> completion time.</w:t>
      </w:r>
    </w:p>
  </w:comment>
  <w:comment w:id="2467" w:author="Zabet" w:date="2012-05-13T21:53:00Z" w:initials="Z">
    <w:p w:rsidR="00AF4B0A" w:rsidRDefault="00AF4B0A" w:rsidP="00732B2F">
      <w:pPr>
        <w:pStyle w:val="CommentText"/>
      </w:pPr>
      <w:r>
        <w:rPr>
          <w:rStyle w:val="CommentReference"/>
        </w:rPr>
        <w:annotationRef/>
      </w:r>
    </w:p>
    <w:p w:rsidR="00AF4B0A" w:rsidRPr="009142E3" w:rsidRDefault="00AF4B0A" w:rsidP="00732B2F">
      <w:pPr>
        <w:pStyle w:val="CommentText"/>
        <w:rPr>
          <w:highlight w:val="yellow"/>
        </w:rPr>
      </w:pPr>
      <w:r w:rsidRPr="009142E3">
        <w:rPr>
          <w:highlight w:val="yellow"/>
        </w:rPr>
        <w:t>RN: What is the state here?</w:t>
      </w:r>
    </w:p>
    <w:p w:rsidR="00AF4B0A" w:rsidRPr="009142E3" w:rsidRDefault="00AF4B0A" w:rsidP="00732B2F">
      <w:pPr>
        <w:pStyle w:val="CommentText"/>
        <w:rPr>
          <w:highlight w:val="yellow"/>
        </w:rPr>
      </w:pPr>
    </w:p>
    <w:p w:rsidR="00AF4B0A" w:rsidRDefault="00AF4B0A" w:rsidP="00732B2F">
      <w:pPr>
        <w:pStyle w:val="CommentText"/>
      </w:pPr>
      <w:r w:rsidRPr="009142E3">
        <w:rPr>
          <w:highlight w:val="yellow"/>
        </w:rPr>
        <w:t>IZ: Done</w:t>
      </w:r>
    </w:p>
  </w:comment>
  <w:comment w:id="2468" w:author="Zabet" w:date="2012-05-13T21:53:00Z" w:initials="Z">
    <w:p w:rsidR="00AF4B0A" w:rsidRDefault="00AF4B0A" w:rsidP="00732B2F">
      <w:pPr>
        <w:pStyle w:val="CommentText"/>
      </w:pPr>
      <w:r>
        <w:rPr>
          <w:rStyle w:val="CommentReference"/>
        </w:rPr>
        <w:annotationRef/>
      </w:r>
    </w:p>
    <w:p w:rsidR="00AF4B0A" w:rsidRPr="00A835D5" w:rsidRDefault="00AF4B0A" w:rsidP="00732B2F">
      <w:pPr>
        <w:pStyle w:val="CommentText"/>
        <w:rPr>
          <w:highlight w:val="yellow"/>
        </w:rPr>
      </w:pPr>
      <w:r w:rsidRPr="00A835D5">
        <w:rPr>
          <w:highlight w:val="yellow"/>
        </w:rPr>
        <w:t xml:space="preserve">RN: </w:t>
      </w:r>
      <w:proofErr w:type="gramStart"/>
      <w:r w:rsidRPr="00A835D5">
        <w:rPr>
          <w:highlight w:val="yellow"/>
        </w:rPr>
        <w:t>Conflicts !</w:t>
      </w:r>
      <w:proofErr w:type="gramEnd"/>
    </w:p>
    <w:p w:rsidR="00AF4B0A" w:rsidRPr="00A835D5" w:rsidRDefault="00AF4B0A" w:rsidP="00732B2F">
      <w:pPr>
        <w:pStyle w:val="CommentText"/>
        <w:rPr>
          <w:highlight w:val="yellow"/>
        </w:rPr>
      </w:pPr>
    </w:p>
    <w:p w:rsidR="00AF4B0A" w:rsidRDefault="00AF4B0A" w:rsidP="00732B2F">
      <w:pPr>
        <w:pStyle w:val="CommentText"/>
      </w:pPr>
      <w:r w:rsidRPr="00A835D5">
        <w:rPr>
          <w:highlight w:val="yellow"/>
        </w:rPr>
        <w:t>IZ: The identifier number not identified priority. It is just a sequence number. However, we know every algorithm has a start point which indicates where the algorithm process should be started.</w:t>
      </w:r>
    </w:p>
  </w:comment>
  <w:comment w:id="2469" w:author="Zabet" w:date="2012-05-13T21:53:00Z" w:initials="Z">
    <w:p w:rsidR="00AF4B0A" w:rsidRDefault="00AF4B0A" w:rsidP="00732B2F">
      <w:pPr>
        <w:pStyle w:val="CommentText"/>
      </w:pPr>
      <w:r>
        <w:rPr>
          <w:rStyle w:val="CommentReference"/>
        </w:rPr>
        <w:annotationRef/>
      </w:r>
    </w:p>
    <w:p w:rsidR="00AF4B0A" w:rsidRPr="00A835D5" w:rsidRDefault="00AF4B0A" w:rsidP="00732B2F">
      <w:pPr>
        <w:pStyle w:val="CommentText"/>
        <w:rPr>
          <w:highlight w:val="yellow"/>
        </w:rPr>
      </w:pPr>
      <w:r w:rsidRPr="00A835D5">
        <w:rPr>
          <w:highlight w:val="yellow"/>
        </w:rPr>
        <w:t xml:space="preserve">RN: Not introduced </w:t>
      </w:r>
      <w:proofErr w:type="gramStart"/>
      <w:r w:rsidRPr="00A835D5">
        <w:rPr>
          <w:highlight w:val="yellow"/>
        </w:rPr>
        <w:t>yet !</w:t>
      </w:r>
      <w:proofErr w:type="gramEnd"/>
    </w:p>
    <w:p w:rsidR="00AF4B0A" w:rsidRPr="00A835D5" w:rsidRDefault="00AF4B0A" w:rsidP="00732B2F">
      <w:pPr>
        <w:pStyle w:val="CommentText"/>
        <w:rPr>
          <w:highlight w:val="yellow"/>
        </w:rPr>
      </w:pPr>
    </w:p>
    <w:p w:rsidR="00AF4B0A" w:rsidRDefault="00AF4B0A" w:rsidP="00732B2F">
      <w:pPr>
        <w:pStyle w:val="CommentText"/>
      </w:pPr>
      <w:r w:rsidRPr="00A835D5">
        <w:rPr>
          <w:highlight w:val="yellow"/>
        </w:rPr>
        <w:t>IZ: Done</w:t>
      </w:r>
    </w:p>
  </w:comment>
  <w:comment w:id="2470" w:author="Zabet" w:date="2012-05-13T21:53:00Z" w:initials="Z">
    <w:p w:rsidR="00AF4B0A" w:rsidRDefault="00AF4B0A" w:rsidP="00732B2F">
      <w:pPr>
        <w:pStyle w:val="CommentText"/>
      </w:pPr>
      <w:r>
        <w:rPr>
          <w:rStyle w:val="CommentReference"/>
        </w:rPr>
        <w:annotationRef/>
      </w:r>
    </w:p>
    <w:p w:rsidR="00AF4B0A" w:rsidRDefault="00AF4B0A" w:rsidP="00732B2F">
      <w:pPr>
        <w:pStyle w:val="CommentText"/>
      </w:pPr>
      <w:r w:rsidRPr="00B0085B">
        <w:rPr>
          <w:highlight w:val="green"/>
        </w:rPr>
        <w:t>RN: Make sure that you always finish explain concept and then use that</w:t>
      </w:r>
    </w:p>
  </w:comment>
  <w:comment w:id="2471" w:author="Zabet" w:date="2012-05-13T21:53:00Z" w:initials="Z">
    <w:p w:rsidR="00AF4B0A" w:rsidRPr="00535CC4" w:rsidRDefault="00AF4B0A" w:rsidP="000F3F48">
      <w:pPr>
        <w:pStyle w:val="CommentText"/>
      </w:pPr>
      <w:r w:rsidRPr="00535CC4">
        <w:rPr>
          <w:rStyle w:val="CommentReference"/>
        </w:rPr>
        <w:annotationRef/>
      </w:r>
    </w:p>
    <w:p w:rsidR="00AF4B0A" w:rsidRPr="00A93503" w:rsidRDefault="00AF4B0A" w:rsidP="000F3F48">
      <w:pPr>
        <w:pStyle w:val="CommentText"/>
        <w:rPr>
          <w:highlight w:val="lightGray"/>
        </w:rPr>
      </w:pPr>
      <w:r w:rsidRPr="00A93503">
        <w:rPr>
          <w:highlight w:val="lightGray"/>
        </w:rPr>
        <w:t>RN: What is a good schedule?</w:t>
      </w:r>
    </w:p>
    <w:p w:rsidR="00AF4B0A" w:rsidRPr="00A93503" w:rsidRDefault="00AF4B0A" w:rsidP="000F3F48">
      <w:pPr>
        <w:pStyle w:val="CommentText"/>
        <w:rPr>
          <w:highlight w:val="lightGray"/>
        </w:rPr>
      </w:pPr>
    </w:p>
    <w:p w:rsidR="00AF4B0A" w:rsidRPr="00A93503" w:rsidRDefault="00AF4B0A" w:rsidP="000F3F48">
      <w:pPr>
        <w:pStyle w:val="CommentText"/>
        <w:rPr>
          <w:highlight w:val="lightGray"/>
        </w:rPr>
      </w:pPr>
      <w:r w:rsidRPr="00A93503">
        <w:rPr>
          <w:highlight w:val="lightGray"/>
        </w:rPr>
        <w:t>IZ: In our distributed problem solving (D-QCSP), in initialization section, by arriving the data of tasks (non-overlapping and overlapping), each QCA tries to schedule their own (non-overlapping from</w:t>
      </w:r>
      <m:oMath>
        <m:r>
          <w:rPr>
            <w:rFonts w:ascii="Cambria Math" w:hAnsi="Cambria Math"/>
            <w:highlight w:val="lightGray"/>
          </w:rPr>
          <m:t xml:space="preserve"> </m:t>
        </m:r>
        <m:acc>
          <m:accPr>
            <m:chr m:val="̃"/>
            <m:ctrlPr>
              <w:rPr>
                <w:rFonts w:ascii="Cambria Math" w:hAnsi="Cambria Math" w:cstheme="minorHAnsi"/>
                <w:i/>
                <w:sz w:val="18"/>
                <w:szCs w:val="18"/>
                <w:highlight w:val="lightGray"/>
              </w:rPr>
            </m:ctrlPr>
          </m:accPr>
          <m:e>
            <m:r>
              <w:rPr>
                <w:rFonts w:ascii="Cambria Math" w:hAnsi="Cambria Math" w:cstheme="minorHAnsi"/>
                <w:sz w:val="18"/>
                <w:szCs w:val="18"/>
                <w:highlight w:val="lightGray"/>
              </w:rPr>
              <m:t>D</m:t>
            </m:r>
          </m:e>
        </m:acc>
      </m:oMath>
      <w:r w:rsidRPr="00A93503">
        <w:rPr>
          <w:sz w:val="18"/>
          <w:szCs w:val="18"/>
          <w:highlight w:val="lightGray"/>
        </w:rPr>
        <w:t xml:space="preserve"> set</w:t>
      </w:r>
      <w:r w:rsidRPr="00A93503">
        <w:rPr>
          <w:highlight w:val="lightGray"/>
        </w:rPr>
        <w:t>) tasks [we can say this “pre-scheduling” section, this procedure can sequencing the tasks in a right order for handling by crane in minimum time]. After that, by assigning any task by each agent, the agent tries to connect to CPLEX and re-schedule its allocated tasks to reach to a right order sequencing. [We can name this section as “post-scheduling”. This section can perform in several way:</w:t>
      </w:r>
    </w:p>
    <w:p w:rsidR="00AF4B0A" w:rsidRPr="00A93503" w:rsidRDefault="00AF4B0A" w:rsidP="00A717E2">
      <w:pPr>
        <w:pStyle w:val="CommentText"/>
        <w:numPr>
          <w:ilvl w:val="0"/>
          <w:numId w:val="16"/>
        </w:numPr>
        <w:rPr>
          <w:highlight w:val="lightGray"/>
        </w:rPr>
      </w:pPr>
      <w:r w:rsidRPr="00A93503">
        <w:rPr>
          <w:highlight w:val="lightGray"/>
        </w:rPr>
        <w:t>By assigning new task in each step of the algorithm and perform iteratively until all the tasks are allocated to QCAs</w:t>
      </w:r>
    </w:p>
    <w:p w:rsidR="00AF4B0A" w:rsidRPr="00A93503" w:rsidRDefault="00AF4B0A" w:rsidP="00A717E2">
      <w:pPr>
        <w:pStyle w:val="CommentText"/>
        <w:numPr>
          <w:ilvl w:val="0"/>
          <w:numId w:val="16"/>
        </w:numPr>
        <w:rPr>
          <w:highlight w:val="lightGray"/>
        </w:rPr>
      </w:pPr>
      <w:r w:rsidRPr="00A93503">
        <w:rPr>
          <w:highlight w:val="lightGray"/>
        </w:rPr>
        <w:t xml:space="preserve"> By assigning all the tasks to all QCAs, after finishing the allocation, each QCA can  perform scheduling by connecting to CPLEX</w:t>
      </w:r>
    </w:p>
    <w:p w:rsidR="00AF4B0A" w:rsidRPr="00A93503" w:rsidRDefault="00AF4B0A" w:rsidP="00A717E2">
      <w:pPr>
        <w:pStyle w:val="CommentText"/>
        <w:numPr>
          <w:ilvl w:val="0"/>
          <w:numId w:val="16"/>
        </w:numPr>
        <w:rPr>
          <w:highlight w:val="lightGray"/>
        </w:rPr>
      </w:pPr>
      <w:r w:rsidRPr="00A93503">
        <w:rPr>
          <w:highlight w:val="lightGray"/>
        </w:rPr>
        <w:t xml:space="preserve"> In the above two different procedure;</w:t>
      </w:r>
    </w:p>
    <w:p w:rsidR="00AF4B0A" w:rsidRPr="00A93503" w:rsidRDefault="00AF4B0A" w:rsidP="00A717E2">
      <w:pPr>
        <w:pStyle w:val="CommentText"/>
        <w:numPr>
          <w:ilvl w:val="1"/>
          <w:numId w:val="16"/>
        </w:numPr>
        <w:rPr>
          <w:highlight w:val="lightGray"/>
        </w:rPr>
      </w:pPr>
      <w:r w:rsidRPr="00A93503">
        <w:rPr>
          <w:highlight w:val="lightGray"/>
        </w:rPr>
        <w:t xml:space="preserve">we can assume the non-overlapping tasks are has the same order and the new assigning tasks can place between them, </w:t>
      </w:r>
    </w:p>
    <w:p w:rsidR="00AF4B0A" w:rsidRPr="00A93503" w:rsidRDefault="00AF4B0A" w:rsidP="00A717E2">
      <w:pPr>
        <w:pStyle w:val="CommentText"/>
        <w:numPr>
          <w:ilvl w:val="1"/>
          <w:numId w:val="16"/>
        </w:numPr>
        <w:rPr>
          <w:highlight w:val="lightGray"/>
        </w:rPr>
      </w:pPr>
      <w:r w:rsidRPr="00A93503">
        <w:rPr>
          <w:highlight w:val="lightGray"/>
        </w:rPr>
        <w:t xml:space="preserve">Or we can consider the previous scheduled </w:t>
      </w:r>
      <w:proofErr w:type="gramStart"/>
      <w:r w:rsidRPr="00A93503">
        <w:rPr>
          <w:highlight w:val="lightGray"/>
        </w:rPr>
        <w:t>sequence (non- or overlapping tasks) are</w:t>
      </w:r>
      <w:proofErr w:type="gramEnd"/>
      <w:r w:rsidRPr="00A93503">
        <w:rPr>
          <w:highlight w:val="lightGray"/>
        </w:rPr>
        <w:t xml:space="preserve"> fixed and by assigning a new task, the algorithm search the order and find a good place between two tasks.</w:t>
      </w:r>
    </w:p>
    <w:p w:rsidR="00AF4B0A" w:rsidRDefault="00AF4B0A" w:rsidP="00A717E2">
      <w:pPr>
        <w:pStyle w:val="CommentText"/>
        <w:numPr>
          <w:ilvl w:val="1"/>
          <w:numId w:val="16"/>
        </w:numPr>
      </w:pPr>
      <w:r w:rsidRPr="00A93503">
        <w:rPr>
          <w:highlight w:val="lightGray"/>
        </w:rPr>
        <w:t>Or we can consider all the allocated tasks (new and previous) have to re-schedule. (Take much time and not necessary)</w:t>
      </w:r>
    </w:p>
  </w:comment>
  <w:comment w:id="2472" w:author="Zabet" w:date="2012-05-13T21:53:00Z" w:initials="Z">
    <w:p w:rsidR="00AF4B0A" w:rsidRDefault="00AF4B0A" w:rsidP="000F3F48">
      <w:pPr>
        <w:pStyle w:val="CommentText"/>
      </w:pPr>
      <w:r>
        <w:rPr>
          <w:rStyle w:val="CommentReference"/>
        </w:rPr>
        <w:annotationRef/>
      </w:r>
    </w:p>
    <w:p w:rsidR="00AF4B0A" w:rsidRPr="00B0085B" w:rsidRDefault="00AF4B0A" w:rsidP="000F3F48">
      <w:pPr>
        <w:pStyle w:val="CommentText"/>
        <w:rPr>
          <w:highlight w:val="yellow"/>
        </w:rPr>
      </w:pPr>
      <w:r w:rsidRPr="00B0085B">
        <w:rPr>
          <w:highlight w:val="yellow"/>
        </w:rPr>
        <w:t>RN: Can you write down the formulation of the optimization problem that you give to CPLEX?</w:t>
      </w:r>
    </w:p>
    <w:p w:rsidR="00AF4B0A" w:rsidRPr="00B0085B" w:rsidRDefault="00AF4B0A" w:rsidP="000F3F48">
      <w:pPr>
        <w:pStyle w:val="CommentText"/>
        <w:rPr>
          <w:highlight w:val="yellow"/>
        </w:rPr>
      </w:pPr>
    </w:p>
    <w:p w:rsidR="00AF4B0A" w:rsidRDefault="00AF4B0A" w:rsidP="000F3F48">
      <w:pPr>
        <w:pStyle w:val="CommentText"/>
      </w:pPr>
      <w:r w:rsidRPr="00B0085B">
        <w:rPr>
          <w:highlight w:val="yellow"/>
        </w:rPr>
        <w:t>IZ: I have included the information in III.C problem solving description</w:t>
      </w:r>
    </w:p>
  </w:comment>
  <w:comment w:id="2473" w:author="Zabet" w:date="2012-05-13T21:53:00Z" w:initials="Z">
    <w:p w:rsidR="00AF4B0A" w:rsidRDefault="00AF4B0A" w:rsidP="000F3F48">
      <w:pPr>
        <w:pStyle w:val="CommentText"/>
      </w:pPr>
      <w:r>
        <w:rPr>
          <w:rStyle w:val="CommentReference"/>
        </w:rPr>
        <w:annotationRef/>
      </w:r>
    </w:p>
    <w:p w:rsidR="00AF4B0A" w:rsidRPr="00A93503" w:rsidRDefault="00AF4B0A" w:rsidP="000F3F48">
      <w:pPr>
        <w:pStyle w:val="CommentText"/>
        <w:rPr>
          <w:highlight w:val="lightGray"/>
        </w:rPr>
      </w:pPr>
      <w:r w:rsidRPr="00A93503">
        <w:rPr>
          <w:highlight w:val="lightGray"/>
        </w:rPr>
        <w:t>RN: How determined?</w:t>
      </w:r>
    </w:p>
    <w:p w:rsidR="00AF4B0A" w:rsidRPr="00A93503" w:rsidRDefault="00AF4B0A" w:rsidP="000F3F48">
      <w:pPr>
        <w:pStyle w:val="CommentText"/>
        <w:rPr>
          <w:highlight w:val="lightGray"/>
        </w:rPr>
      </w:pPr>
    </w:p>
    <w:p w:rsidR="00AF4B0A" w:rsidRDefault="00AF4B0A" w:rsidP="000F3F48">
      <w:pPr>
        <w:pStyle w:val="CommentText"/>
      </w:pPr>
      <w:r w:rsidRPr="00A93503">
        <w:rPr>
          <w:highlight w:val="lightGray"/>
        </w:rPr>
        <w:t>IZ: The priority of any agent over its neighbors is determined due to its neighbor. In any step each agent or its neighbor can determine which agent should have the most priority for allocating task. The algorithm also approve that.</w:t>
      </w:r>
    </w:p>
  </w:comment>
  <w:comment w:id="2474" w:author="Zabet" w:date="2012-05-13T21:53:00Z" w:initials="Z">
    <w:p w:rsidR="00AF4B0A" w:rsidRPr="00535CC4" w:rsidRDefault="00AF4B0A" w:rsidP="000F3F48">
      <w:pPr>
        <w:pStyle w:val="CommentText"/>
      </w:pPr>
      <w:r w:rsidRPr="00535CC4">
        <w:rPr>
          <w:rStyle w:val="CommentReference"/>
        </w:rPr>
        <w:annotationRef/>
      </w:r>
    </w:p>
    <w:p w:rsidR="00AF4B0A" w:rsidRPr="00A93503" w:rsidRDefault="00AF4B0A" w:rsidP="000F3F48">
      <w:pPr>
        <w:pStyle w:val="CommentText"/>
        <w:rPr>
          <w:highlight w:val="lightGray"/>
        </w:rPr>
      </w:pPr>
      <w:r w:rsidRPr="00A93503">
        <w:rPr>
          <w:highlight w:val="lightGray"/>
        </w:rPr>
        <w:t>RN: What are the problem cost?</w:t>
      </w:r>
    </w:p>
    <w:p w:rsidR="00AF4B0A" w:rsidRPr="00A93503" w:rsidRDefault="00AF4B0A" w:rsidP="000F3F48">
      <w:pPr>
        <w:pStyle w:val="CommentText"/>
        <w:rPr>
          <w:highlight w:val="lightGray"/>
        </w:rPr>
      </w:pPr>
    </w:p>
    <w:p w:rsidR="00AF4B0A" w:rsidRPr="00A93503" w:rsidRDefault="00AF4B0A" w:rsidP="000F3F48">
      <w:pPr>
        <w:pStyle w:val="CommentText"/>
        <w:rPr>
          <w:highlight w:val="lightGray"/>
        </w:rPr>
      </w:pPr>
      <w:r w:rsidRPr="00A93503">
        <w:rPr>
          <w:highlight w:val="lightGray"/>
        </w:rPr>
        <w:t>IZ: As we described, here the problem cost is to reach:</w:t>
      </w:r>
    </w:p>
    <w:p w:rsidR="00AF4B0A" w:rsidRPr="00A93503" w:rsidRDefault="00AF4B0A" w:rsidP="00A717E2">
      <w:pPr>
        <w:pStyle w:val="CommentText"/>
        <w:numPr>
          <w:ilvl w:val="0"/>
          <w:numId w:val="17"/>
        </w:numPr>
        <w:rPr>
          <w:highlight w:val="lightGray"/>
        </w:rPr>
      </w:pPr>
      <w:r w:rsidRPr="00A93503">
        <w:rPr>
          <w:highlight w:val="lightGray"/>
        </w:rPr>
        <w:t xml:space="preserve"> The minimum completion time to handling all the tasks by all cranes</w:t>
      </w:r>
    </w:p>
    <w:p w:rsidR="00AF4B0A" w:rsidRPr="00A93503" w:rsidRDefault="00AF4B0A" w:rsidP="00A717E2">
      <w:pPr>
        <w:pStyle w:val="CommentText"/>
        <w:numPr>
          <w:ilvl w:val="0"/>
          <w:numId w:val="17"/>
        </w:numPr>
        <w:rPr>
          <w:highlight w:val="lightGray"/>
        </w:rPr>
      </w:pPr>
      <w:r w:rsidRPr="00A93503">
        <w:rPr>
          <w:highlight w:val="lightGray"/>
        </w:rPr>
        <w:t>The minimum completion time to handling tasks of each crane</w:t>
      </w:r>
    </w:p>
    <w:p w:rsidR="00AF4B0A" w:rsidRPr="00535CC4" w:rsidRDefault="00AF4B0A" w:rsidP="00A717E2">
      <w:pPr>
        <w:pStyle w:val="CommentText"/>
        <w:numPr>
          <w:ilvl w:val="0"/>
          <w:numId w:val="17"/>
        </w:numPr>
      </w:pPr>
      <w:r w:rsidRPr="00A93503">
        <w:rPr>
          <w:highlight w:val="lightGray"/>
        </w:rPr>
        <w:t>All the cranes completion time should be at the same as possible as can.</w:t>
      </w:r>
    </w:p>
  </w:comment>
  <w:comment w:id="2475" w:author="Zabet" w:date="2012-05-13T21:53:00Z" w:initials="Z">
    <w:p w:rsidR="00AF4B0A" w:rsidRDefault="00AF4B0A" w:rsidP="000F3F48">
      <w:pPr>
        <w:pStyle w:val="CommentText"/>
      </w:pPr>
      <w:r>
        <w:rPr>
          <w:rStyle w:val="CommentReference"/>
        </w:rPr>
        <w:annotationRef/>
      </w:r>
    </w:p>
    <w:p w:rsidR="00AF4B0A" w:rsidRPr="00D544B5" w:rsidRDefault="00AF4B0A" w:rsidP="000F3F48">
      <w:pPr>
        <w:pStyle w:val="CommentText"/>
        <w:rPr>
          <w:highlight w:val="lightGray"/>
        </w:rPr>
      </w:pPr>
      <w:r w:rsidRPr="00D544B5">
        <w:rPr>
          <w:highlight w:val="lightGray"/>
        </w:rPr>
        <w:t>RN: What is this?</w:t>
      </w:r>
    </w:p>
    <w:p w:rsidR="00AF4B0A" w:rsidRPr="00D544B5" w:rsidRDefault="00AF4B0A" w:rsidP="000F3F48">
      <w:pPr>
        <w:pStyle w:val="CommentText"/>
        <w:rPr>
          <w:highlight w:val="lightGray"/>
        </w:rPr>
      </w:pPr>
    </w:p>
    <w:p w:rsidR="00AF4B0A" w:rsidRDefault="00AF4B0A" w:rsidP="000F3F48">
      <w:pPr>
        <w:pStyle w:val="CommentText"/>
      </w:pPr>
      <w:r w:rsidRPr="00D544B5">
        <w:rPr>
          <w:highlight w:val="lightGray"/>
        </w:rPr>
        <w:t xml:space="preserve">IZ: This is the threshold time that difference of adjacent agents completion time should not be more than this value. </w:t>
      </w:r>
      <m:oMath>
        <m:d>
          <m:dPr>
            <m:begChr m:val="|"/>
            <m:endChr m:val="|"/>
            <m:ctrlPr>
              <w:rPr>
                <w:rFonts w:ascii="Cambria Math" w:hAnsi="Cambria Math" w:cstheme="minorHAnsi"/>
                <w:i/>
                <w:sz w:val="18"/>
                <w:szCs w:val="18"/>
                <w:highlight w:val="lightGray"/>
              </w:rPr>
            </m:ctrlPr>
          </m:dPr>
          <m:e>
            <m:sSub>
              <m:sSubPr>
                <m:ctrlPr>
                  <w:rPr>
                    <w:rFonts w:ascii="Cambria Math" w:hAnsi="Cambria Math" w:cstheme="minorHAnsi"/>
                    <w:i/>
                    <w:sz w:val="18"/>
                    <w:szCs w:val="18"/>
                    <w:highlight w:val="lightGray"/>
                  </w:rPr>
                </m:ctrlPr>
              </m:sSubPr>
              <m:e>
                <m:r>
                  <w:rPr>
                    <w:rFonts w:ascii="Cambria Math" w:hAnsi="Cambria Math" w:cstheme="minorHAnsi"/>
                    <w:sz w:val="18"/>
                    <w:szCs w:val="18"/>
                    <w:highlight w:val="lightGray"/>
                  </w:rPr>
                  <m:t>t</m:t>
                </m:r>
              </m:e>
              <m:sub>
                <m:r>
                  <w:rPr>
                    <w:rFonts w:ascii="Cambria Math" w:hAnsi="Cambria Math" w:cstheme="minorHAnsi"/>
                    <w:sz w:val="18"/>
                    <w:szCs w:val="18"/>
                    <w:highlight w:val="lightGray"/>
                  </w:rPr>
                  <m:t>i</m:t>
                </m:r>
              </m:sub>
            </m:sSub>
            <m:r>
              <w:rPr>
                <w:rFonts w:ascii="Cambria Math" w:hAnsi="Cambria Math" w:cstheme="minorHAnsi"/>
                <w:sz w:val="18"/>
                <w:szCs w:val="18"/>
                <w:highlight w:val="lightGray"/>
              </w:rPr>
              <m:t>-</m:t>
            </m:r>
            <m:sSub>
              <m:sSubPr>
                <m:ctrlPr>
                  <w:rPr>
                    <w:rFonts w:ascii="Cambria Math" w:hAnsi="Cambria Math" w:cstheme="minorHAnsi"/>
                    <w:i/>
                    <w:sz w:val="18"/>
                    <w:szCs w:val="18"/>
                    <w:highlight w:val="lightGray"/>
                  </w:rPr>
                </m:ctrlPr>
              </m:sSubPr>
              <m:e>
                <m:r>
                  <w:rPr>
                    <w:rFonts w:ascii="Cambria Math" w:hAnsi="Cambria Math" w:cstheme="minorHAnsi"/>
                    <w:sz w:val="18"/>
                    <w:szCs w:val="18"/>
                    <w:highlight w:val="lightGray"/>
                  </w:rPr>
                  <m:t>t</m:t>
                </m:r>
              </m:e>
              <m:sub>
                <m:r>
                  <w:rPr>
                    <w:rFonts w:ascii="Cambria Math" w:hAnsi="Cambria Math" w:cstheme="minorHAnsi"/>
                    <w:sz w:val="18"/>
                    <w:szCs w:val="18"/>
                    <w:highlight w:val="lightGray"/>
                  </w:rPr>
                  <m:t>j</m:t>
                </m:r>
              </m:sub>
            </m:sSub>
          </m:e>
        </m:d>
        <m:r>
          <w:rPr>
            <w:rFonts w:ascii="Cambria Math" w:hAnsi="Cambria Math" w:cstheme="minorHAnsi"/>
            <w:sz w:val="18"/>
            <w:szCs w:val="18"/>
            <w:highlight w:val="lightGray"/>
          </w:rPr>
          <m:t>&lt;</m:t>
        </m:r>
        <m:sSub>
          <m:sSubPr>
            <m:ctrlPr>
              <w:rPr>
                <w:rFonts w:ascii="Cambria Math" w:hAnsi="Cambria Math" w:cstheme="minorHAnsi"/>
                <w:i/>
                <w:spacing w:val="-1"/>
                <w:sz w:val="18"/>
                <w:szCs w:val="18"/>
                <w:highlight w:val="lightGray"/>
              </w:rPr>
            </m:ctrlPr>
          </m:sSubPr>
          <m:e>
            <m:r>
              <w:rPr>
                <w:rFonts w:ascii="Cambria Math" w:hAnsi="Cambria Math" w:cstheme="minorHAnsi"/>
                <w:spacing w:val="-1"/>
                <w:sz w:val="18"/>
                <w:szCs w:val="18"/>
                <w:highlight w:val="lightGray"/>
              </w:rPr>
              <m:t>T</m:t>
            </m:r>
          </m:e>
          <m:sub>
            <m:r>
              <w:rPr>
                <w:rFonts w:ascii="Cambria Math" w:hAnsi="Cambria Math" w:cstheme="minorHAnsi"/>
                <w:spacing w:val="-1"/>
                <w:sz w:val="18"/>
                <w:szCs w:val="18"/>
                <w:highlight w:val="lightGray"/>
              </w:rPr>
              <m:t>threshold</m:t>
            </m:r>
          </m:sub>
        </m:sSub>
      </m:oMath>
    </w:p>
  </w:comment>
  <w:comment w:id="2476" w:author="Zabet" w:date="2012-05-13T21:53:00Z" w:initials="Z">
    <w:p w:rsidR="00AF4B0A" w:rsidRDefault="00AF4B0A" w:rsidP="000F3F48">
      <w:pPr>
        <w:pStyle w:val="CommentText"/>
      </w:pPr>
      <w:r>
        <w:rPr>
          <w:rStyle w:val="CommentReference"/>
        </w:rPr>
        <w:annotationRef/>
      </w:r>
    </w:p>
    <w:p w:rsidR="00AF4B0A" w:rsidRPr="00A93503" w:rsidRDefault="00AF4B0A" w:rsidP="000F3F48">
      <w:pPr>
        <w:pStyle w:val="CommentText"/>
        <w:rPr>
          <w:highlight w:val="yellow"/>
        </w:rPr>
      </w:pPr>
      <w:r w:rsidRPr="00A93503">
        <w:rPr>
          <w:highlight w:val="yellow"/>
        </w:rPr>
        <w:t>RN: What is the optimization problem solved by CPLEX? Give the mathematical formulation.</w:t>
      </w:r>
    </w:p>
    <w:p w:rsidR="00AF4B0A" w:rsidRPr="00A93503" w:rsidRDefault="00AF4B0A" w:rsidP="000F3F48">
      <w:pPr>
        <w:pStyle w:val="CommentText"/>
        <w:rPr>
          <w:highlight w:val="yellow"/>
        </w:rPr>
      </w:pPr>
    </w:p>
    <w:p w:rsidR="00AF4B0A" w:rsidRDefault="00AF4B0A" w:rsidP="00D544B5">
      <w:pPr>
        <w:pStyle w:val="CommentText"/>
      </w:pPr>
      <w:r w:rsidRPr="00A93503">
        <w:rPr>
          <w:highlight w:val="yellow"/>
        </w:rPr>
        <w:t>IZ: I have included the information in III.C problem solving description</w:t>
      </w:r>
    </w:p>
  </w:comment>
  <w:comment w:id="2477" w:author="Zabet" w:date="2012-05-13T21:53:00Z" w:initials="Z">
    <w:p w:rsidR="00AF4B0A" w:rsidRDefault="00AF4B0A" w:rsidP="000F3F48">
      <w:pPr>
        <w:pStyle w:val="CommentText"/>
      </w:pPr>
      <w:r>
        <w:rPr>
          <w:rStyle w:val="CommentReference"/>
        </w:rPr>
        <w:annotationRef/>
      </w:r>
    </w:p>
    <w:p w:rsidR="00AF4B0A" w:rsidRPr="00A93503" w:rsidRDefault="00AF4B0A" w:rsidP="000F3F48">
      <w:pPr>
        <w:pStyle w:val="CommentText"/>
        <w:rPr>
          <w:highlight w:val="lightGray"/>
        </w:rPr>
      </w:pPr>
      <w:r w:rsidRPr="00A93503">
        <w:rPr>
          <w:highlight w:val="lightGray"/>
        </w:rPr>
        <w:t>RN: How?</w:t>
      </w:r>
    </w:p>
    <w:p w:rsidR="00AF4B0A" w:rsidRPr="00A93503" w:rsidRDefault="00AF4B0A" w:rsidP="000F3F48">
      <w:pPr>
        <w:pStyle w:val="CommentText"/>
        <w:rPr>
          <w:highlight w:val="lightGray"/>
        </w:rPr>
      </w:pPr>
    </w:p>
    <w:p w:rsidR="00AF4B0A" w:rsidRPr="00A93503" w:rsidRDefault="00AF4B0A" w:rsidP="000F3F48">
      <w:pPr>
        <w:pStyle w:val="CommentText"/>
        <w:rPr>
          <w:highlight w:val="lightGray"/>
        </w:rPr>
      </w:pPr>
      <w:r w:rsidRPr="00A93503">
        <w:rPr>
          <w:highlight w:val="lightGray"/>
        </w:rPr>
        <w:t>IZ: After connecting to CPLEX and scheduling the tasks, the new completion time is calculated. Since the order of handling tasks affect directly on completion time, so after scheduling the tasks</w:t>
      </w:r>
      <w:proofErr w:type="gramStart"/>
      <w:r w:rsidRPr="00A93503">
        <w:rPr>
          <w:highlight w:val="lightGray"/>
        </w:rPr>
        <w:t>,  and</w:t>
      </w:r>
      <w:proofErr w:type="gramEnd"/>
      <w:r w:rsidRPr="00A93503">
        <w:rPr>
          <w:highlight w:val="lightGray"/>
        </w:rPr>
        <w:t xml:space="preserve"> </w:t>
      </w:r>
    </w:p>
    <w:p w:rsidR="00AF4B0A" w:rsidRDefault="00AF4B0A" w:rsidP="000F3F48">
      <w:pPr>
        <w:pStyle w:val="CommentText"/>
      </w:pPr>
      <w:r w:rsidRPr="00A93503">
        <w:rPr>
          <w:highlight w:val="lightGray"/>
        </w:rPr>
        <w:t>I am now implementing it by Java</w:t>
      </w:r>
    </w:p>
  </w:comment>
  <w:comment w:id="2478" w:author="Zabet" w:date="2012-05-13T21:53:00Z" w:initials="Z">
    <w:p w:rsidR="00AF4B0A" w:rsidRDefault="00AF4B0A" w:rsidP="000F3F48">
      <w:pPr>
        <w:pStyle w:val="CommentText"/>
      </w:pPr>
      <w:r>
        <w:rPr>
          <w:rStyle w:val="CommentReference"/>
        </w:rPr>
        <w:annotationRef/>
      </w:r>
    </w:p>
    <w:p w:rsidR="00AF4B0A" w:rsidRPr="00A93503" w:rsidRDefault="00AF4B0A" w:rsidP="000F3F48">
      <w:pPr>
        <w:pStyle w:val="CommentText"/>
        <w:rPr>
          <w:highlight w:val="lightGray"/>
        </w:rPr>
      </w:pPr>
      <w:r w:rsidRPr="00A93503">
        <w:rPr>
          <w:highlight w:val="lightGray"/>
        </w:rPr>
        <w:t>RN: What do you mean?</w:t>
      </w:r>
    </w:p>
    <w:p w:rsidR="00AF4B0A" w:rsidRPr="00A93503" w:rsidRDefault="00AF4B0A" w:rsidP="000F3F48">
      <w:pPr>
        <w:pStyle w:val="CommentText"/>
        <w:rPr>
          <w:highlight w:val="lightGray"/>
        </w:rPr>
      </w:pPr>
    </w:p>
    <w:p w:rsidR="00AF4B0A" w:rsidRDefault="00AF4B0A" w:rsidP="000F3F48">
      <w:pPr>
        <w:pStyle w:val="CommentText"/>
      </w:pPr>
      <w:r w:rsidRPr="00A93503">
        <w:rPr>
          <w:highlight w:val="lightGray"/>
        </w:rPr>
        <w:t>IZ: Before starting the algorithm all overlapping tasks should have tag numbers. These numbers indicate priority of each task regarding to each agent, so, each agent try to allocate tasks from the highest priority to the lowest.</w:t>
      </w:r>
    </w:p>
  </w:comment>
  <w:comment w:id="2479" w:author="Zabet" w:date="2012-05-13T21:53:00Z" w:initials="Z">
    <w:p w:rsidR="00AF4B0A" w:rsidRDefault="00AF4B0A" w:rsidP="000F3F48">
      <w:pPr>
        <w:pStyle w:val="CommentText"/>
      </w:pPr>
      <w:r>
        <w:rPr>
          <w:rStyle w:val="CommentReference"/>
        </w:rPr>
        <w:annotationRef/>
      </w:r>
    </w:p>
    <w:p w:rsidR="00AF4B0A" w:rsidRPr="00A93503" w:rsidRDefault="00AF4B0A" w:rsidP="000F3F48">
      <w:pPr>
        <w:pStyle w:val="CommentText"/>
        <w:rPr>
          <w:highlight w:val="lightGray"/>
        </w:rPr>
      </w:pPr>
      <w:r w:rsidRPr="00A93503">
        <w:rPr>
          <w:highlight w:val="lightGray"/>
        </w:rPr>
        <w:t xml:space="preserve">RN: Received by who? </w:t>
      </w:r>
      <w:proofErr w:type="gramStart"/>
      <w:r w:rsidRPr="00A93503">
        <w:rPr>
          <w:highlight w:val="lightGray"/>
        </w:rPr>
        <w:t>Agent  j</w:t>
      </w:r>
      <w:proofErr w:type="gramEnd"/>
      <w:r w:rsidRPr="00A93503">
        <w:rPr>
          <w:highlight w:val="lightGray"/>
        </w:rPr>
        <w:t>?</w:t>
      </w:r>
    </w:p>
    <w:p w:rsidR="00AF4B0A" w:rsidRPr="00A93503" w:rsidRDefault="00AF4B0A" w:rsidP="000F3F48">
      <w:pPr>
        <w:pStyle w:val="CommentText"/>
        <w:rPr>
          <w:highlight w:val="lightGray"/>
        </w:rPr>
      </w:pPr>
    </w:p>
    <w:p w:rsidR="00AF4B0A" w:rsidRDefault="00AF4B0A" w:rsidP="000F3F48">
      <w:pPr>
        <w:pStyle w:val="CommentText"/>
      </w:pPr>
      <w:r w:rsidRPr="00A93503">
        <w:rPr>
          <w:highlight w:val="lightGray"/>
        </w:rPr>
        <w:t>IZ: The “received” procedure is an interrupt procedure which indicate when a packet is received that has for example “run!” function by the near agent. In this algorithm all the argument received from neighbor agent indicates by “j”.</w:t>
      </w:r>
    </w:p>
  </w:comment>
  <w:comment w:id="2480" w:author="Zabet" w:date="2012-05-13T21:53:00Z" w:initials="Z">
    <w:p w:rsidR="00AF4B0A" w:rsidRDefault="00AF4B0A" w:rsidP="000F3F48">
      <w:pPr>
        <w:pStyle w:val="CommentText"/>
      </w:pPr>
      <w:r>
        <w:rPr>
          <w:rStyle w:val="CommentReference"/>
        </w:rPr>
        <w:annotationRef/>
      </w:r>
    </w:p>
    <w:p w:rsidR="00AF4B0A" w:rsidRPr="00A93503" w:rsidRDefault="00AF4B0A" w:rsidP="000F3F48">
      <w:pPr>
        <w:pStyle w:val="CommentText"/>
        <w:rPr>
          <w:highlight w:val="lightGray"/>
        </w:rPr>
      </w:pPr>
      <w:r w:rsidRPr="00A93503">
        <w:rPr>
          <w:highlight w:val="lightGray"/>
        </w:rPr>
        <w:t>RN: What do these variables mean?</w:t>
      </w:r>
    </w:p>
    <w:p w:rsidR="00AF4B0A" w:rsidRPr="00A93503" w:rsidRDefault="00AF4B0A" w:rsidP="000F3F48">
      <w:pPr>
        <w:pStyle w:val="CommentText"/>
        <w:rPr>
          <w:highlight w:val="lightGray"/>
        </w:rPr>
      </w:pPr>
    </w:p>
    <w:p w:rsidR="00AF4B0A" w:rsidRPr="00A93503" w:rsidRDefault="00AF4B0A" w:rsidP="000F3F48">
      <w:pPr>
        <w:pStyle w:val="CommentText"/>
        <w:rPr>
          <w:highlight w:val="lightGray"/>
        </w:rPr>
      </w:pPr>
      <w:r w:rsidRPr="00A93503">
        <w:rPr>
          <w:highlight w:val="lightGray"/>
        </w:rPr>
        <w:t xml:space="preserve">IZ: </w:t>
      </w:r>
    </w:p>
    <w:p w:rsidR="00AF4B0A" w:rsidRPr="00A93503" w:rsidRDefault="002C5E12" w:rsidP="000F3F48">
      <w:pPr>
        <w:pStyle w:val="CommentText"/>
        <w:rPr>
          <w:sz w:val="18"/>
          <w:szCs w:val="18"/>
          <w:highlight w:val="lightGray"/>
        </w:rPr>
      </w:pPr>
      <m:oMath>
        <m:sSub>
          <m:sSubPr>
            <m:ctrlPr>
              <w:rPr>
                <w:rFonts w:ascii="Cambria Math" w:hAnsi="Cambria Math" w:cstheme="minorHAnsi"/>
                <w:i/>
                <w:sz w:val="18"/>
                <w:szCs w:val="18"/>
                <w:highlight w:val="lightGray"/>
              </w:rPr>
            </m:ctrlPr>
          </m:sSubPr>
          <m:e>
            <m:r>
              <w:rPr>
                <w:rFonts w:ascii="Cambria Math" w:hAnsi="Cambria Math" w:cstheme="minorHAnsi"/>
                <w:sz w:val="18"/>
                <w:szCs w:val="18"/>
                <w:highlight w:val="lightGray"/>
              </w:rPr>
              <m:t>x</m:t>
            </m:r>
          </m:e>
          <m:sub>
            <m:r>
              <w:rPr>
                <w:rFonts w:ascii="Cambria Math" w:hAnsi="Cambria Math" w:cstheme="minorHAnsi"/>
                <w:sz w:val="18"/>
                <w:szCs w:val="18"/>
                <w:highlight w:val="lightGray"/>
              </w:rPr>
              <m:t>j</m:t>
            </m:r>
          </m:sub>
        </m:sSub>
      </m:oMath>
      <w:proofErr w:type="gramStart"/>
      <w:r w:rsidR="00AF4B0A" w:rsidRPr="00A93503">
        <w:rPr>
          <w:sz w:val="18"/>
          <w:szCs w:val="18"/>
          <w:highlight w:val="lightGray"/>
        </w:rPr>
        <w:t>means</w:t>
      </w:r>
      <w:proofErr w:type="gramEnd"/>
      <w:r w:rsidR="00AF4B0A" w:rsidRPr="00A93503">
        <w:rPr>
          <w:sz w:val="18"/>
          <w:szCs w:val="18"/>
          <w:highlight w:val="lightGray"/>
        </w:rPr>
        <w:t xml:space="preserve"> agent j</w:t>
      </w:r>
    </w:p>
    <w:p w:rsidR="00AF4B0A" w:rsidRPr="00A93503" w:rsidRDefault="002C5E12" w:rsidP="000F3F48">
      <w:pPr>
        <w:pStyle w:val="CommentText"/>
        <w:rPr>
          <w:sz w:val="18"/>
          <w:szCs w:val="18"/>
          <w:highlight w:val="lightGray"/>
        </w:rPr>
      </w:pPr>
      <m:oMath>
        <m:sSub>
          <m:sSubPr>
            <m:ctrlPr>
              <w:rPr>
                <w:rFonts w:ascii="Cambria Math" w:hAnsi="Cambria Math" w:cstheme="minorHAnsi"/>
                <w:i/>
                <w:sz w:val="18"/>
                <w:szCs w:val="18"/>
                <w:highlight w:val="lightGray"/>
              </w:rPr>
            </m:ctrlPr>
          </m:sSubPr>
          <m:e>
            <m:r>
              <w:rPr>
                <w:rFonts w:ascii="Cambria Math" w:hAnsi="Cambria Math" w:cstheme="minorHAnsi"/>
                <w:sz w:val="18"/>
                <w:szCs w:val="18"/>
                <w:highlight w:val="lightGray"/>
              </w:rPr>
              <m:t>s</m:t>
            </m:r>
          </m:e>
          <m:sub>
            <m:r>
              <w:rPr>
                <w:rFonts w:ascii="Cambria Math" w:hAnsi="Cambria Math" w:cstheme="minorHAnsi"/>
                <w:sz w:val="18"/>
                <w:szCs w:val="18"/>
                <w:highlight w:val="lightGray"/>
              </w:rPr>
              <m:t>j</m:t>
            </m:r>
          </m:sub>
        </m:sSub>
      </m:oMath>
      <w:r w:rsidR="00AF4B0A" w:rsidRPr="00A93503">
        <w:rPr>
          <w:sz w:val="18"/>
          <w:szCs w:val="18"/>
          <w:highlight w:val="lightGray"/>
        </w:rPr>
        <w:t xml:space="preserve"> </w:t>
      </w:r>
      <w:proofErr w:type="gramStart"/>
      <w:r w:rsidR="00AF4B0A" w:rsidRPr="00A93503">
        <w:rPr>
          <w:sz w:val="18"/>
          <w:szCs w:val="18"/>
          <w:highlight w:val="lightGray"/>
        </w:rPr>
        <w:t>means</w:t>
      </w:r>
      <w:proofErr w:type="gramEnd"/>
      <w:r w:rsidR="00AF4B0A" w:rsidRPr="00A93503">
        <w:rPr>
          <w:sz w:val="18"/>
          <w:szCs w:val="18"/>
          <w:highlight w:val="lightGray"/>
        </w:rPr>
        <w:t xml:space="preserve"> state of agent j</w:t>
      </w:r>
    </w:p>
    <w:p w:rsidR="00AF4B0A" w:rsidRPr="00A93503" w:rsidRDefault="002C5E12" w:rsidP="000F3F48">
      <w:pPr>
        <w:pStyle w:val="CommentText"/>
        <w:rPr>
          <w:sz w:val="18"/>
          <w:szCs w:val="18"/>
          <w:highlight w:val="lightGray"/>
        </w:rPr>
      </w:pPr>
      <m:oMath>
        <m:sSub>
          <m:sSubPr>
            <m:ctrlPr>
              <w:rPr>
                <w:rFonts w:ascii="Cambria Math" w:hAnsi="Cambria Math" w:cstheme="minorHAnsi"/>
                <w:i/>
                <w:sz w:val="18"/>
                <w:szCs w:val="18"/>
                <w:highlight w:val="lightGray"/>
              </w:rPr>
            </m:ctrlPr>
          </m:sSubPr>
          <m:e>
            <m:r>
              <w:rPr>
                <w:rFonts w:ascii="Cambria Math" w:hAnsi="Cambria Math" w:cstheme="minorHAnsi"/>
                <w:sz w:val="18"/>
                <w:szCs w:val="18"/>
                <w:highlight w:val="lightGray"/>
              </w:rPr>
              <m:t>d</m:t>
            </m:r>
          </m:e>
          <m:sub>
            <m:r>
              <w:rPr>
                <w:rFonts w:ascii="Cambria Math" w:hAnsi="Cambria Math" w:cstheme="minorHAnsi"/>
                <w:sz w:val="18"/>
                <w:szCs w:val="18"/>
                <w:highlight w:val="lightGray"/>
              </w:rPr>
              <m:t>j</m:t>
            </m:r>
          </m:sub>
        </m:sSub>
      </m:oMath>
      <w:proofErr w:type="gramStart"/>
      <w:r w:rsidR="00AF4B0A" w:rsidRPr="00A93503">
        <w:rPr>
          <w:sz w:val="18"/>
          <w:szCs w:val="18"/>
          <w:highlight w:val="lightGray"/>
        </w:rPr>
        <w:t>means</w:t>
      </w:r>
      <w:proofErr w:type="gramEnd"/>
      <w:r w:rsidR="00AF4B0A" w:rsidRPr="00A93503">
        <w:rPr>
          <w:sz w:val="18"/>
          <w:szCs w:val="18"/>
          <w:highlight w:val="lightGray"/>
        </w:rPr>
        <w:t xml:space="preserve"> all the allocated variables/tasks by agent j</w:t>
      </w:r>
    </w:p>
    <w:p w:rsidR="00AF4B0A" w:rsidRDefault="002C5E12" w:rsidP="000F3F48">
      <w:pPr>
        <w:pStyle w:val="CommentText"/>
      </w:pPr>
      <m:oMath>
        <m:sSub>
          <m:sSubPr>
            <m:ctrlPr>
              <w:rPr>
                <w:rFonts w:ascii="Cambria Math" w:hAnsi="Cambria Math" w:cstheme="minorHAnsi"/>
                <w:i/>
                <w:sz w:val="18"/>
                <w:szCs w:val="18"/>
                <w:highlight w:val="lightGray"/>
              </w:rPr>
            </m:ctrlPr>
          </m:sSubPr>
          <m:e>
            <m:r>
              <w:rPr>
                <w:rFonts w:ascii="Cambria Math" w:hAnsi="Cambria Math" w:cstheme="minorHAnsi"/>
                <w:sz w:val="18"/>
                <w:szCs w:val="18"/>
                <w:highlight w:val="lightGray"/>
              </w:rPr>
              <m:t>t</m:t>
            </m:r>
          </m:e>
          <m:sub>
            <m:r>
              <w:rPr>
                <w:rFonts w:ascii="Cambria Math" w:hAnsi="Cambria Math" w:cstheme="minorHAnsi"/>
                <w:sz w:val="18"/>
                <w:szCs w:val="18"/>
                <w:highlight w:val="lightGray"/>
              </w:rPr>
              <m:t>j</m:t>
            </m:r>
          </m:sub>
        </m:sSub>
        <m:r>
          <m:rPr>
            <m:sty m:val="p"/>
          </m:rPr>
          <w:rPr>
            <w:rStyle w:val="CommentReference"/>
            <w:highlight w:val="lightGray"/>
          </w:rPr>
          <w:annotationRef/>
        </m:r>
      </m:oMath>
      <w:proofErr w:type="gramStart"/>
      <w:r w:rsidR="00AF4B0A" w:rsidRPr="00A93503">
        <w:rPr>
          <w:sz w:val="18"/>
          <w:szCs w:val="18"/>
          <w:highlight w:val="lightGray"/>
        </w:rPr>
        <w:t>means</w:t>
      </w:r>
      <w:proofErr w:type="gramEnd"/>
      <w:r w:rsidR="00AF4B0A" w:rsidRPr="00A93503">
        <w:rPr>
          <w:sz w:val="18"/>
          <w:szCs w:val="18"/>
          <w:highlight w:val="lightGray"/>
        </w:rPr>
        <w:t xml:space="preserve"> the last calculated completion time of agent j</w:t>
      </w:r>
    </w:p>
  </w:comment>
  <w:comment w:id="2490" w:author="Zabet" w:date="2012-05-13T21:53:00Z" w:initials="Z">
    <w:p w:rsidR="00AF4B0A" w:rsidRPr="00535CC4" w:rsidRDefault="00AF4B0A" w:rsidP="00917229">
      <w:pPr>
        <w:pStyle w:val="CommentText"/>
      </w:pPr>
      <w:r w:rsidRPr="00535CC4">
        <w:rPr>
          <w:rStyle w:val="CommentReference"/>
        </w:rPr>
        <w:annotationRef/>
      </w:r>
    </w:p>
    <w:p w:rsidR="00AF4B0A" w:rsidRPr="00B0085B" w:rsidRDefault="00AF4B0A" w:rsidP="00917229">
      <w:pPr>
        <w:pStyle w:val="CommentText"/>
        <w:rPr>
          <w:highlight w:val="lightGray"/>
        </w:rPr>
      </w:pPr>
      <w:r w:rsidRPr="00B0085B">
        <w:rPr>
          <w:highlight w:val="lightGray"/>
        </w:rPr>
        <w:t>RN: What do you mean?</w:t>
      </w:r>
    </w:p>
    <w:p w:rsidR="00AF4B0A" w:rsidRPr="00B0085B" w:rsidRDefault="00AF4B0A" w:rsidP="00917229">
      <w:pPr>
        <w:pStyle w:val="CommentText"/>
        <w:rPr>
          <w:highlight w:val="lightGray"/>
        </w:rPr>
      </w:pPr>
    </w:p>
    <w:p w:rsidR="00AF4B0A" w:rsidRPr="00B0085B" w:rsidRDefault="00AF4B0A" w:rsidP="00917229">
      <w:pPr>
        <w:pStyle w:val="CommentText"/>
        <w:rPr>
          <w:highlight w:val="lightGray"/>
        </w:rPr>
      </w:pPr>
      <w:r w:rsidRPr="00B0085B">
        <w:rPr>
          <w:highlight w:val="lightGray"/>
        </w:rPr>
        <w:t>IZ: This is not critical. I meant, in depicting the example, if we want to be accurate to show the tasks, we can vary the heights of tasks in illustration. For example, task with handling time two unit time should be show two times larger than a task with one unit time</w:t>
      </w:r>
    </w:p>
    <w:p w:rsidR="00AF4B0A" w:rsidRDefault="00AF4B0A" w:rsidP="00917229">
      <w:pPr>
        <w:pStyle w:val="CommentText"/>
      </w:pPr>
      <w:r w:rsidRPr="00B0085B">
        <w:rPr>
          <w:noProof/>
          <w:highlight w:val="lightGray"/>
        </w:rPr>
        <w:drawing>
          <wp:inline distT="0" distB="0" distL="0" distR="0" wp14:anchorId="4531BC35" wp14:editId="200E1140">
            <wp:extent cx="1847850" cy="7329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 eabt.wmf"/>
                    <pic:cNvPicPr/>
                  </pic:nvPicPr>
                  <pic:blipFill>
                    <a:blip r:embed="rId1">
                      <a:extLst>
                        <a:ext uri="{28A0092B-C50C-407E-A947-70E740481C1C}">
                          <a14:useLocalDpi xmlns:a14="http://schemas.microsoft.com/office/drawing/2010/main" val="0"/>
                        </a:ext>
                      </a:extLst>
                    </a:blip>
                    <a:stretch>
                      <a:fillRect/>
                    </a:stretch>
                  </pic:blipFill>
                  <pic:spPr>
                    <a:xfrm>
                      <a:off x="0" y="0"/>
                      <a:ext cx="1851783" cy="734559"/>
                    </a:xfrm>
                    <a:prstGeom prst="rect">
                      <a:avLst/>
                    </a:prstGeom>
                  </pic:spPr>
                </pic:pic>
              </a:graphicData>
            </a:graphic>
          </wp:inline>
        </w:drawing>
      </w:r>
    </w:p>
  </w:comment>
  <w:comment w:id="2491" w:author="Zabet" w:date="2012-05-13T21:53:00Z" w:initials="Z">
    <w:p w:rsidR="00AF4B0A" w:rsidRDefault="00AF4B0A" w:rsidP="00917229">
      <w:pPr>
        <w:pStyle w:val="CommentText"/>
      </w:pPr>
      <w:r>
        <w:rPr>
          <w:rStyle w:val="CommentReference"/>
        </w:rPr>
        <w:annotationRef/>
      </w:r>
    </w:p>
    <w:p w:rsidR="00AF4B0A" w:rsidRPr="00DD5F0D" w:rsidRDefault="00AF4B0A" w:rsidP="00917229">
      <w:pPr>
        <w:pStyle w:val="CommentText"/>
        <w:rPr>
          <w:highlight w:val="yellow"/>
        </w:rPr>
      </w:pPr>
      <w:r w:rsidRPr="00DD5F0D">
        <w:rPr>
          <w:highlight w:val="yellow"/>
        </w:rPr>
        <w:t>RN: Define which exactly you mean with “sequencing” in the sequencing of the paper</w:t>
      </w:r>
    </w:p>
    <w:p w:rsidR="00AF4B0A" w:rsidRPr="00DD5F0D" w:rsidRDefault="00AF4B0A" w:rsidP="00917229">
      <w:pPr>
        <w:pStyle w:val="CommentText"/>
        <w:rPr>
          <w:highlight w:val="yellow"/>
        </w:rPr>
      </w:pPr>
    </w:p>
    <w:p w:rsidR="00AF4B0A" w:rsidRDefault="00AF4B0A" w:rsidP="00917229">
      <w:pPr>
        <w:pStyle w:val="CommentText"/>
      </w:pPr>
      <w:r w:rsidRPr="00DD5F0D">
        <w:rPr>
          <w:highlight w:val="yellow"/>
        </w:rPr>
        <w:t>IZ: Regarding to comment Z15</w:t>
      </w:r>
    </w:p>
  </w:comment>
  <w:comment w:id="2492" w:author="Zabet" w:date="2012-05-13T21:53:00Z" w:initials="Z">
    <w:p w:rsidR="00AF4B0A" w:rsidRDefault="00AF4B0A" w:rsidP="00917229">
      <w:pPr>
        <w:pStyle w:val="CommentText"/>
      </w:pPr>
      <w:r>
        <w:rPr>
          <w:rStyle w:val="CommentReference"/>
        </w:rPr>
        <w:annotationRef/>
      </w:r>
    </w:p>
    <w:p w:rsidR="00AF4B0A" w:rsidRPr="00B727CD" w:rsidRDefault="00AF4B0A" w:rsidP="00B0085B">
      <w:pPr>
        <w:pStyle w:val="CommentText"/>
        <w:rPr>
          <w:highlight w:val="yellow"/>
        </w:rPr>
      </w:pPr>
      <w:r w:rsidRPr="00B727CD">
        <w:rPr>
          <w:highlight w:val="yellow"/>
        </w:rPr>
        <w:t>RN: Consisting of what?</w:t>
      </w:r>
    </w:p>
    <w:p w:rsidR="00AF4B0A" w:rsidRDefault="00AF4B0A" w:rsidP="00B0085B">
      <w:pPr>
        <w:pStyle w:val="CommentText"/>
        <w:rPr>
          <w:highlight w:val="yellow"/>
        </w:rPr>
      </w:pPr>
    </w:p>
    <w:p w:rsidR="00AF4B0A" w:rsidRPr="00B727CD" w:rsidRDefault="00AF4B0A" w:rsidP="00B0085B">
      <w:pPr>
        <w:pStyle w:val="CommentText"/>
        <w:rPr>
          <w:highlight w:val="yellow"/>
        </w:rPr>
      </w:pPr>
      <w:r>
        <w:rPr>
          <w:highlight w:val="yellow"/>
        </w:rPr>
        <w:t xml:space="preserve">IZ: </w:t>
      </w:r>
      <w:r w:rsidRPr="00B727CD">
        <w:rPr>
          <w:highlight w:val="yellow"/>
        </w:rPr>
        <w:t xml:space="preserve">Its knowledge is the argument of the run! </w:t>
      </w:r>
      <w:proofErr w:type="gramStart"/>
      <w:r w:rsidRPr="00B727CD">
        <w:rPr>
          <w:highlight w:val="yellow"/>
        </w:rPr>
        <w:t>function</w:t>
      </w:r>
      <w:proofErr w:type="gramEnd"/>
      <w:r w:rsidRPr="00B727CD">
        <w:rPr>
          <w:highlight w:val="yellow"/>
        </w:rPr>
        <w:t xml:space="preserve"> </w:t>
      </w:r>
      <w:proofErr w:type="spellStart"/>
      <w:r w:rsidRPr="00B727CD">
        <w:rPr>
          <w:highlight w:val="yellow"/>
        </w:rPr>
        <w:t>introcuced</w:t>
      </w:r>
      <w:proofErr w:type="spellEnd"/>
      <w:r w:rsidRPr="00B727CD">
        <w:rPr>
          <w:highlight w:val="yellow"/>
        </w:rPr>
        <w:t xml:space="preserve"> in </w:t>
      </w:r>
      <w:r w:rsidRPr="00B727CD">
        <w:rPr>
          <w:highlight w:val="yellow"/>
        </w:rPr>
        <w:fldChar w:fldCharType="begin"/>
      </w:r>
      <w:r w:rsidRPr="00B727CD">
        <w:rPr>
          <w:highlight w:val="yellow"/>
        </w:rPr>
        <w:instrText xml:space="preserve"> REF _Ref321323459 \h </w:instrText>
      </w:r>
      <w:r>
        <w:rPr>
          <w:highlight w:val="yellow"/>
        </w:rPr>
        <w:instrText xml:space="preserve"> \* MERGEFORMAT </w:instrText>
      </w:r>
      <w:r w:rsidRPr="00B727CD">
        <w:rPr>
          <w:highlight w:val="yellow"/>
        </w:rPr>
      </w:r>
      <w:r w:rsidRPr="00B727CD">
        <w:rPr>
          <w:highlight w:val="yellow"/>
        </w:rPr>
        <w:fldChar w:fldCharType="separate"/>
      </w:r>
      <w:r w:rsidRPr="00B727CD">
        <w:rPr>
          <w:highlight w:val="yellow"/>
        </w:rPr>
        <w:t xml:space="preserve">Fig. </w:t>
      </w:r>
      <w:r w:rsidRPr="00B727CD">
        <w:rPr>
          <w:noProof/>
          <w:highlight w:val="yellow"/>
        </w:rPr>
        <w:t>20</w:t>
      </w:r>
      <w:r w:rsidRPr="00B727CD">
        <w:rPr>
          <w:highlight w:val="yellow"/>
        </w:rPr>
        <w:t xml:space="preserve"> – Extended ABT algorithm (Part II)</w:t>
      </w:r>
      <w:r w:rsidRPr="00B727CD">
        <w:rPr>
          <w:highlight w:val="yellow"/>
        </w:rPr>
        <w:fldChar w:fldCharType="end"/>
      </w:r>
      <w:r w:rsidRPr="00B727CD">
        <w:rPr>
          <w:highlight w:val="yellow"/>
        </w:rPr>
        <w:t>.</w:t>
      </w:r>
    </w:p>
    <w:p w:rsidR="00AF4B0A" w:rsidRDefault="00AF4B0A" w:rsidP="00B0085B">
      <w:pPr>
        <w:pStyle w:val="CommentText"/>
      </w:pPr>
      <w:r w:rsidRPr="00B727CD">
        <w:rPr>
          <w:highlight w:val="yellow"/>
        </w:rPr>
        <w:t xml:space="preserve">This argument is almost common to all the functions i.e. </w:t>
      </w:r>
      <w:r w:rsidRPr="00B727CD">
        <w:rPr>
          <w:rFonts w:asciiTheme="minorHAnsi" w:hAnsiTheme="minorHAnsi" w:cstheme="minorHAnsi"/>
          <w:sz w:val="18"/>
          <w:szCs w:val="18"/>
          <w:highlight w:val="yellow"/>
        </w:rPr>
        <w:t>(</w:t>
      </w:r>
      <m:oMath>
        <m:sSub>
          <m:sSubPr>
            <m:ctrlPr>
              <w:rPr>
                <w:rFonts w:ascii="Cambria Math" w:hAnsi="Cambria Math" w:cstheme="minorHAnsi"/>
                <w:i/>
                <w:sz w:val="18"/>
                <w:szCs w:val="18"/>
                <w:highlight w:val="yellow"/>
              </w:rPr>
            </m:ctrlPr>
          </m:sSubPr>
          <m:e>
            <m:r>
              <w:rPr>
                <w:rFonts w:ascii="Cambria Math" w:hAnsi="Cambria Math" w:cstheme="minorHAnsi"/>
                <w:sz w:val="18"/>
                <w:szCs w:val="18"/>
                <w:highlight w:val="yellow"/>
              </w:rPr>
              <m:t>x</m:t>
            </m:r>
          </m:e>
          <m:sub>
            <m:r>
              <w:rPr>
                <w:rFonts w:ascii="Cambria Math" w:hAnsi="Cambria Math" w:cstheme="minorHAnsi"/>
                <w:sz w:val="18"/>
                <w:szCs w:val="18"/>
                <w:highlight w:val="yellow"/>
              </w:rPr>
              <m:t>j</m:t>
            </m:r>
          </m:sub>
        </m:sSub>
        <m:r>
          <w:rPr>
            <w:rFonts w:ascii="Cambria Math" w:hAnsi="Cambria Math" w:cstheme="minorHAnsi"/>
            <w:sz w:val="18"/>
            <w:szCs w:val="18"/>
            <w:highlight w:val="yellow"/>
          </w:rPr>
          <m:t xml:space="preserve">, </m:t>
        </m:r>
        <m:sSub>
          <m:sSubPr>
            <m:ctrlPr>
              <w:rPr>
                <w:rFonts w:ascii="Cambria Math" w:hAnsi="Cambria Math" w:cstheme="minorHAnsi"/>
                <w:i/>
                <w:sz w:val="18"/>
                <w:szCs w:val="18"/>
                <w:highlight w:val="yellow"/>
              </w:rPr>
            </m:ctrlPr>
          </m:sSubPr>
          <m:e>
            <m:r>
              <w:rPr>
                <w:rFonts w:ascii="Cambria Math" w:hAnsi="Cambria Math" w:cstheme="minorHAnsi"/>
                <w:sz w:val="18"/>
                <w:szCs w:val="18"/>
                <w:highlight w:val="yellow"/>
              </w:rPr>
              <m:t>s</m:t>
            </m:r>
          </m:e>
          <m:sub>
            <m:r>
              <w:rPr>
                <w:rFonts w:ascii="Cambria Math" w:hAnsi="Cambria Math" w:cstheme="minorHAnsi"/>
                <w:sz w:val="18"/>
                <w:szCs w:val="18"/>
                <w:highlight w:val="yellow"/>
              </w:rPr>
              <m:t>j</m:t>
            </m:r>
          </m:sub>
        </m:sSub>
        <m:r>
          <w:rPr>
            <w:rFonts w:ascii="Cambria Math" w:hAnsi="Cambria Math" w:cstheme="minorHAnsi"/>
            <w:sz w:val="18"/>
            <w:szCs w:val="18"/>
            <w:highlight w:val="yellow"/>
          </w:rPr>
          <m:t xml:space="preserve">, </m:t>
        </m:r>
        <m:sSub>
          <m:sSubPr>
            <m:ctrlPr>
              <w:rPr>
                <w:rFonts w:ascii="Cambria Math" w:hAnsi="Cambria Math" w:cstheme="minorHAnsi"/>
                <w:i/>
                <w:sz w:val="18"/>
                <w:szCs w:val="18"/>
                <w:highlight w:val="yellow"/>
              </w:rPr>
            </m:ctrlPr>
          </m:sSubPr>
          <m:e>
            <m:r>
              <w:rPr>
                <w:rFonts w:ascii="Cambria Math" w:hAnsi="Cambria Math" w:cstheme="minorHAnsi"/>
                <w:sz w:val="18"/>
                <w:szCs w:val="18"/>
                <w:highlight w:val="yellow"/>
              </w:rPr>
              <m:t>d</m:t>
            </m:r>
          </m:e>
          <m:sub>
            <m:r>
              <w:rPr>
                <w:rFonts w:ascii="Cambria Math" w:hAnsi="Cambria Math" w:cstheme="minorHAnsi"/>
                <w:sz w:val="18"/>
                <w:szCs w:val="18"/>
                <w:highlight w:val="yellow"/>
              </w:rPr>
              <m:t>j</m:t>
            </m:r>
          </m:sub>
        </m:sSub>
        <m:r>
          <w:rPr>
            <w:rFonts w:ascii="Cambria Math" w:hAnsi="Cambria Math" w:cstheme="minorHAnsi"/>
            <w:sz w:val="18"/>
            <w:szCs w:val="18"/>
            <w:highlight w:val="yellow"/>
          </w:rPr>
          <m:t xml:space="preserve">, </m:t>
        </m:r>
        <m:sSub>
          <m:sSubPr>
            <m:ctrlPr>
              <w:rPr>
                <w:rFonts w:ascii="Cambria Math" w:hAnsi="Cambria Math" w:cstheme="minorHAnsi"/>
                <w:i/>
                <w:sz w:val="18"/>
                <w:szCs w:val="18"/>
                <w:highlight w:val="yellow"/>
              </w:rPr>
            </m:ctrlPr>
          </m:sSubPr>
          <m:e>
            <m:r>
              <w:rPr>
                <w:rFonts w:ascii="Cambria Math" w:hAnsi="Cambria Math" w:cstheme="minorHAnsi"/>
                <w:sz w:val="18"/>
                <w:szCs w:val="18"/>
                <w:highlight w:val="yellow"/>
              </w:rPr>
              <m:t>t</m:t>
            </m:r>
          </m:e>
          <m:sub>
            <m:r>
              <w:rPr>
                <w:rFonts w:ascii="Cambria Math" w:hAnsi="Cambria Math" w:cstheme="minorHAnsi"/>
                <w:sz w:val="18"/>
                <w:szCs w:val="18"/>
                <w:highlight w:val="yellow"/>
              </w:rPr>
              <m:t>j</m:t>
            </m:r>
          </m:sub>
        </m:sSub>
        <m:r>
          <m:rPr>
            <m:sty m:val="p"/>
          </m:rPr>
          <w:rPr>
            <w:rStyle w:val="CommentReference"/>
            <w:rFonts w:ascii="Cambria Math" w:hAnsi="Cambria Math" w:cstheme="minorHAnsi"/>
            <w:highlight w:val="yellow"/>
          </w:rPr>
          <w:annotationRef/>
        </m:r>
      </m:oMath>
      <w:r w:rsidRPr="00B727CD">
        <w:rPr>
          <w:rFonts w:asciiTheme="minorHAnsi" w:hAnsiTheme="minorHAnsi" w:cstheme="minorHAnsi"/>
          <w:sz w:val="18"/>
          <w:szCs w:val="18"/>
          <w:highlight w:val="yellow"/>
        </w:rPr>
        <w:t>)</w:t>
      </w:r>
    </w:p>
  </w:comment>
  <w:comment w:id="2493" w:author="Zabet" w:date="2012-05-13T21:53:00Z" w:initials="Z">
    <w:p w:rsidR="00AF4B0A" w:rsidRDefault="00AF4B0A" w:rsidP="00917229">
      <w:pPr>
        <w:pStyle w:val="CommentText"/>
      </w:pPr>
      <w:r>
        <w:rPr>
          <w:rStyle w:val="CommentReference"/>
        </w:rPr>
        <w:annotationRef/>
      </w:r>
    </w:p>
    <w:p w:rsidR="00AF4B0A" w:rsidRPr="002679F2" w:rsidRDefault="00AF4B0A" w:rsidP="00B0085B">
      <w:pPr>
        <w:pStyle w:val="CommentText"/>
        <w:rPr>
          <w:highlight w:val="yellow"/>
        </w:rPr>
      </w:pPr>
      <w:r w:rsidRPr="002679F2">
        <w:rPr>
          <w:highlight w:val="yellow"/>
        </w:rPr>
        <w:t>RN: Like?</w:t>
      </w:r>
    </w:p>
    <w:p w:rsidR="00AF4B0A" w:rsidRPr="002679F2" w:rsidRDefault="00AF4B0A" w:rsidP="00B0085B">
      <w:pPr>
        <w:pStyle w:val="CommentText"/>
        <w:rPr>
          <w:highlight w:val="yellow"/>
        </w:rPr>
      </w:pPr>
    </w:p>
    <w:p w:rsidR="00AF4B0A" w:rsidRPr="002679F2" w:rsidRDefault="00AF4B0A" w:rsidP="002679F2">
      <w:pPr>
        <w:pStyle w:val="CommentText"/>
        <w:rPr>
          <w:highlight w:val="yellow"/>
        </w:rPr>
      </w:pPr>
      <w:r w:rsidRPr="002679F2">
        <w:rPr>
          <w:highlight w:val="yellow"/>
        </w:rPr>
        <w:t xml:space="preserve">IZ: In this state i.e. active state, always there are two possible action can be taken by the agent who receive packet from its near agent. 1- </w:t>
      </w:r>
      <w:proofErr w:type="gramStart"/>
      <w:r w:rsidRPr="002679F2">
        <w:rPr>
          <w:highlight w:val="yellow"/>
        </w:rPr>
        <w:t>check</w:t>
      </w:r>
      <w:proofErr w:type="gramEnd"/>
      <w:r w:rsidRPr="002679F2">
        <w:rPr>
          <w:highlight w:val="yellow"/>
        </w:rPr>
        <w:t xml:space="preserve"> if there is a possible task that can be assigned and assigns it.</w:t>
      </w:r>
    </w:p>
    <w:p w:rsidR="00AF4B0A" w:rsidRDefault="00AF4B0A" w:rsidP="002679F2">
      <w:pPr>
        <w:pStyle w:val="CommentText"/>
      </w:pPr>
      <w:r w:rsidRPr="002679F2">
        <w:rPr>
          <w:highlight w:val="yellow"/>
        </w:rPr>
        <w:t xml:space="preserve">2- </w:t>
      </w:r>
      <w:proofErr w:type="gramStart"/>
      <w:r w:rsidRPr="002679F2">
        <w:rPr>
          <w:highlight w:val="yellow"/>
        </w:rPr>
        <w:t>check</w:t>
      </w:r>
      <w:proofErr w:type="gramEnd"/>
      <w:r w:rsidRPr="002679F2">
        <w:rPr>
          <w:highlight w:val="yellow"/>
        </w:rPr>
        <w:t xml:space="preserve"> if there is not possible assigning task, then pass its ball to its neighbor agent who can assign task.</w:t>
      </w:r>
    </w:p>
  </w:comment>
  <w:comment w:id="2495" w:author="Zabet" w:date="2012-05-13T21:53:00Z" w:initials="Z">
    <w:p w:rsidR="00AF4B0A" w:rsidRDefault="00AF4B0A" w:rsidP="00917229">
      <w:pPr>
        <w:pStyle w:val="CommentText"/>
      </w:pPr>
      <w:r>
        <w:rPr>
          <w:rStyle w:val="CommentReference"/>
        </w:rPr>
        <w:annotationRef/>
      </w:r>
    </w:p>
    <w:p w:rsidR="00AF4B0A" w:rsidRPr="002E2AD7" w:rsidRDefault="00AF4B0A" w:rsidP="00917229">
      <w:pPr>
        <w:pStyle w:val="CommentText"/>
        <w:rPr>
          <w:highlight w:val="yellow"/>
        </w:rPr>
      </w:pPr>
      <w:r w:rsidRPr="002E2AD7">
        <w:rPr>
          <w:highlight w:val="yellow"/>
        </w:rPr>
        <w:t>RN: What?</w:t>
      </w:r>
    </w:p>
    <w:p w:rsidR="00AF4B0A" w:rsidRPr="002E2AD7" w:rsidRDefault="00AF4B0A" w:rsidP="00917229">
      <w:pPr>
        <w:pStyle w:val="CommentText"/>
        <w:rPr>
          <w:highlight w:val="yellow"/>
        </w:rPr>
      </w:pPr>
    </w:p>
    <w:p w:rsidR="00AF4B0A" w:rsidRDefault="00AF4B0A" w:rsidP="00917229">
      <w:pPr>
        <w:pStyle w:val="CommentText"/>
      </w:pPr>
      <w:r w:rsidRPr="002E2AD7">
        <w:rPr>
          <w:highlight w:val="yellow"/>
        </w:rPr>
        <w:t>IZ: After the above pre-processing action by all the agent and evaluation of their neighbor agents and exchange their knowledge.</w:t>
      </w:r>
    </w:p>
  </w:comment>
  <w:comment w:id="2496" w:author="Zabet" w:date="2012-05-13T21:53:00Z" w:initials="Z">
    <w:p w:rsidR="00AF4B0A" w:rsidRDefault="00AF4B0A" w:rsidP="00917229">
      <w:pPr>
        <w:pStyle w:val="CommentText"/>
      </w:pPr>
      <w:r>
        <w:rPr>
          <w:rStyle w:val="CommentReference"/>
        </w:rPr>
        <w:annotationRef/>
      </w:r>
    </w:p>
    <w:p w:rsidR="00AF4B0A" w:rsidRPr="00D71A79" w:rsidRDefault="00AF4B0A" w:rsidP="00D71A79">
      <w:pPr>
        <w:pStyle w:val="CommentText"/>
        <w:rPr>
          <w:highlight w:val="yellow"/>
        </w:rPr>
      </w:pPr>
      <w:r w:rsidRPr="00D71A79">
        <w:rPr>
          <w:highlight w:val="green"/>
        </w:rPr>
        <w:t>RN: What does QCA3 send that?</w:t>
      </w:r>
    </w:p>
  </w:comment>
  <w:comment w:id="2497" w:author="Zabet" w:date="2012-05-13T21:53:00Z" w:initials="Z">
    <w:p w:rsidR="00AF4B0A" w:rsidRDefault="00AF4B0A" w:rsidP="00917229">
      <w:pPr>
        <w:pStyle w:val="CommentText"/>
      </w:pPr>
      <w:r>
        <w:rPr>
          <w:rStyle w:val="CommentReference"/>
        </w:rPr>
        <w:annotationRef/>
      </w:r>
    </w:p>
    <w:p w:rsidR="00AF4B0A" w:rsidRPr="00BE75FD" w:rsidRDefault="00AF4B0A" w:rsidP="00917229">
      <w:pPr>
        <w:pStyle w:val="CommentText"/>
        <w:rPr>
          <w:highlight w:val="yellow"/>
        </w:rPr>
      </w:pPr>
      <w:r w:rsidRPr="00BE75FD">
        <w:rPr>
          <w:highlight w:val="yellow"/>
        </w:rPr>
        <w:t>RN: Who?</w:t>
      </w:r>
    </w:p>
    <w:p w:rsidR="00AF4B0A" w:rsidRPr="00BE75FD" w:rsidRDefault="00AF4B0A" w:rsidP="00917229">
      <w:pPr>
        <w:pStyle w:val="CommentText"/>
        <w:rPr>
          <w:highlight w:val="yellow"/>
        </w:rPr>
      </w:pPr>
    </w:p>
    <w:p w:rsidR="00AF4B0A" w:rsidRDefault="00AF4B0A" w:rsidP="00917229">
      <w:pPr>
        <w:pStyle w:val="CommentText"/>
      </w:pPr>
      <w:r w:rsidRPr="00BE75FD">
        <w:rPr>
          <w:highlight w:val="yellow"/>
        </w:rPr>
        <w:t>IZ: QCA3 (The agent of quay crane 3)</w:t>
      </w:r>
    </w:p>
  </w:comment>
  <w:comment w:id="2502" w:author="Zabet" w:date="2012-05-13T21:53:00Z" w:initials="Z">
    <w:p w:rsidR="00AF4B0A" w:rsidRDefault="00AF4B0A" w:rsidP="000C7D9C">
      <w:pPr>
        <w:pStyle w:val="CommentText"/>
      </w:pPr>
      <w:r>
        <w:rPr>
          <w:rStyle w:val="CommentReference"/>
        </w:rPr>
        <w:annotationRef/>
      </w:r>
    </w:p>
    <w:p w:rsidR="00AF4B0A" w:rsidRPr="000C7D9C" w:rsidRDefault="00AF4B0A" w:rsidP="000C7D9C">
      <w:pPr>
        <w:pStyle w:val="CommentText"/>
        <w:rPr>
          <w:highlight w:val="yellow"/>
        </w:rPr>
      </w:pPr>
      <w:r w:rsidRPr="000C7D9C">
        <w:rPr>
          <w:highlight w:val="yellow"/>
        </w:rPr>
        <w:t>RN: How is the cost function/constraints/variables define?</w:t>
      </w:r>
    </w:p>
    <w:p w:rsidR="00AF4B0A" w:rsidRPr="000C7D9C" w:rsidRDefault="00AF4B0A" w:rsidP="000C7D9C">
      <w:pPr>
        <w:pStyle w:val="CommentText"/>
        <w:rPr>
          <w:highlight w:val="yellow"/>
        </w:rPr>
      </w:pPr>
    </w:p>
    <w:p w:rsidR="00AF4B0A" w:rsidRDefault="00AF4B0A" w:rsidP="000C7D9C">
      <w:pPr>
        <w:pStyle w:val="CommentText"/>
      </w:pPr>
      <w:r w:rsidRPr="000C7D9C">
        <w:rPr>
          <w:highlight w:val="yellow"/>
        </w:rPr>
        <w:t>IZ: Added</w:t>
      </w:r>
    </w:p>
  </w:comment>
  <w:comment w:id="2548" w:author="Iman Zabet" w:date="2012-05-13T21:54:00Z" w:initials="Z">
    <w:p w:rsidR="00AF4B0A" w:rsidRDefault="00AF4B0A">
      <w:pPr>
        <w:pStyle w:val="CommentText"/>
      </w:pPr>
      <w:r>
        <w:rPr>
          <w:rStyle w:val="CommentReference"/>
        </w:rPr>
        <w:annotationRef/>
      </w:r>
    </w:p>
    <w:p w:rsidR="00AF4B0A" w:rsidRPr="00225743" w:rsidRDefault="00AF4B0A">
      <w:pPr>
        <w:pStyle w:val="CommentText"/>
        <w:rPr>
          <w:highlight w:val="yellow"/>
        </w:rPr>
      </w:pPr>
      <w:r w:rsidRPr="00883A6A">
        <w:rPr>
          <w:highlight w:val="magenta"/>
        </w:rPr>
        <w:t>Note:</w:t>
      </w:r>
    </w:p>
    <w:p w:rsidR="00AF4B0A" w:rsidRPr="00225743" w:rsidRDefault="00AF4B0A">
      <w:pPr>
        <w:pStyle w:val="CommentText"/>
        <w:rPr>
          <w:highlight w:val="yellow"/>
        </w:rPr>
      </w:pPr>
      <w:r w:rsidRPr="00225743">
        <w:rPr>
          <w:highlight w:val="yellow"/>
        </w:rPr>
        <w:t>In our new simulation we didn’t see FIPA-Contract-Net anymore.</w:t>
      </w:r>
    </w:p>
    <w:p w:rsidR="00AF4B0A" w:rsidRPr="00225743" w:rsidRDefault="00AF4B0A">
      <w:pPr>
        <w:pStyle w:val="CommentText"/>
        <w:rPr>
          <w:highlight w:val="yellow"/>
        </w:rPr>
      </w:pPr>
      <w:r w:rsidRPr="00225743">
        <w:rPr>
          <w:highlight w:val="yellow"/>
        </w:rPr>
        <w:t>We just use simple "FIPA-Request" protocol to communicate between agents.</w:t>
      </w:r>
    </w:p>
    <w:p w:rsidR="00AF4B0A" w:rsidRPr="00225743" w:rsidRDefault="00AF4B0A" w:rsidP="00225743">
      <w:pPr>
        <w:pStyle w:val="CommentText"/>
        <w:numPr>
          <w:ilvl w:val="0"/>
          <w:numId w:val="34"/>
        </w:numPr>
        <w:rPr>
          <w:highlight w:val="yellow"/>
        </w:rPr>
      </w:pPr>
      <w:r w:rsidRPr="00225743">
        <w:rPr>
          <w:highlight w:val="yellow"/>
        </w:rPr>
        <w:t>In Extended ABT algorithm we assumed just two adjacent QCAs can communicate to each other.</w:t>
      </w:r>
    </w:p>
    <w:p w:rsidR="00AF4B0A" w:rsidRPr="00225743" w:rsidRDefault="00AF4B0A" w:rsidP="00225743">
      <w:pPr>
        <w:pStyle w:val="CommentText"/>
        <w:numPr>
          <w:ilvl w:val="0"/>
          <w:numId w:val="34"/>
        </w:numPr>
        <w:rPr>
          <w:highlight w:val="yellow"/>
        </w:rPr>
      </w:pPr>
      <w:r w:rsidRPr="00225743">
        <w:rPr>
          <w:highlight w:val="yellow"/>
        </w:rPr>
        <w:t xml:space="preserve">In Extended ABT we assumed there is no master/slave </w:t>
      </w:r>
      <w:proofErr w:type="spellStart"/>
      <w:r w:rsidRPr="00225743">
        <w:rPr>
          <w:highlight w:val="yellow"/>
        </w:rPr>
        <w:t>config</w:t>
      </w:r>
      <w:proofErr w:type="spellEnd"/>
      <w:r w:rsidRPr="00225743">
        <w:rPr>
          <w:highlight w:val="yellow"/>
        </w:rPr>
        <w:t xml:space="preserve"> for agents, like </w:t>
      </w:r>
      <w:r w:rsidRPr="00225743">
        <w:rPr>
          <w:highlight w:val="yellow"/>
        </w:rPr>
        <w:fldChar w:fldCharType="begin"/>
      </w:r>
      <w:r w:rsidRPr="00225743">
        <w:rPr>
          <w:highlight w:val="yellow"/>
        </w:rPr>
        <w:instrText xml:space="preserve"> REF _Ref316044492 \h </w:instrText>
      </w:r>
      <w:r>
        <w:rPr>
          <w:highlight w:val="yellow"/>
        </w:rPr>
        <w:instrText xml:space="preserve"> \* MERGEFORMAT </w:instrText>
      </w:r>
      <w:r w:rsidRPr="00225743">
        <w:rPr>
          <w:highlight w:val="yellow"/>
        </w:rPr>
      </w:r>
      <w:r w:rsidRPr="00225743">
        <w:rPr>
          <w:highlight w:val="yellow"/>
        </w:rPr>
        <w:fldChar w:fldCharType="separate"/>
      </w:r>
      <w:r w:rsidRPr="00225743">
        <w:rPr>
          <w:highlight w:val="yellow"/>
        </w:rPr>
        <w:t xml:space="preserve">Fig. </w:t>
      </w:r>
      <w:r w:rsidRPr="00225743">
        <w:rPr>
          <w:noProof/>
          <w:highlight w:val="yellow"/>
        </w:rPr>
        <w:t>32</w:t>
      </w:r>
      <w:r w:rsidRPr="00225743">
        <w:rPr>
          <w:highlight w:val="yellow"/>
        </w:rPr>
        <w:fldChar w:fldCharType="end"/>
      </w:r>
      <w:r w:rsidRPr="00225743">
        <w:rPr>
          <w:highlight w:val="yellow"/>
        </w:rPr>
        <w:t xml:space="preserve"> which has initiator (master) and participants (slaves).</w:t>
      </w:r>
    </w:p>
    <w:p w:rsidR="00AF4B0A" w:rsidRPr="00225743" w:rsidRDefault="00AF4B0A" w:rsidP="00225743">
      <w:pPr>
        <w:pStyle w:val="CommentText"/>
        <w:rPr>
          <w:highlight w:val="yellow"/>
        </w:rPr>
      </w:pPr>
    </w:p>
    <w:p w:rsidR="00AF4B0A" w:rsidRDefault="00AF4B0A" w:rsidP="00225743">
      <w:pPr>
        <w:pStyle w:val="CommentText"/>
        <w:rPr>
          <w:highlight w:val="yellow"/>
        </w:rPr>
      </w:pPr>
      <w:r w:rsidRPr="00883A6A">
        <w:rPr>
          <w:highlight w:val="red"/>
        </w:rPr>
        <w:t xml:space="preserve">Note: </w:t>
      </w:r>
    </w:p>
    <w:p w:rsidR="00AF4B0A" w:rsidRDefault="00AF4B0A" w:rsidP="00225743">
      <w:pPr>
        <w:pStyle w:val="CommentText"/>
      </w:pPr>
      <w:r w:rsidRPr="00225743">
        <w:rPr>
          <w:highlight w:val="yellow"/>
        </w:rPr>
        <w:t>We can also assumed this protocol for each pair agents who want to communicate to each other. In this case, initiator and participant can be each two adjacent agents. So this model also can be valid for our algorithm.</w:t>
      </w:r>
    </w:p>
  </w:comment>
  <w:comment w:id="2549" w:author="Rudy Negenborn" w:date="2012-05-13T22:11:00Z" w:initials="RN">
    <w:p w:rsidR="00AF4B0A" w:rsidRDefault="00AF4B0A" w:rsidP="00CF77B8">
      <w:pPr>
        <w:pStyle w:val="CommentText"/>
        <w:rPr>
          <w:highlight w:val="green"/>
        </w:rPr>
      </w:pPr>
      <w:r>
        <w:rPr>
          <w:rStyle w:val="CommentReference"/>
        </w:rPr>
        <w:annotationRef/>
      </w:r>
    </w:p>
    <w:p w:rsidR="00AF4B0A" w:rsidRPr="0006346A" w:rsidRDefault="00AF4B0A" w:rsidP="00CF77B8">
      <w:pPr>
        <w:pStyle w:val="CommentText"/>
        <w:rPr>
          <w:highlight w:val="yellow"/>
        </w:rPr>
      </w:pPr>
      <w:r w:rsidRPr="0006346A">
        <w:rPr>
          <w:highlight w:val="yellow"/>
        </w:rPr>
        <w:t>RN: Please elaborate on this. Make more clear what you mean.</w:t>
      </w:r>
    </w:p>
    <w:p w:rsidR="00AF4B0A" w:rsidRPr="0006346A" w:rsidRDefault="00AF4B0A" w:rsidP="00CF77B8">
      <w:pPr>
        <w:pStyle w:val="CommentText"/>
        <w:rPr>
          <w:highlight w:val="yellow"/>
        </w:rPr>
      </w:pPr>
    </w:p>
    <w:p w:rsidR="00AF4B0A" w:rsidRDefault="00AF4B0A" w:rsidP="00CF77B8">
      <w:pPr>
        <w:pStyle w:val="CommentText"/>
      </w:pPr>
      <w:r w:rsidRPr="0006346A">
        <w:rPr>
          <w:highlight w:val="yellow"/>
        </w:rPr>
        <w:t>IZ: added</w:t>
      </w:r>
    </w:p>
  </w:comment>
  <w:comment w:id="2580" w:author="Rudy Negenborn" w:date="2012-05-18T04:02:00Z" w:initials="RN">
    <w:p w:rsidR="00AF4B0A" w:rsidRPr="006F398F" w:rsidRDefault="00AF4B0A" w:rsidP="00CF77B8">
      <w:pPr>
        <w:pStyle w:val="CommentText"/>
        <w:rPr>
          <w:highlight w:val="yellow"/>
        </w:rPr>
      </w:pPr>
      <w:r>
        <w:rPr>
          <w:rStyle w:val="CommentReference"/>
        </w:rPr>
        <w:annotationRef/>
      </w:r>
    </w:p>
    <w:p w:rsidR="00AF4B0A" w:rsidRPr="006F398F" w:rsidRDefault="00AF4B0A" w:rsidP="00CF77B8">
      <w:pPr>
        <w:pStyle w:val="CommentText"/>
        <w:rPr>
          <w:highlight w:val="yellow"/>
        </w:rPr>
      </w:pPr>
      <w:r w:rsidRPr="006F398F">
        <w:rPr>
          <w:highlight w:val="yellow"/>
        </w:rPr>
        <w:t>RN: Give an example of a task</w:t>
      </w:r>
    </w:p>
    <w:p w:rsidR="006F398F" w:rsidRPr="006F398F" w:rsidRDefault="006F398F" w:rsidP="00CF77B8">
      <w:pPr>
        <w:pStyle w:val="CommentText"/>
        <w:rPr>
          <w:highlight w:val="yellow"/>
        </w:rPr>
      </w:pPr>
    </w:p>
    <w:p w:rsidR="006F398F" w:rsidRDefault="006F398F" w:rsidP="00CF77B8">
      <w:pPr>
        <w:pStyle w:val="CommentText"/>
      </w:pPr>
      <w:r w:rsidRPr="006F398F">
        <w:rPr>
          <w:highlight w:val="yellow"/>
        </w:rPr>
        <w:t>IZ: removed</w:t>
      </w:r>
    </w:p>
  </w:comment>
  <w:comment w:id="2581" w:author="Rudy Negenborn" w:date="2012-05-18T04:02:00Z" w:initials="RN">
    <w:p w:rsidR="00AF4B0A" w:rsidRPr="006F398F" w:rsidRDefault="00AF4B0A" w:rsidP="00CF77B8">
      <w:pPr>
        <w:pStyle w:val="CommentText"/>
        <w:rPr>
          <w:highlight w:val="yellow"/>
        </w:rPr>
      </w:pPr>
      <w:r>
        <w:rPr>
          <w:rStyle w:val="CommentReference"/>
        </w:rPr>
        <w:annotationRef/>
      </w:r>
    </w:p>
    <w:p w:rsidR="00AF4B0A" w:rsidRPr="006F398F" w:rsidRDefault="00AF4B0A" w:rsidP="00CF77B8">
      <w:pPr>
        <w:pStyle w:val="CommentText"/>
        <w:rPr>
          <w:highlight w:val="yellow"/>
        </w:rPr>
      </w:pPr>
      <w:r w:rsidRPr="006F398F">
        <w:rPr>
          <w:highlight w:val="yellow"/>
        </w:rPr>
        <w:t>RN: Give an example of a proposal.</w:t>
      </w:r>
    </w:p>
    <w:p w:rsidR="006F398F" w:rsidRPr="006F398F" w:rsidRDefault="006F398F" w:rsidP="006F398F">
      <w:pPr>
        <w:pStyle w:val="CommentText"/>
        <w:rPr>
          <w:highlight w:val="yellow"/>
        </w:rPr>
      </w:pPr>
    </w:p>
    <w:p w:rsidR="006F398F" w:rsidRDefault="006F398F" w:rsidP="006F398F">
      <w:pPr>
        <w:pStyle w:val="CommentText"/>
      </w:pPr>
      <w:r w:rsidRPr="006F398F">
        <w:rPr>
          <w:highlight w:val="yellow"/>
        </w:rPr>
        <w:t>IZ: removed</w:t>
      </w:r>
    </w:p>
  </w:comment>
  <w:comment w:id="2590" w:author="Rudy Negenborn" w:date="2012-05-18T04:02:00Z" w:initials="RN">
    <w:p w:rsidR="00AF4B0A" w:rsidRPr="006F398F" w:rsidRDefault="00AF4B0A" w:rsidP="00CF77B8">
      <w:pPr>
        <w:pStyle w:val="CommentText"/>
        <w:rPr>
          <w:highlight w:val="yellow"/>
        </w:rPr>
      </w:pPr>
      <w:r>
        <w:rPr>
          <w:rStyle w:val="CommentReference"/>
        </w:rPr>
        <w:annotationRef/>
      </w:r>
    </w:p>
    <w:p w:rsidR="00AF4B0A" w:rsidRPr="006F398F" w:rsidRDefault="00AF4B0A" w:rsidP="00CF77B8">
      <w:pPr>
        <w:pStyle w:val="CommentText"/>
        <w:rPr>
          <w:highlight w:val="yellow"/>
        </w:rPr>
      </w:pPr>
      <w:r w:rsidRPr="006F398F">
        <w:rPr>
          <w:highlight w:val="yellow"/>
        </w:rPr>
        <w:t>RN: What problem exactly? Give parameters (e.g. of load, number of agents, number of containers, cranes, etc.)</w:t>
      </w:r>
    </w:p>
    <w:p w:rsidR="006F398F" w:rsidRPr="006F398F" w:rsidRDefault="006F398F" w:rsidP="00CF77B8">
      <w:pPr>
        <w:pStyle w:val="CommentText"/>
        <w:rPr>
          <w:highlight w:val="yellow"/>
        </w:rPr>
      </w:pPr>
    </w:p>
    <w:p w:rsidR="006F398F" w:rsidRDefault="006F398F" w:rsidP="00CF77B8">
      <w:pPr>
        <w:pStyle w:val="CommentText"/>
      </w:pPr>
      <w:r w:rsidRPr="006F398F">
        <w:rPr>
          <w:highlight w:val="yellow"/>
        </w:rPr>
        <w:t>IZ: Added</w:t>
      </w:r>
    </w:p>
  </w:comment>
  <w:comment w:id="2671" w:author="Iman Zabet" w:date="2012-05-18T03:49:00Z" w:initials="Z">
    <w:p w:rsidR="00AF4B0A" w:rsidRDefault="00AF4B0A">
      <w:pPr>
        <w:pStyle w:val="CommentText"/>
      </w:pPr>
      <w:r>
        <w:rPr>
          <w:rStyle w:val="CommentReference"/>
        </w:rPr>
        <w:annotationRef/>
      </w:r>
    </w:p>
    <w:p w:rsidR="00AF4B0A" w:rsidRPr="00E06907" w:rsidRDefault="00AF4B0A">
      <w:pPr>
        <w:pStyle w:val="CommentText"/>
        <w:rPr>
          <w:rFonts w:cs="Tahoma"/>
          <w:highlight w:val="yellow"/>
        </w:rPr>
      </w:pPr>
      <w:r w:rsidRPr="00E06907">
        <w:rPr>
          <w:highlight w:val="yellow"/>
        </w:rPr>
        <w:t>RN: In Figure, what if high values of R? (</w:t>
      </w:r>
      <w:r w:rsidRPr="00E06907">
        <w:rPr>
          <w:rFonts w:cs="Tahoma"/>
          <w:highlight w:val="yellow"/>
        </w:rPr>
        <w:t>½ and ¾)</w:t>
      </w:r>
    </w:p>
    <w:p w:rsidR="00AF4B0A" w:rsidRPr="00E06907" w:rsidRDefault="00AF4B0A">
      <w:pPr>
        <w:pStyle w:val="CommentText"/>
        <w:rPr>
          <w:rFonts w:cs="Tahoma"/>
          <w:highlight w:val="yellow"/>
        </w:rPr>
      </w:pPr>
      <w:r w:rsidRPr="00E06907">
        <w:rPr>
          <w:rFonts w:cs="Tahoma"/>
          <w:highlight w:val="yellow"/>
        </w:rPr>
        <w:t>Do you see some trends?</w:t>
      </w:r>
    </w:p>
    <w:p w:rsidR="00AF4B0A" w:rsidRPr="00E06907" w:rsidRDefault="00AF4B0A">
      <w:pPr>
        <w:pStyle w:val="CommentText"/>
        <w:rPr>
          <w:rFonts w:cs="Tahoma"/>
          <w:highlight w:val="yellow"/>
        </w:rPr>
      </w:pPr>
      <w:r w:rsidRPr="00E06907">
        <w:rPr>
          <w:rFonts w:cs="Tahoma"/>
          <w:highlight w:val="yellow"/>
        </w:rPr>
        <w:t>What is the difference in performance?</w:t>
      </w:r>
    </w:p>
    <w:p w:rsidR="00AF4B0A" w:rsidRPr="00E06907" w:rsidRDefault="00AF4B0A">
      <w:pPr>
        <w:pStyle w:val="CommentText"/>
        <w:rPr>
          <w:rFonts w:cs="Tahoma"/>
          <w:highlight w:val="yellow"/>
        </w:rPr>
      </w:pPr>
      <w:r w:rsidRPr="00E06907">
        <w:rPr>
          <w:rFonts w:cs="Tahoma"/>
          <w:highlight w:val="yellow"/>
        </w:rPr>
        <w:t>Cost function?</w:t>
      </w:r>
    </w:p>
    <w:p w:rsidR="00AF4B0A" w:rsidRPr="00E06907" w:rsidRDefault="00AF4B0A">
      <w:pPr>
        <w:pStyle w:val="CommentText"/>
        <w:rPr>
          <w:rFonts w:cs="Tahoma"/>
          <w:highlight w:val="yellow"/>
        </w:rPr>
      </w:pPr>
      <w:r w:rsidRPr="00E06907">
        <w:rPr>
          <w:rFonts w:cs="Tahoma"/>
          <w:highlight w:val="yellow"/>
        </w:rPr>
        <w:t>Are the solution obtained the same?</w:t>
      </w:r>
    </w:p>
    <w:p w:rsidR="00E06907" w:rsidRPr="00E06907" w:rsidRDefault="00E06907">
      <w:pPr>
        <w:pStyle w:val="CommentText"/>
        <w:rPr>
          <w:rFonts w:cs="Tahoma"/>
          <w:highlight w:val="yellow"/>
        </w:rPr>
      </w:pPr>
    </w:p>
    <w:p w:rsidR="00E06907" w:rsidRDefault="00E06907">
      <w:pPr>
        <w:pStyle w:val="CommentText"/>
      </w:pPr>
      <w:r w:rsidRPr="00E06907">
        <w:rPr>
          <w:rFonts w:cs="Tahoma"/>
          <w:highlight w:val="yellow"/>
        </w:rPr>
        <w:t>IZ: Added</w:t>
      </w:r>
    </w:p>
  </w:comment>
  <w:comment w:id="2672" w:author="Iman Zabet" w:date="2012-05-18T04:01:00Z" w:initials="Z">
    <w:p w:rsidR="00AF4B0A" w:rsidRDefault="00AF4B0A">
      <w:pPr>
        <w:pStyle w:val="CommentText"/>
      </w:pPr>
      <w:r>
        <w:rPr>
          <w:rStyle w:val="CommentReference"/>
        </w:rPr>
        <w:annotationRef/>
      </w:r>
    </w:p>
    <w:p w:rsidR="00AF4B0A" w:rsidRPr="00233A9C" w:rsidRDefault="00AF4B0A">
      <w:pPr>
        <w:pStyle w:val="CommentText"/>
        <w:rPr>
          <w:highlight w:val="yellow"/>
        </w:rPr>
      </w:pPr>
      <w:r w:rsidRPr="00233A9C">
        <w:rPr>
          <w:highlight w:val="yellow"/>
        </w:rPr>
        <w:t>RN: Do you find a near-optimal solution? Show this in problem</w:t>
      </w:r>
    </w:p>
    <w:p w:rsidR="00AF4B0A" w:rsidRPr="00233A9C" w:rsidRDefault="00AF4B0A">
      <w:pPr>
        <w:pStyle w:val="CommentText"/>
        <w:rPr>
          <w:highlight w:val="yellow"/>
        </w:rPr>
      </w:pPr>
    </w:p>
    <w:p w:rsidR="00AF4B0A" w:rsidRPr="00233A9C" w:rsidRDefault="00AF4B0A">
      <w:pPr>
        <w:pStyle w:val="CommentText"/>
        <w:rPr>
          <w:highlight w:val="yellow"/>
        </w:rPr>
      </w:pPr>
      <w:r w:rsidRPr="00233A9C">
        <w:rPr>
          <w:highlight w:val="yellow"/>
        </w:rPr>
        <w:t xml:space="preserve">IZ: Please be note that almost all solution both in QCSP and D-QCSP are </w:t>
      </w:r>
      <w:r w:rsidR="00E06907" w:rsidRPr="00233A9C">
        <w:rPr>
          <w:highlight w:val="yellow"/>
        </w:rPr>
        <w:t>“</w:t>
      </w:r>
      <w:r w:rsidRPr="00233A9C">
        <w:rPr>
          <w:highlight w:val="yellow"/>
        </w:rPr>
        <w:t>sub-optimal</w:t>
      </w:r>
      <w:r w:rsidR="00E06907" w:rsidRPr="00233A9C">
        <w:rPr>
          <w:highlight w:val="yellow"/>
        </w:rPr>
        <w:t>”</w:t>
      </w:r>
      <w:r w:rsidRPr="00233A9C">
        <w:rPr>
          <w:highlight w:val="yellow"/>
        </w:rPr>
        <w:t>.</w:t>
      </w:r>
    </w:p>
    <w:p w:rsidR="00AF4B0A" w:rsidRPr="00233A9C" w:rsidRDefault="00AF4B0A" w:rsidP="00E06907">
      <w:pPr>
        <w:pStyle w:val="CommentText"/>
        <w:rPr>
          <w:highlight w:val="yellow"/>
        </w:rPr>
      </w:pPr>
      <w:r w:rsidRPr="00233A9C">
        <w:rPr>
          <w:highlight w:val="yellow"/>
        </w:rPr>
        <w:t>In simulation the</w:t>
      </w:r>
      <w:r w:rsidR="00E06907" w:rsidRPr="00233A9C">
        <w:rPr>
          <w:highlight w:val="yellow"/>
        </w:rPr>
        <w:t xml:space="preserve"> </w:t>
      </w:r>
      <w:r w:rsidR="00233A9C" w:rsidRPr="00233A9C">
        <w:rPr>
          <w:highlight w:val="yellow"/>
        </w:rPr>
        <w:t>for more than 50 tasks, the optimal solution will be obtained in a very large time it can take one or two days to reach an optimal solution.</w:t>
      </w:r>
    </w:p>
    <w:p w:rsidR="00233A9C" w:rsidRDefault="00233A9C" w:rsidP="00E06907">
      <w:pPr>
        <w:pStyle w:val="CommentText"/>
        <w:rPr>
          <w:highlight w:val="yellow"/>
        </w:rPr>
      </w:pPr>
      <w:r w:rsidRPr="00233A9C">
        <w:rPr>
          <w:highlight w:val="yellow"/>
        </w:rPr>
        <w:t>But, I attached two samples of my simulations in the appendix section and you can see after a distinct time, next solutions have not very differences. I assume that time for my simulation results.</w:t>
      </w:r>
    </w:p>
    <w:p w:rsidR="00233A9C" w:rsidRDefault="00233A9C" w:rsidP="00E06907">
      <w:pPr>
        <w:pStyle w:val="CommentText"/>
      </w:pPr>
      <w:r w:rsidRPr="00233A9C">
        <w:rPr>
          <w:highlight w:val="yellow"/>
        </w:rPr>
        <w:t>Please see the appendix section</w:t>
      </w:r>
      <w:r w:rsidR="005E7647">
        <w:t>. You can find the solution (not optimal) time and the elapsed time bellow of each figure</w:t>
      </w:r>
    </w:p>
  </w:comment>
  <w:comment w:id="2673" w:author="Iman Zabet" w:date="2012-05-18T04:01:00Z" w:initials="Z">
    <w:p w:rsidR="00AF4B0A" w:rsidRDefault="00AF4B0A">
      <w:pPr>
        <w:pStyle w:val="CommentText"/>
      </w:pPr>
      <w:r>
        <w:rPr>
          <w:rStyle w:val="CommentReference"/>
        </w:rPr>
        <w:annotationRef/>
      </w:r>
    </w:p>
    <w:p w:rsidR="00AF4B0A" w:rsidRPr="006F398F" w:rsidRDefault="00AF4B0A" w:rsidP="005D6759">
      <w:pPr>
        <w:pStyle w:val="CommentText"/>
        <w:rPr>
          <w:rFonts w:cs="Tahoma"/>
          <w:highlight w:val="yellow"/>
        </w:rPr>
      </w:pPr>
      <w:r w:rsidRPr="006F398F">
        <w:rPr>
          <w:highlight w:val="yellow"/>
        </w:rPr>
        <w:t xml:space="preserve">RN: Show this also for </w:t>
      </w:r>
      <w:r w:rsidRPr="006F398F">
        <w:rPr>
          <w:rFonts w:cs="Tahoma"/>
          <w:highlight w:val="yellow"/>
        </w:rPr>
        <w:t>½ and ¾ and 1</w:t>
      </w:r>
    </w:p>
    <w:p w:rsidR="00AF4B0A" w:rsidRPr="006F398F" w:rsidRDefault="00AF4B0A" w:rsidP="005D6759">
      <w:pPr>
        <w:pStyle w:val="CommentText"/>
        <w:rPr>
          <w:rFonts w:cs="Tahoma"/>
          <w:highlight w:val="yellow"/>
        </w:rPr>
      </w:pPr>
    </w:p>
    <w:p w:rsidR="00AF4B0A" w:rsidRDefault="00AF4B0A" w:rsidP="005D6759">
      <w:pPr>
        <w:pStyle w:val="CommentText"/>
      </w:pPr>
      <w:r w:rsidRPr="006F398F">
        <w:rPr>
          <w:rFonts w:cs="Tahoma"/>
          <w:highlight w:val="yellow"/>
        </w:rPr>
        <w:t>IZ: Done</w:t>
      </w:r>
    </w:p>
  </w:comment>
  <w:comment w:id="2674" w:author="Iman Zabet" w:date="2012-05-18T04:01:00Z" w:initials="Z">
    <w:p w:rsidR="00AF4B0A" w:rsidRDefault="00AF4B0A">
      <w:pPr>
        <w:pStyle w:val="CommentText"/>
      </w:pPr>
      <w:r>
        <w:rPr>
          <w:rStyle w:val="CommentReference"/>
        </w:rPr>
        <w:annotationRef/>
      </w:r>
    </w:p>
    <w:p w:rsidR="00AF4B0A" w:rsidRPr="006F398F" w:rsidRDefault="00AF4B0A">
      <w:pPr>
        <w:pStyle w:val="CommentText"/>
        <w:rPr>
          <w:highlight w:val="yellow"/>
        </w:rPr>
      </w:pPr>
      <w:r w:rsidRPr="006F398F">
        <w:rPr>
          <w:highlight w:val="yellow"/>
        </w:rPr>
        <w:t>RN: give details on how much time individual agents need?</w:t>
      </w:r>
    </w:p>
    <w:p w:rsidR="006F398F" w:rsidRPr="006F398F" w:rsidRDefault="006F398F">
      <w:pPr>
        <w:pStyle w:val="CommentText"/>
        <w:rPr>
          <w:highlight w:val="yellow"/>
        </w:rPr>
      </w:pPr>
    </w:p>
    <w:p w:rsidR="006F398F" w:rsidRDefault="006F398F">
      <w:pPr>
        <w:pStyle w:val="CommentText"/>
      </w:pPr>
      <w:r w:rsidRPr="006F398F">
        <w:rPr>
          <w:highlight w:val="yellow"/>
        </w:rPr>
        <w:t>IZ: added</w:t>
      </w:r>
    </w:p>
  </w:comment>
  <w:comment w:id="2675" w:author="Iman Zabet" w:date="2012-05-13T21:53:00Z" w:initials="Z">
    <w:p w:rsidR="00AF4B0A" w:rsidRDefault="00AF4B0A">
      <w:pPr>
        <w:pStyle w:val="CommentText"/>
      </w:pPr>
      <w:r>
        <w:rPr>
          <w:rStyle w:val="CommentReference"/>
        </w:rPr>
        <w:annotationRef/>
      </w:r>
    </w:p>
    <w:p w:rsidR="00AF4B0A" w:rsidRDefault="00AF4B0A">
      <w:pPr>
        <w:pStyle w:val="CommentText"/>
      </w:pPr>
      <w:r w:rsidRPr="00B1711F">
        <w:rPr>
          <w:highlight w:val="green"/>
        </w:rPr>
        <w:t>RN</w:t>
      </w:r>
      <w:proofErr w:type="gramStart"/>
      <w:r w:rsidRPr="00B1711F">
        <w:rPr>
          <w:highlight w:val="green"/>
        </w:rPr>
        <w:t>: ?</w:t>
      </w:r>
      <w:proofErr w:type="gram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5E12" w:rsidRDefault="002C5E12" w:rsidP="00CF77B8">
      <w:r>
        <w:separator/>
      </w:r>
    </w:p>
  </w:endnote>
  <w:endnote w:type="continuationSeparator" w:id="0">
    <w:p w:rsidR="002C5E12" w:rsidRDefault="002C5E12" w:rsidP="00CF7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TFangsong">
    <w:panose1 w:val="00000000000000000000"/>
    <w:charset w:val="86"/>
    <w:family w:val="roman"/>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4672095"/>
      <w:docPartObj>
        <w:docPartGallery w:val="Page Numbers (Bottom of Page)"/>
        <w:docPartUnique/>
      </w:docPartObj>
    </w:sdtPr>
    <w:sdtEndPr>
      <w:rPr>
        <w:noProof/>
      </w:rPr>
    </w:sdtEndPr>
    <w:sdtContent>
      <w:p w:rsidR="00562673" w:rsidRDefault="00562673">
        <w:pPr>
          <w:pStyle w:val="Footer"/>
        </w:pPr>
        <w:r>
          <w:fldChar w:fldCharType="begin"/>
        </w:r>
        <w:r>
          <w:instrText xml:space="preserve"> PAGE   \* MERGEFORMAT </w:instrText>
        </w:r>
        <w:r>
          <w:fldChar w:fldCharType="separate"/>
        </w:r>
        <w:r w:rsidR="001B7F54">
          <w:rPr>
            <w:noProof/>
          </w:rPr>
          <w:t>7</w:t>
        </w:r>
        <w:r>
          <w:rPr>
            <w:noProof/>
          </w:rPr>
          <w:fldChar w:fldCharType="end"/>
        </w:r>
      </w:p>
    </w:sdtContent>
  </w:sdt>
  <w:p w:rsidR="00562673" w:rsidRDefault="005626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5E12" w:rsidRDefault="002C5E12" w:rsidP="00CF77B8">
      <w:r>
        <w:separator/>
      </w:r>
    </w:p>
  </w:footnote>
  <w:footnote w:type="continuationSeparator" w:id="0">
    <w:p w:rsidR="002C5E12" w:rsidRDefault="002C5E12" w:rsidP="00CF77B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87511"/>
    <w:multiLevelType w:val="hybridMultilevel"/>
    <w:tmpl w:val="95ECE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5E3A61"/>
    <w:multiLevelType w:val="hybridMultilevel"/>
    <w:tmpl w:val="1ABAA26C"/>
    <w:lvl w:ilvl="0" w:tplc="236A061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nsid w:val="180B075A"/>
    <w:multiLevelType w:val="multilevel"/>
    <w:tmpl w:val="6B7626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nsid w:val="1BF24A6C"/>
    <w:multiLevelType w:val="hybridMultilevel"/>
    <w:tmpl w:val="406E306A"/>
    <w:lvl w:ilvl="0" w:tplc="771E53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C87069"/>
    <w:multiLevelType w:val="hybridMultilevel"/>
    <w:tmpl w:val="0CFEF136"/>
    <w:lvl w:ilvl="0" w:tplc="67605E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0A7BBE"/>
    <w:multiLevelType w:val="hybridMultilevel"/>
    <w:tmpl w:val="13A2B67A"/>
    <w:lvl w:ilvl="0" w:tplc="34F867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2AD9142D"/>
    <w:multiLevelType w:val="hybridMultilevel"/>
    <w:tmpl w:val="7A8605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4189603E"/>
    <w:multiLevelType w:val="multilevel"/>
    <w:tmpl w:val="F3FA876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0">
    <w:nsid w:val="468948BD"/>
    <w:multiLevelType w:val="hybridMultilevel"/>
    <w:tmpl w:val="1656388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nsid w:val="4C7A2F47"/>
    <w:multiLevelType w:val="hybridMultilevel"/>
    <w:tmpl w:val="5FD6ECB6"/>
    <w:lvl w:ilvl="0" w:tplc="01B83A64">
      <w:start w:val="1"/>
      <w:numFmt w:val="bullet"/>
      <w:lvlText w:val="-"/>
      <w:lvlJc w:val="left"/>
      <w:pPr>
        <w:ind w:left="720" w:hanging="360"/>
      </w:pPr>
      <w:rPr>
        <w:rFonts w:ascii="Tahoma" w:eastAsia="SimSu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E27C0A"/>
    <w:multiLevelType w:val="hybridMultilevel"/>
    <w:tmpl w:val="AD787EC4"/>
    <w:lvl w:ilvl="0" w:tplc="A49EC2E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nsid w:val="55501378"/>
    <w:multiLevelType w:val="hybridMultilevel"/>
    <w:tmpl w:val="C03086D6"/>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5">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7">
    <w:nsid w:val="70DF7242"/>
    <w:multiLevelType w:val="hybridMultilevel"/>
    <w:tmpl w:val="BEE6F69C"/>
    <w:lvl w:ilvl="0" w:tplc="55E00BB6">
      <w:start w:val="1"/>
      <w:numFmt w:val="decimal"/>
      <w:lvlText w:val="%1."/>
      <w:lvlJc w:val="left"/>
      <w:pPr>
        <w:ind w:left="0" w:firstLine="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BD69BF"/>
    <w:multiLevelType w:val="hybridMultilevel"/>
    <w:tmpl w:val="1656388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8"/>
  </w:num>
  <w:num w:numId="2">
    <w:abstractNumId w:val="15"/>
  </w:num>
  <w:num w:numId="3">
    <w:abstractNumId w:val="6"/>
  </w:num>
  <w:num w:numId="4">
    <w:abstractNumId w:val="9"/>
  </w:num>
  <w:num w:numId="5">
    <w:abstractNumId w:val="9"/>
  </w:num>
  <w:num w:numId="6">
    <w:abstractNumId w:val="9"/>
  </w:num>
  <w:num w:numId="7">
    <w:abstractNumId w:val="9"/>
  </w:num>
  <w:num w:numId="8">
    <w:abstractNumId w:val="13"/>
  </w:num>
  <w:num w:numId="9">
    <w:abstractNumId w:val="16"/>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0"/>
  </w:num>
  <w:num w:numId="15">
    <w:abstractNumId w:val="17"/>
  </w:num>
  <w:num w:numId="16">
    <w:abstractNumId w:val="4"/>
  </w:num>
  <w:num w:numId="17">
    <w:abstractNumId w:val="5"/>
  </w:num>
  <w:num w:numId="18">
    <w:abstractNumId w:val="11"/>
  </w:num>
  <w:num w:numId="19">
    <w:abstractNumId w:val="1"/>
  </w:num>
  <w:num w:numId="20">
    <w:abstractNumId w:val="18"/>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0EE4"/>
    <w:rsid w:val="00001385"/>
    <w:rsid w:val="00002961"/>
    <w:rsid w:val="000036EA"/>
    <w:rsid w:val="0000427F"/>
    <w:rsid w:val="0000635D"/>
    <w:rsid w:val="000124BA"/>
    <w:rsid w:val="000139FD"/>
    <w:rsid w:val="0001456D"/>
    <w:rsid w:val="00014C96"/>
    <w:rsid w:val="00014E4F"/>
    <w:rsid w:val="00015B43"/>
    <w:rsid w:val="00017739"/>
    <w:rsid w:val="000224D7"/>
    <w:rsid w:val="000232CE"/>
    <w:rsid w:val="00024B38"/>
    <w:rsid w:val="00025192"/>
    <w:rsid w:val="00030621"/>
    <w:rsid w:val="000323A6"/>
    <w:rsid w:val="0003290E"/>
    <w:rsid w:val="00032CA4"/>
    <w:rsid w:val="00033CC5"/>
    <w:rsid w:val="00034A7D"/>
    <w:rsid w:val="00035350"/>
    <w:rsid w:val="00036249"/>
    <w:rsid w:val="00037242"/>
    <w:rsid w:val="000412F5"/>
    <w:rsid w:val="00041590"/>
    <w:rsid w:val="000415C1"/>
    <w:rsid w:val="00041A50"/>
    <w:rsid w:val="000430F6"/>
    <w:rsid w:val="000454EC"/>
    <w:rsid w:val="000501BA"/>
    <w:rsid w:val="00052244"/>
    <w:rsid w:val="0005266C"/>
    <w:rsid w:val="00054AB5"/>
    <w:rsid w:val="00056752"/>
    <w:rsid w:val="00057522"/>
    <w:rsid w:val="000577BE"/>
    <w:rsid w:val="00060991"/>
    <w:rsid w:val="00060AA8"/>
    <w:rsid w:val="000630E3"/>
    <w:rsid w:val="0006346A"/>
    <w:rsid w:val="00064CBC"/>
    <w:rsid w:val="0006648B"/>
    <w:rsid w:val="000673A2"/>
    <w:rsid w:val="000678D6"/>
    <w:rsid w:val="00070EA4"/>
    <w:rsid w:val="00072716"/>
    <w:rsid w:val="00072E28"/>
    <w:rsid w:val="00076364"/>
    <w:rsid w:val="00080FFC"/>
    <w:rsid w:val="00081C25"/>
    <w:rsid w:val="00082129"/>
    <w:rsid w:val="00085232"/>
    <w:rsid w:val="00086B34"/>
    <w:rsid w:val="0008776B"/>
    <w:rsid w:val="00087943"/>
    <w:rsid w:val="00087E55"/>
    <w:rsid w:val="00087F1C"/>
    <w:rsid w:val="00091321"/>
    <w:rsid w:val="00091829"/>
    <w:rsid w:val="00092630"/>
    <w:rsid w:val="00092ED8"/>
    <w:rsid w:val="00095320"/>
    <w:rsid w:val="0009606C"/>
    <w:rsid w:val="000A1318"/>
    <w:rsid w:val="000A520F"/>
    <w:rsid w:val="000A552F"/>
    <w:rsid w:val="000A5A9B"/>
    <w:rsid w:val="000A5AA0"/>
    <w:rsid w:val="000A72A5"/>
    <w:rsid w:val="000A7B68"/>
    <w:rsid w:val="000B0C5A"/>
    <w:rsid w:val="000B283C"/>
    <w:rsid w:val="000B3557"/>
    <w:rsid w:val="000B3595"/>
    <w:rsid w:val="000B3B0A"/>
    <w:rsid w:val="000B7AD1"/>
    <w:rsid w:val="000C2551"/>
    <w:rsid w:val="000C3824"/>
    <w:rsid w:val="000C4C61"/>
    <w:rsid w:val="000C4EA1"/>
    <w:rsid w:val="000C52B6"/>
    <w:rsid w:val="000C6253"/>
    <w:rsid w:val="000C7263"/>
    <w:rsid w:val="000C74AD"/>
    <w:rsid w:val="000C7D9C"/>
    <w:rsid w:val="000D0C56"/>
    <w:rsid w:val="000D5C1B"/>
    <w:rsid w:val="000D6960"/>
    <w:rsid w:val="000D7411"/>
    <w:rsid w:val="000D78A1"/>
    <w:rsid w:val="000D7C14"/>
    <w:rsid w:val="000E03A9"/>
    <w:rsid w:val="000E18B4"/>
    <w:rsid w:val="000E2DB4"/>
    <w:rsid w:val="000E42F6"/>
    <w:rsid w:val="000E4326"/>
    <w:rsid w:val="000E4BE8"/>
    <w:rsid w:val="000E6FFA"/>
    <w:rsid w:val="000E74C0"/>
    <w:rsid w:val="000E75B5"/>
    <w:rsid w:val="000F1C1E"/>
    <w:rsid w:val="000F3931"/>
    <w:rsid w:val="000F3C3C"/>
    <w:rsid w:val="000F3F48"/>
    <w:rsid w:val="000F41CC"/>
    <w:rsid w:val="000F442C"/>
    <w:rsid w:val="000F5596"/>
    <w:rsid w:val="000F5A23"/>
    <w:rsid w:val="000F70FC"/>
    <w:rsid w:val="001005A0"/>
    <w:rsid w:val="00103D2F"/>
    <w:rsid w:val="00105144"/>
    <w:rsid w:val="00106D3A"/>
    <w:rsid w:val="00111962"/>
    <w:rsid w:val="001134CD"/>
    <w:rsid w:val="0011416C"/>
    <w:rsid w:val="00114A4F"/>
    <w:rsid w:val="00114B38"/>
    <w:rsid w:val="00115572"/>
    <w:rsid w:val="001160B5"/>
    <w:rsid w:val="001171CC"/>
    <w:rsid w:val="0012023F"/>
    <w:rsid w:val="0012062D"/>
    <w:rsid w:val="001246A3"/>
    <w:rsid w:val="00125AB6"/>
    <w:rsid w:val="001261AE"/>
    <w:rsid w:val="00126B76"/>
    <w:rsid w:val="00127ED7"/>
    <w:rsid w:val="001310F6"/>
    <w:rsid w:val="00134EBD"/>
    <w:rsid w:val="00136906"/>
    <w:rsid w:val="00136F55"/>
    <w:rsid w:val="001407CE"/>
    <w:rsid w:val="00140EC2"/>
    <w:rsid w:val="00143334"/>
    <w:rsid w:val="001447F5"/>
    <w:rsid w:val="00145D37"/>
    <w:rsid w:val="001473AD"/>
    <w:rsid w:val="0015130B"/>
    <w:rsid w:val="00153265"/>
    <w:rsid w:val="001532D1"/>
    <w:rsid w:val="00153735"/>
    <w:rsid w:val="0015434D"/>
    <w:rsid w:val="00154719"/>
    <w:rsid w:val="001568E4"/>
    <w:rsid w:val="001573E7"/>
    <w:rsid w:val="001576A0"/>
    <w:rsid w:val="00162A8F"/>
    <w:rsid w:val="00163165"/>
    <w:rsid w:val="0016389B"/>
    <w:rsid w:val="00163DB8"/>
    <w:rsid w:val="00163DC3"/>
    <w:rsid w:val="00164B1B"/>
    <w:rsid w:val="00166C77"/>
    <w:rsid w:val="00170937"/>
    <w:rsid w:val="001738AA"/>
    <w:rsid w:val="001745F9"/>
    <w:rsid w:val="00175A28"/>
    <w:rsid w:val="00177535"/>
    <w:rsid w:val="00177E51"/>
    <w:rsid w:val="00180427"/>
    <w:rsid w:val="00181740"/>
    <w:rsid w:val="001831F0"/>
    <w:rsid w:val="00184F30"/>
    <w:rsid w:val="0018550F"/>
    <w:rsid w:val="00187BE2"/>
    <w:rsid w:val="00194A75"/>
    <w:rsid w:val="001954CA"/>
    <w:rsid w:val="0019646D"/>
    <w:rsid w:val="001A0178"/>
    <w:rsid w:val="001A3CEA"/>
    <w:rsid w:val="001A477D"/>
    <w:rsid w:val="001A5D2F"/>
    <w:rsid w:val="001A61C9"/>
    <w:rsid w:val="001A67E9"/>
    <w:rsid w:val="001A695C"/>
    <w:rsid w:val="001A6F5E"/>
    <w:rsid w:val="001B38E2"/>
    <w:rsid w:val="001B3B67"/>
    <w:rsid w:val="001B44B0"/>
    <w:rsid w:val="001B5245"/>
    <w:rsid w:val="001B5B4C"/>
    <w:rsid w:val="001B6489"/>
    <w:rsid w:val="001B7B1E"/>
    <w:rsid w:val="001B7F54"/>
    <w:rsid w:val="001C0D2E"/>
    <w:rsid w:val="001C17AB"/>
    <w:rsid w:val="001C2066"/>
    <w:rsid w:val="001C32FF"/>
    <w:rsid w:val="001C4292"/>
    <w:rsid w:val="001C46F9"/>
    <w:rsid w:val="001C5190"/>
    <w:rsid w:val="001C530F"/>
    <w:rsid w:val="001C5C35"/>
    <w:rsid w:val="001C5E96"/>
    <w:rsid w:val="001C711B"/>
    <w:rsid w:val="001D0313"/>
    <w:rsid w:val="001D17D2"/>
    <w:rsid w:val="001D21B0"/>
    <w:rsid w:val="001D2B65"/>
    <w:rsid w:val="001D34C6"/>
    <w:rsid w:val="001D38B0"/>
    <w:rsid w:val="001D5DC5"/>
    <w:rsid w:val="001D5FB9"/>
    <w:rsid w:val="001D6D9E"/>
    <w:rsid w:val="001D7519"/>
    <w:rsid w:val="001D76F2"/>
    <w:rsid w:val="001E27EC"/>
    <w:rsid w:val="001E2FD7"/>
    <w:rsid w:val="001E5691"/>
    <w:rsid w:val="001E65A3"/>
    <w:rsid w:val="001E65D9"/>
    <w:rsid w:val="001F12A5"/>
    <w:rsid w:val="001F383D"/>
    <w:rsid w:val="001F3DFB"/>
    <w:rsid w:val="001F471D"/>
    <w:rsid w:val="001F49AF"/>
    <w:rsid w:val="001F79A1"/>
    <w:rsid w:val="00204B6B"/>
    <w:rsid w:val="00206FAF"/>
    <w:rsid w:val="00207516"/>
    <w:rsid w:val="00213E63"/>
    <w:rsid w:val="00214F6C"/>
    <w:rsid w:val="00217E1F"/>
    <w:rsid w:val="002200C2"/>
    <w:rsid w:val="002221F8"/>
    <w:rsid w:val="0022278A"/>
    <w:rsid w:val="00223EE1"/>
    <w:rsid w:val="0022499A"/>
    <w:rsid w:val="00224CD2"/>
    <w:rsid w:val="002254A9"/>
    <w:rsid w:val="00225743"/>
    <w:rsid w:val="00230445"/>
    <w:rsid w:val="002339A4"/>
    <w:rsid w:val="00233A9C"/>
    <w:rsid w:val="00236391"/>
    <w:rsid w:val="00236C54"/>
    <w:rsid w:val="002376F5"/>
    <w:rsid w:val="00244A21"/>
    <w:rsid w:val="00246253"/>
    <w:rsid w:val="002471FE"/>
    <w:rsid w:val="002475C3"/>
    <w:rsid w:val="00250B9B"/>
    <w:rsid w:val="002513BD"/>
    <w:rsid w:val="00251B86"/>
    <w:rsid w:val="0025267B"/>
    <w:rsid w:val="002533B2"/>
    <w:rsid w:val="00256A16"/>
    <w:rsid w:val="002571C2"/>
    <w:rsid w:val="00257E51"/>
    <w:rsid w:val="002604B9"/>
    <w:rsid w:val="00260E85"/>
    <w:rsid w:val="00261807"/>
    <w:rsid w:val="00261AB8"/>
    <w:rsid w:val="00261C21"/>
    <w:rsid w:val="00263637"/>
    <w:rsid w:val="002647B1"/>
    <w:rsid w:val="002674C1"/>
    <w:rsid w:val="002679F2"/>
    <w:rsid w:val="00267F43"/>
    <w:rsid w:val="00270A3E"/>
    <w:rsid w:val="00272004"/>
    <w:rsid w:val="002726FE"/>
    <w:rsid w:val="00272986"/>
    <w:rsid w:val="00272AC8"/>
    <w:rsid w:val="00272F00"/>
    <w:rsid w:val="00273173"/>
    <w:rsid w:val="00276816"/>
    <w:rsid w:val="002803CA"/>
    <w:rsid w:val="00280587"/>
    <w:rsid w:val="0028063C"/>
    <w:rsid w:val="00281C4A"/>
    <w:rsid w:val="00281E22"/>
    <w:rsid w:val="00281F39"/>
    <w:rsid w:val="00283AF1"/>
    <w:rsid w:val="00285887"/>
    <w:rsid w:val="002948A0"/>
    <w:rsid w:val="0029548C"/>
    <w:rsid w:val="00297094"/>
    <w:rsid w:val="0029729E"/>
    <w:rsid w:val="002A0426"/>
    <w:rsid w:val="002A1609"/>
    <w:rsid w:val="002A67C5"/>
    <w:rsid w:val="002A6DE6"/>
    <w:rsid w:val="002A6E6B"/>
    <w:rsid w:val="002B046B"/>
    <w:rsid w:val="002B06E3"/>
    <w:rsid w:val="002B1265"/>
    <w:rsid w:val="002B1855"/>
    <w:rsid w:val="002B5261"/>
    <w:rsid w:val="002B5564"/>
    <w:rsid w:val="002B55E1"/>
    <w:rsid w:val="002B5641"/>
    <w:rsid w:val="002B62F8"/>
    <w:rsid w:val="002B6D4D"/>
    <w:rsid w:val="002B73C7"/>
    <w:rsid w:val="002B7849"/>
    <w:rsid w:val="002B7CA8"/>
    <w:rsid w:val="002C0115"/>
    <w:rsid w:val="002C3C60"/>
    <w:rsid w:val="002C51D6"/>
    <w:rsid w:val="002C5707"/>
    <w:rsid w:val="002C5993"/>
    <w:rsid w:val="002C5E12"/>
    <w:rsid w:val="002C6C75"/>
    <w:rsid w:val="002C7D97"/>
    <w:rsid w:val="002D24BD"/>
    <w:rsid w:val="002D3E85"/>
    <w:rsid w:val="002D4483"/>
    <w:rsid w:val="002D4BEE"/>
    <w:rsid w:val="002D6031"/>
    <w:rsid w:val="002E001B"/>
    <w:rsid w:val="002E0F62"/>
    <w:rsid w:val="002E14C6"/>
    <w:rsid w:val="002E1533"/>
    <w:rsid w:val="002E1DBC"/>
    <w:rsid w:val="002E23B3"/>
    <w:rsid w:val="002E2AD7"/>
    <w:rsid w:val="002E36E2"/>
    <w:rsid w:val="002E4C9B"/>
    <w:rsid w:val="002E5941"/>
    <w:rsid w:val="002E6D14"/>
    <w:rsid w:val="002F124D"/>
    <w:rsid w:val="002F192E"/>
    <w:rsid w:val="002F2E11"/>
    <w:rsid w:val="002F3018"/>
    <w:rsid w:val="002F326B"/>
    <w:rsid w:val="002F3AC2"/>
    <w:rsid w:val="002F43E0"/>
    <w:rsid w:val="002F4EFB"/>
    <w:rsid w:val="0030014C"/>
    <w:rsid w:val="0030216C"/>
    <w:rsid w:val="00302C26"/>
    <w:rsid w:val="00303B80"/>
    <w:rsid w:val="00305F4B"/>
    <w:rsid w:val="00307B79"/>
    <w:rsid w:val="00307D80"/>
    <w:rsid w:val="00310273"/>
    <w:rsid w:val="003148FC"/>
    <w:rsid w:val="00314E16"/>
    <w:rsid w:val="003158BF"/>
    <w:rsid w:val="00316CE0"/>
    <w:rsid w:val="0031702F"/>
    <w:rsid w:val="00321C73"/>
    <w:rsid w:val="00321C78"/>
    <w:rsid w:val="00322A63"/>
    <w:rsid w:val="00322A8E"/>
    <w:rsid w:val="00323304"/>
    <w:rsid w:val="00323EFC"/>
    <w:rsid w:val="0032714C"/>
    <w:rsid w:val="00327467"/>
    <w:rsid w:val="0032757C"/>
    <w:rsid w:val="00327E51"/>
    <w:rsid w:val="00332BA1"/>
    <w:rsid w:val="003359CE"/>
    <w:rsid w:val="00336036"/>
    <w:rsid w:val="00336FDA"/>
    <w:rsid w:val="00341D5A"/>
    <w:rsid w:val="00342153"/>
    <w:rsid w:val="00342FFE"/>
    <w:rsid w:val="00343EA2"/>
    <w:rsid w:val="00344C0F"/>
    <w:rsid w:val="00346AAD"/>
    <w:rsid w:val="003476D4"/>
    <w:rsid w:val="00353E7C"/>
    <w:rsid w:val="00354973"/>
    <w:rsid w:val="00356774"/>
    <w:rsid w:val="00356F0E"/>
    <w:rsid w:val="0035736D"/>
    <w:rsid w:val="00357715"/>
    <w:rsid w:val="00357B77"/>
    <w:rsid w:val="003606E3"/>
    <w:rsid w:val="00361647"/>
    <w:rsid w:val="00361818"/>
    <w:rsid w:val="00361DCB"/>
    <w:rsid w:val="00363BE7"/>
    <w:rsid w:val="003653A4"/>
    <w:rsid w:val="0036543D"/>
    <w:rsid w:val="003705BB"/>
    <w:rsid w:val="00370BAB"/>
    <w:rsid w:val="00371ADE"/>
    <w:rsid w:val="00372D80"/>
    <w:rsid w:val="00373820"/>
    <w:rsid w:val="00373D52"/>
    <w:rsid w:val="00374CF8"/>
    <w:rsid w:val="00375191"/>
    <w:rsid w:val="00375863"/>
    <w:rsid w:val="003765A6"/>
    <w:rsid w:val="0037678F"/>
    <w:rsid w:val="003778F7"/>
    <w:rsid w:val="0038016B"/>
    <w:rsid w:val="00380C07"/>
    <w:rsid w:val="00380F81"/>
    <w:rsid w:val="003813D8"/>
    <w:rsid w:val="0038218C"/>
    <w:rsid w:val="00382967"/>
    <w:rsid w:val="003855FC"/>
    <w:rsid w:val="003930F0"/>
    <w:rsid w:val="00394F01"/>
    <w:rsid w:val="003950E2"/>
    <w:rsid w:val="00395AB4"/>
    <w:rsid w:val="00396637"/>
    <w:rsid w:val="00397131"/>
    <w:rsid w:val="003972BE"/>
    <w:rsid w:val="003A0AEF"/>
    <w:rsid w:val="003A1835"/>
    <w:rsid w:val="003A1CBF"/>
    <w:rsid w:val="003A1F0E"/>
    <w:rsid w:val="003A4464"/>
    <w:rsid w:val="003A47FF"/>
    <w:rsid w:val="003A7B69"/>
    <w:rsid w:val="003B2180"/>
    <w:rsid w:val="003B2316"/>
    <w:rsid w:val="003B5130"/>
    <w:rsid w:val="003B6FAA"/>
    <w:rsid w:val="003B7469"/>
    <w:rsid w:val="003C08F6"/>
    <w:rsid w:val="003C22EE"/>
    <w:rsid w:val="003C3085"/>
    <w:rsid w:val="003C36D4"/>
    <w:rsid w:val="003C3D48"/>
    <w:rsid w:val="003C6C46"/>
    <w:rsid w:val="003C6E86"/>
    <w:rsid w:val="003D16C7"/>
    <w:rsid w:val="003D325C"/>
    <w:rsid w:val="003D3796"/>
    <w:rsid w:val="003D444C"/>
    <w:rsid w:val="003D66D3"/>
    <w:rsid w:val="003D6B31"/>
    <w:rsid w:val="003E0814"/>
    <w:rsid w:val="003E46E3"/>
    <w:rsid w:val="003E60A5"/>
    <w:rsid w:val="003E6309"/>
    <w:rsid w:val="003E7159"/>
    <w:rsid w:val="003F275B"/>
    <w:rsid w:val="003F2956"/>
    <w:rsid w:val="003F2C84"/>
    <w:rsid w:val="003F321B"/>
    <w:rsid w:val="003F3F6A"/>
    <w:rsid w:val="003F6AC8"/>
    <w:rsid w:val="003F77ED"/>
    <w:rsid w:val="0040130B"/>
    <w:rsid w:val="00402458"/>
    <w:rsid w:val="00404517"/>
    <w:rsid w:val="00404D57"/>
    <w:rsid w:val="00404E54"/>
    <w:rsid w:val="004051DF"/>
    <w:rsid w:val="00405528"/>
    <w:rsid w:val="00405D2F"/>
    <w:rsid w:val="0040746D"/>
    <w:rsid w:val="00412267"/>
    <w:rsid w:val="00413D86"/>
    <w:rsid w:val="00414B84"/>
    <w:rsid w:val="00414F0B"/>
    <w:rsid w:val="004162DB"/>
    <w:rsid w:val="00420F28"/>
    <w:rsid w:val="004211EE"/>
    <w:rsid w:val="00423B29"/>
    <w:rsid w:val="004240D1"/>
    <w:rsid w:val="004241EE"/>
    <w:rsid w:val="00424AB0"/>
    <w:rsid w:val="0042530E"/>
    <w:rsid w:val="00426CF1"/>
    <w:rsid w:val="0043119D"/>
    <w:rsid w:val="00431287"/>
    <w:rsid w:val="00432450"/>
    <w:rsid w:val="0043419E"/>
    <w:rsid w:val="00435684"/>
    <w:rsid w:val="00440E4B"/>
    <w:rsid w:val="00441980"/>
    <w:rsid w:val="00442B04"/>
    <w:rsid w:val="00445AAE"/>
    <w:rsid w:val="004471D3"/>
    <w:rsid w:val="00447363"/>
    <w:rsid w:val="00447845"/>
    <w:rsid w:val="00450657"/>
    <w:rsid w:val="004508CF"/>
    <w:rsid w:val="00450BC8"/>
    <w:rsid w:val="00450C2B"/>
    <w:rsid w:val="0045110C"/>
    <w:rsid w:val="00452EF1"/>
    <w:rsid w:val="00453850"/>
    <w:rsid w:val="00453C00"/>
    <w:rsid w:val="00454994"/>
    <w:rsid w:val="004555FF"/>
    <w:rsid w:val="00460DD7"/>
    <w:rsid w:val="004620BD"/>
    <w:rsid w:val="00462A26"/>
    <w:rsid w:val="004661E5"/>
    <w:rsid w:val="0046736F"/>
    <w:rsid w:val="004677AA"/>
    <w:rsid w:val="00467D68"/>
    <w:rsid w:val="00470843"/>
    <w:rsid w:val="00471CCC"/>
    <w:rsid w:val="004727AF"/>
    <w:rsid w:val="004729A0"/>
    <w:rsid w:val="00472D13"/>
    <w:rsid w:val="00472DE9"/>
    <w:rsid w:val="004739EA"/>
    <w:rsid w:val="00475244"/>
    <w:rsid w:val="00476A40"/>
    <w:rsid w:val="00476E9C"/>
    <w:rsid w:val="00477694"/>
    <w:rsid w:val="0048301E"/>
    <w:rsid w:val="00483125"/>
    <w:rsid w:val="00483487"/>
    <w:rsid w:val="004857AC"/>
    <w:rsid w:val="004870DC"/>
    <w:rsid w:val="004875B9"/>
    <w:rsid w:val="00490AAA"/>
    <w:rsid w:val="00491B87"/>
    <w:rsid w:val="004925FD"/>
    <w:rsid w:val="004970BA"/>
    <w:rsid w:val="004A2E66"/>
    <w:rsid w:val="004A33B0"/>
    <w:rsid w:val="004A3590"/>
    <w:rsid w:val="004A3A2E"/>
    <w:rsid w:val="004A3F1A"/>
    <w:rsid w:val="004A5967"/>
    <w:rsid w:val="004B01F2"/>
    <w:rsid w:val="004B07A9"/>
    <w:rsid w:val="004B34BE"/>
    <w:rsid w:val="004B4AA9"/>
    <w:rsid w:val="004B63A3"/>
    <w:rsid w:val="004B6D9C"/>
    <w:rsid w:val="004B6F64"/>
    <w:rsid w:val="004C12D8"/>
    <w:rsid w:val="004C4211"/>
    <w:rsid w:val="004C560E"/>
    <w:rsid w:val="004C56E5"/>
    <w:rsid w:val="004D0A57"/>
    <w:rsid w:val="004D47AF"/>
    <w:rsid w:val="004D6180"/>
    <w:rsid w:val="004E53D0"/>
    <w:rsid w:val="004F1FC5"/>
    <w:rsid w:val="004F240C"/>
    <w:rsid w:val="004F3AC8"/>
    <w:rsid w:val="004F5DC2"/>
    <w:rsid w:val="004F6C38"/>
    <w:rsid w:val="004F7F3C"/>
    <w:rsid w:val="00501666"/>
    <w:rsid w:val="00501695"/>
    <w:rsid w:val="00501A9A"/>
    <w:rsid w:val="00502292"/>
    <w:rsid w:val="00502B32"/>
    <w:rsid w:val="005063D5"/>
    <w:rsid w:val="00506A9C"/>
    <w:rsid w:val="00507C24"/>
    <w:rsid w:val="0051018D"/>
    <w:rsid w:val="00510A02"/>
    <w:rsid w:val="00512E82"/>
    <w:rsid w:val="00512F63"/>
    <w:rsid w:val="00513CFC"/>
    <w:rsid w:val="00513F59"/>
    <w:rsid w:val="005149F0"/>
    <w:rsid w:val="00514A29"/>
    <w:rsid w:val="00515AE1"/>
    <w:rsid w:val="00515E04"/>
    <w:rsid w:val="0051743C"/>
    <w:rsid w:val="00522064"/>
    <w:rsid w:val="00522737"/>
    <w:rsid w:val="00531A3C"/>
    <w:rsid w:val="00532E12"/>
    <w:rsid w:val="005344EC"/>
    <w:rsid w:val="00534616"/>
    <w:rsid w:val="00536055"/>
    <w:rsid w:val="00536569"/>
    <w:rsid w:val="00540451"/>
    <w:rsid w:val="00540881"/>
    <w:rsid w:val="00540999"/>
    <w:rsid w:val="00540A3C"/>
    <w:rsid w:val="00540B80"/>
    <w:rsid w:val="005421DD"/>
    <w:rsid w:val="005428C9"/>
    <w:rsid w:val="00544581"/>
    <w:rsid w:val="00544F4C"/>
    <w:rsid w:val="005514B1"/>
    <w:rsid w:val="0055164E"/>
    <w:rsid w:val="005526D1"/>
    <w:rsid w:val="00555DDE"/>
    <w:rsid w:val="005575AB"/>
    <w:rsid w:val="0055774B"/>
    <w:rsid w:val="005619A8"/>
    <w:rsid w:val="00561D16"/>
    <w:rsid w:val="00562673"/>
    <w:rsid w:val="00565132"/>
    <w:rsid w:val="00566BA3"/>
    <w:rsid w:val="00567CE4"/>
    <w:rsid w:val="00573739"/>
    <w:rsid w:val="00573A49"/>
    <w:rsid w:val="00581470"/>
    <w:rsid w:val="00582B77"/>
    <w:rsid w:val="00584202"/>
    <w:rsid w:val="005860D0"/>
    <w:rsid w:val="0058702D"/>
    <w:rsid w:val="005877A2"/>
    <w:rsid w:val="00590673"/>
    <w:rsid w:val="00590C26"/>
    <w:rsid w:val="00592399"/>
    <w:rsid w:val="005928AC"/>
    <w:rsid w:val="00596499"/>
    <w:rsid w:val="00596F6F"/>
    <w:rsid w:val="0059777D"/>
    <w:rsid w:val="005A0082"/>
    <w:rsid w:val="005A0E2F"/>
    <w:rsid w:val="005A0F1B"/>
    <w:rsid w:val="005A1225"/>
    <w:rsid w:val="005A1465"/>
    <w:rsid w:val="005A1685"/>
    <w:rsid w:val="005A1D83"/>
    <w:rsid w:val="005A1FFE"/>
    <w:rsid w:val="005A3330"/>
    <w:rsid w:val="005A3C84"/>
    <w:rsid w:val="005A41EE"/>
    <w:rsid w:val="005A53BF"/>
    <w:rsid w:val="005A563A"/>
    <w:rsid w:val="005A669E"/>
    <w:rsid w:val="005A7515"/>
    <w:rsid w:val="005B010B"/>
    <w:rsid w:val="005B3A6C"/>
    <w:rsid w:val="005B4562"/>
    <w:rsid w:val="005B520E"/>
    <w:rsid w:val="005B5AEA"/>
    <w:rsid w:val="005B6789"/>
    <w:rsid w:val="005B722C"/>
    <w:rsid w:val="005C0DC3"/>
    <w:rsid w:val="005C1D3A"/>
    <w:rsid w:val="005C2547"/>
    <w:rsid w:val="005C5ADA"/>
    <w:rsid w:val="005C76DB"/>
    <w:rsid w:val="005D165E"/>
    <w:rsid w:val="005D1A6A"/>
    <w:rsid w:val="005D2025"/>
    <w:rsid w:val="005D263D"/>
    <w:rsid w:val="005D308B"/>
    <w:rsid w:val="005D48BF"/>
    <w:rsid w:val="005D6759"/>
    <w:rsid w:val="005D6BEF"/>
    <w:rsid w:val="005D780E"/>
    <w:rsid w:val="005E183F"/>
    <w:rsid w:val="005E2D5C"/>
    <w:rsid w:val="005E2ECB"/>
    <w:rsid w:val="005E32C8"/>
    <w:rsid w:val="005E3C6F"/>
    <w:rsid w:val="005E5144"/>
    <w:rsid w:val="005E7353"/>
    <w:rsid w:val="005E7647"/>
    <w:rsid w:val="005F0528"/>
    <w:rsid w:val="005F06A4"/>
    <w:rsid w:val="005F0B96"/>
    <w:rsid w:val="005F225B"/>
    <w:rsid w:val="005F321A"/>
    <w:rsid w:val="005F3FA9"/>
    <w:rsid w:val="005F5956"/>
    <w:rsid w:val="005F667C"/>
    <w:rsid w:val="005F6EB7"/>
    <w:rsid w:val="006018FB"/>
    <w:rsid w:val="00602A27"/>
    <w:rsid w:val="00603592"/>
    <w:rsid w:val="00603D39"/>
    <w:rsid w:val="006072EA"/>
    <w:rsid w:val="00613E5E"/>
    <w:rsid w:val="006140A2"/>
    <w:rsid w:val="00614A60"/>
    <w:rsid w:val="00616315"/>
    <w:rsid w:val="00616BB0"/>
    <w:rsid w:val="00620197"/>
    <w:rsid w:val="006204EB"/>
    <w:rsid w:val="00621494"/>
    <w:rsid w:val="006234CB"/>
    <w:rsid w:val="00623AFD"/>
    <w:rsid w:val="0063329B"/>
    <w:rsid w:val="0063552C"/>
    <w:rsid w:val="00636C1B"/>
    <w:rsid w:val="00637205"/>
    <w:rsid w:val="00640714"/>
    <w:rsid w:val="006413A7"/>
    <w:rsid w:val="0064416F"/>
    <w:rsid w:val="00645A89"/>
    <w:rsid w:val="006460AB"/>
    <w:rsid w:val="00646123"/>
    <w:rsid w:val="006478C6"/>
    <w:rsid w:val="00650C95"/>
    <w:rsid w:val="00650F0C"/>
    <w:rsid w:val="006522CF"/>
    <w:rsid w:val="00654A2B"/>
    <w:rsid w:val="006553ED"/>
    <w:rsid w:val="0065546E"/>
    <w:rsid w:val="0065606D"/>
    <w:rsid w:val="00656A61"/>
    <w:rsid w:val="00656F10"/>
    <w:rsid w:val="00657505"/>
    <w:rsid w:val="006614B4"/>
    <w:rsid w:val="0066233A"/>
    <w:rsid w:val="006633B8"/>
    <w:rsid w:val="006634F8"/>
    <w:rsid w:val="0066688B"/>
    <w:rsid w:val="00670F63"/>
    <w:rsid w:val="00671878"/>
    <w:rsid w:val="0067436D"/>
    <w:rsid w:val="00675DC3"/>
    <w:rsid w:val="006772F1"/>
    <w:rsid w:val="006829D3"/>
    <w:rsid w:val="00682BF7"/>
    <w:rsid w:val="00684AB7"/>
    <w:rsid w:val="00684E11"/>
    <w:rsid w:val="00686103"/>
    <w:rsid w:val="00687477"/>
    <w:rsid w:val="00687C36"/>
    <w:rsid w:val="0069096C"/>
    <w:rsid w:val="00692E19"/>
    <w:rsid w:val="00693169"/>
    <w:rsid w:val="00693637"/>
    <w:rsid w:val="00693FD9"/>
    <w:rsid w:val="0069471B"/>
    <w:rsid w:val="0069559F"/>
    <w:rsid w:val="00696745"/>
    <w:rsid w:val="006A038B"/>
    <w:rsid w:val="006A08E8"/>
    <w:rsid w:val="006A3BA0"/>
    <w:rsid w:val="006A77BB"/>
    <w:rsid w:val="006B0214"/>
    <w:rsid w:val="006B23DB"/>
    <w:rsid w:val="006B330A"/>
    <w:rsid w:val="006C10DA"/>
    <w:rsid w:val="006C165F"/>
    <w:rsid w:val="006C3F45"/>
    <w:rsid w:val="006C40FA"/>
    <w:rsid w:val="006C5D40"/>
    <w:rsid w:val="006C7168"/>
    <w:rsid w:val="006C78B5"/>
    <w:rsid w:val="006D0452"/>
    <w:rsid w:val="006D0763"/>
    <w:rsid w:val="006D3814"/>
    <w:rsid w:val="006D458D"/>
    <w:rsid w:val="006D4C2E"/>
    <w:rsid w:val="006D508C"/>
    <w:rsid w:val="006D5706"/>
    <w:rsid w:val="006D59DB"/>
    <w:rsid w:val="006D6B52"/>
    <w:rsid w:val="006D7550"/>
    <w:rsid w:val="006E0CC2"/>
    <w:rsid w:val="006E23D0"/>
    <w:rsid w:val="006E5094"/>
    <w:rsid w:val="006E530F"/>
    <w:rsid w:val="006E622E"/>
    <w:rsid w:val="006E737E"/>
    <w:rsid w:val="006E7395"/>
    <w:rsid w:val="006E7727"/>
    <w:rsid w:val="006F170F"/>
    <w:rsid w:val="006F3131"/>
    <w:rsid w:val="006F398F"/>
    <w:rsid w:val="006F4247"/>
    <w:rsid w:val="006F551F"/>
    <w:rsid w:val="006F63CE"/>
    <w:rsid w:val="006F6F9D"/>
    <w:rsid w:val="00701D4F"/>
    <w:rsid w:val="00704A6A"/>
    <w:rsid w:val="0071051C"/>
    <w:rsid w:val="0071176A"/>
    <w:rsid w:val="00712BBA"/>
    <w:rsid w:val="007156F8"/>
    <w:rsid w:val="007161BA"/>
    <w:rsid w:val="007178AB"/>
    <w:rsid w:val="00720438"/>
    <w:rsid w:val="00722995"/>
    <w:rsid w:val="00723789"/>
    <w:rsid w:val="007250C9"/>
    <w:rsid w:val="007256C0"/>
    <w:rsid w:val="00731364"/>
    <w:rsid w:val="00732B2F"/>
    <w:rsid w:val="007379AE"/>
    <w:rsid w:val="007419F3"/>
    <w:rsid w:val="00741CF8"/>
    <w:rsid w:val="007461D9"/>
    <w:rsid w:val="007503EB"/>
    <w:rsid w:val="00750B1B"/>
    <w:rsid w:val="00751B27"/>
    <w:rsid w:val="00752118"/>
    <w:rsid w:val="00752E49"/>
    <w:rsid w:val="00753F61"/>
    <w:rsid w:val="00754A61"/>
    <w:rsid w:val="00754E18"/>
    <w:rsid w:val="00754E83"/>
    <w:rsid w:val="00757652"/>
    <w:rsid w:val="0076219E"/>
    <w:rsid w:val="007623B2"/>
    <w:rsid w:val="0076290E"/>
    <w:rsid w:val="007650D6"/>
    <w:rsid w:val="007654A9"/>
    <w:rsid w:val="00766397"/>
    <w:rsid w:val="00767C9C"/>
    <w:rsid w:val="007706BD"/>
    <w:rsid w:val="00774123"/>
    <w:rsid w:val="00774667"/>
    <w:rsid w:val="007771A4"/>
    <w:rsid w:val="00780468"/>
    <w:rsid w:val="00781B83"/>
    <w:rsid w:val="00782D55"/>
    <w:rsid w:val="00784A4E"/>
    <w:rsid w:val="0078544E"/>
    <w:rsid w:val="00785B13"/>
    <w:rsid w:val="00785D44"/>
    <w:rsid w:val="0079040B"/>
    <w:rsid w:val="00790EC3"/>
    <w:rsid w:val="007918CD"/>
    <w:rsid w:val="0079220A"/>
    <w:rsid w:val="007925C5"/>
    <w:rsid w:val="00792C25"/>
    <w:rsid w:val="007932BD"/>
    <w:rsid w:val="0079513D"/>
    <w:rsid w:val="00796AB5"/>
    <w:rsid w:val="007974E8"/>
    <w:rsid w:val="007978EF"/>
    <w:rsid w:val="007A0DE6"/>
    <w:rsid w:val="007A1980"/>
    <w:rsid w:val="007A2219"/>
    <w:rsid w:val="007A358F"/>
    <w:rsid w:val="007A601D"/>
    <w:rsid w:val="007A7AF0"/>
    <w:rsid w:val="007B0157"/>
    <w:rsid w:val="007B0F3A"/>
    <w:rsid w:val="007B10E1"/>
    <w:rsid w:val="007B19DA"/>
    <w:rsid w:val="007B66A5"/>
    <w:rsid w:val="007B72B1"/>
    <w:rsid w:val="007C02C0"/>
    <w:rsid w:val="007C0B20"/>
    <w:rsid w:val="007C13DF"/>
    <w:rsid w:val="007C16DA"/>
    <w:rsid w:val="007C2FF2"/>
    <w:rsid w:val="007C34D7"/>
    <w:rsid w:val="007C3D36"/>
    <w:rsid w:val="007C4906"/>
    <w:rsid w:val="007C596F"/>
    <w:rsid w:val="007C78C5"/>
    <w:rsid w:val="007D05F8"/>
    <w:rsid w:val="007D26CA"/>
    <w:rsid w:val="007D4C2E"/>
    <w:rsid w:val="007D4D9A"/>
    <w:rsid w:val="007D6035"/>
    <w:rsid w:val="007D6F6D"/>
    <w:rsid w:val="007E19A2"/>
    <w:rsid w:val="007E2212"/>
    <w:rsid w:val="007E3B15"/>
    <w:rsid w:val="007E3D87"/>
    <w:rsid w:val="007E4118"/>
    <w:rsid w:val="007E4E3E"/>
    <w:rsid w:val="007E703D"/>
    <w:rsid w:val="007F0873"/>
    <w:rsid w:val="007F1734"/>
    <w:rsid w:val="007F365F"/>
    <w:rsid w:val="007F3830"/>
    <w:rsid w:val="007F686A"/>
    <w:rsid w:val="007F6ACE"/>
    <w:rsid w:val="0080319E"/>
    <w:rsid w:val="00804F39"/>
    <w:rsid w:val="00805272"/>
    <w:rsid w:val="00806CCE"/>
    <w:rsid w:val="00806D2E"/>
    <w:rsid w:val="0080705E"/>
    <w:rsid w:val="00811D40"/>
    <w:rsid w:val="00812059"/>
    <w:rsid w:val="0081382E"/>
    <w:rsid w:val="008156CD"/>
    <w:rsid w:val="00817033"/>
    <w:rsid w:val="00823B01"/>
    <w:rsid w:val="00823DC4"/>
    <w:rsid w:val="00827D4F"/>
    <w:rsid w:val="00830232"/>
    <w:rsid w:val="008309C9"/>
    <w:rsid w:val="00831C06"/>
    <w:rsid w:val="00831DD7"/>
    <w:rsid w:val="00831FC6"/>
    <w:rsid w:val="00837AA0"/>
    <w:rsid w:val="00840306"/>
    <w:rsid w:val="0084078D"/>
    <w:rsid w:val="00840796"/>
    <w:rsid w:val="00840A9B"/>
    <w:rsid w:val="00844C6A"/>
    <w:rsid w:val="008454A3"/>
    <w:rsid w:val="00845651"/>
    <w:rsid w:val="008518D4"/>
    <w:rsid w:val="00852694"/>
    <w:rsid w:val="00852BE4"/>
    <w:rsid w:val="00853D0C"/>
    <w:rsid w:val="00854E27"/>
    <w:rsid w:val="00856778"/>
    <w:rsid w:val="00857B67"/>
    <w:rsid w:val="00857DC6"/>
    <w:rsid w:val="008600B6"/>
    <w:rsid w:val="00860D5E"/>
    <w:rsid w:val="00862B6D"/>
    <w:rsid w:val="00863D18"/>
    <w:rsid w:val="008647CA"/>
    <w:rsid w:val="0086497F"/>
    <w:rsid w:val="00865434"/>
    <w:rsid w:val="00866DED"/>
    <w:rsid w:val="00867935"/>
    <w:rsid w:val="00870BED"/>
    <w:rsid w:val="00870C03"/>
    <w:rsid w:val="0087391F"/>
    <w:rsid w:val="008751FA"/>
    <w:rsid w:val="00875323"/>
    <w:rsid w:val="008764A6"/>
    <w:rsid w:val="00880FEA"/>
    <w:rsid w:val="0088127D"/>
    <w:rsid w:val="008812FF"/>
    <w:rsid w:val="00883A6A"/>
    <w:rsid w:val="0088577A"/>
    <w:rsid w:val="00890809"/>
    <w:rsid w:val="00894273"/>
    <w:rsid w:val="00894842"/>
    <w:rsid w:val="008948BD"/>
    <w:rsid w:val="00897A16"/>
    <w:rsid w:val="008A0162"/>
    <w:rsid w:val="008A2075"/>
    <w:rsid w:val="008A2AC5"/>
    <w:rsid w:val="008A2E12"/>
    <w:rsid w:val="008A2EED"/>
    <w:rsid w:val="008A317E"/>
    <w:rsid w:val="008A483B"/>
    <w:rsid w:val="008A5B7D"/>
    <w:rsid w:val="008B17FA"/>
    <w:rsid w:val="008B2C00"/>
    <w:rsid w:val="008B41E2"/>
    <w:rsid w:val="008B676E"/>
    <w:rsid w:val="008C2219"/>
    <w:rsid w:val="008C349B"/>
    <w:rsid w:val="008C66C6"/>
    <w:rsid w:val="008D2C10"/>
    <w:rsid w:val="008D308B"/>
    <w:rsid w:val="008D37CA"/>
    <w:rsid w:val="008D556C"/>
    <w:rsid w:val="008E0037"/>
    <w:rsid w:val="008E04BD"/>
    <w:rsid w:val="008E0AFB"/>
    <w:rsid w:val="008E1909"/>
    <w:rsid w:val="008E41E0"/>
    <w:rsid w:val="008E46C1"/>
    <w:rsid w:val="008E5333"/>
    <w:rsid w:val="008E6721"/>
    <w:rsid w:val="008E75E3"/>
    <w:rsid w:val="008E7D67"/>
    <w:rsid w:val="008F126E"/>
    <w:rsid w:val="008F1804"/>
    <w:rsid w:val="008F1DB0"/>
    <w:rsid w:val="008F1EB0"/>
    <w:rsid w:val="008F1FA0"/>
    <w:rsid w:val="008F71B2"/>
    <w:rsid w:val="008F72A4"/>
    <w:rsid w:val="008F7D21"/>
    <w:rsid w:val="0090227F"/>
    <w:rsid w:val="0090402B"/>
    <w:rsid w:val="00905603"/>
    <w:rsid w:val="00907C2D"/>
    <w:rsid w:val="00910B9F"/>
    <w:rsid w:val="00910E14"/>
    <w:rsid w:val="00911205"/>
    <w:rsid w:val="00912642"/>
    <w:rsid w:val="009142E3"/>
    <w:rsid w:val="00915812"/>
    <w:rsid w:val="00917229"/>
    <w:rsid w:val="00920C49"/>
    <w:rsid w:val="00921EF4"/>
    <w:rsid w:val="009228AF"/>
    <w:rsid w:val="0092562E"/>
    <w:rsid w:val="009256BC"/>
    <w:rsid w:val="00925E08"/>
    <w:rsid w:val="00926B65"/>
    <w:rsid w:val="00926FB8"/>
    <w:rsid w:val="009272D9"/>
    <w:rsid w:val="009303D9"/>
    <w:rsid w:val="00930425"/>
    <w:rsid w:val="00931A51"/>
    <w:rsid w:val="0093207D"/>
    <w:rsid w:val="00933420"/>
    <w:rsid w:val="009334C0"/>
    <w:rsid w:val="009350F4"/>
    <w:rsid w:val="00935A70"/>
    <w:rsid w:val="00935D4A"/>
    <w:rsid w:val="009365B7"/>
    <w:rsid w:val="00936E03"/>
    <w:rsid w:val="0094036C"/>
    <w:rsid w:val="0094111A"/>
    <w:rsid w:val="00943447"/>
    <w:rsid w:val="009435BE"/>
    <w:rsid w:val="00944E1D"/>
    <w:rsid w:val="00945660"/>
    <w:rsid w:val="00945B7E"/>
    <w:rsid w:val="00946B7F"/>
    <w:rsid w:val="00947081"/>
    <w:rsid w:val="00947B5E"/>
    <w:rsid w:val="00952767"/>
    <w:rsid w:val="009572C7"/>
    <w:rsid w:val="00957E35"/>
    <w:rsid w:val="0096158B"/>
    <w:rsid w:val="0096178B"/>
    <w:rsid w:val="00961C39"/>
    <w:rsid w:val="00962456"/>
    <w:rsid w:val="00965DBA"/>
    <w:rsid w:val="0096620F"/>
    <w:rsid w:val="00970274"/>
    <w:rsid w:val="00970511"/>
    <w:rsid w:val="009710E5"/>
    <w:rsid w:val="009731DC"/>
    <w:rsid w:val="00973BAD"/>
    <w:rsid w:val="009752F4"/>
    <w:rsid w:val="00975D47"/>
    <w:rsid w:val="00976140"/>
    <w:rsid w:val="0097689D"/>
    <w:rsid w:val="00977588"/>
    <w:rsid w:val="00981F58"/>
    <w:rsid w:val="00982883"/>
    <w:rsid w:val="00984400"/>
    <w:rsid w:val="00984A47"/>
    <w:rsid w:val="009864D8"/>
    <w:rsid w:val="00987273"/>
    <w:rsid w:val="009905E1"/>
    <w:rsid w:val="00990639"/>
    <w:rsid w:val="009925F2"/>
    <w:rsid w:val="0099347B"/>
    <w:rsid w:val="00993721"/>
    <w:rsid w:val="0099395F"/>
    <w:rsid w:val="00994CBA"/>
    <w:rsid w:val="009951AE"/>
    <w:rsid w:val="00996139"/>
    <w:rsid w:val="009A1AC8"/>
    <w:rsid w:val="009A210D"/>
    <w:rsid w:val="009A32A6"/>
    <w:rsid w:val="009A56A8"/>
    <w:rsid w:val="009A5D7A"/>
    <w:rsid w:val="009B0CF3"/>
    <w:rsid w:val="009B1F36"/>
    <w:rsid w:val="009B28A4"/>
    <w:rsid w:val="009B35D4"/>
    <w:rsid w:val="009B5555"/>
    <w:rsid w:val="009B62C7"/>
    <w:rsid w:val="009B7104"/>
    <w:rsid w:val="009C53CF"/>
    <w:rsid w:val="009C70DE"/>
    <w:rsid w:val="009C79C6"/>
    <w:rsid w:val="009D1E9D"/>
    <w:rsid w:val="009D3895"/>
    <w:rsid w:val="009D7822"/>
    <w:rsid w:val="009E00FF"/>
    <w:rsid w:val="009E05C9"/>
    <w:rsid w:val="009E26C3"/>
    <w:rsid w:val="009E47C5"/>
    <w:rsid w:val="009E4A92"/>
    <w:rsid w:val="009E548B"/>
    <w:rsid w:val="009E63FC"/>
    <w:rsid w:val="009E67A2"/>
    <w:rsid w:val="009E7A88"/>
    <w:rsid w:val="009F0D39"/>
    <w:rsid w:val="009F13B1"/>
    <w:rsid w:val="009F1B19"/>
    <w:rsid w:val="009F2C57"/>
    <w:rsid w:val="009F3E6F"/>
    <w:rsid w:val="009F4067"/>
    <w:rsid w:val="009F455F"/>
    <w:rsid w:val="009F49C9"/>
    <w:rsid w:val="009F5D0C"/>
    <w:rsid w:val="009F651F"/>
    <w:rsid w:val="00A00811"/>
    <w:rsid w:val="00A0101A"/>
    <w:rsid w:val="00A016B6"/>
    <w:rsid w:val="00A01F36"/>
    <w:rsid w:val="00A04918"/>
    <w:rsid w:val="00A05198"/>
    <w:rsid w:val="00A07124"/>
    <w:rsid w:val="00A10AC1"/>
    <w:rsid w:val="00A10D43"/>
    <w:rsid w:val="00A1111B"/>
    <w:rsid w:val="00A11644"/>
    <w:rsid w:val="00A122B9"/>
    <w:rsid w:val="00A13823"/>
    <w:rsid w:val="00A14583"/>
    <w:rsid w:val="00A148CD"/>
    <w:rsid w:val="00A21D9F"/>
    <w:rsid w:val="00A22131"/>
    <w:rsid w:val="00A23848"/>
    <w:rsid w:val="00A23911"/>
    <w:rsid w:val="00A23EE1"/>
    <w:rsid w:val="00A24E7B"/>
    <w:rsid w:val="00A26C54"/>
    <w:rsid w:val="00A27016"/>
    <w:rsid w:val="00A27706"/>
    <w:rsid w:val="00A27BFF"/>
    <w:rsid w:val="00A32C62"/>
    <w:rsid w:val="00A3329F"/>
    <w:rsid w:val="00A37122"/>
    <w:rsid w:val="00A41839"/>
    <w:rsid w:val="00A420AE"/>
    <w:rsid w:val="00A43342"/>
    <w:rsid w:val="00A4449F"/>
    <w:rsid w:val="00A4720D"/>
    <w:rsid w:val="00A47A6A"/>
    <w:rsid w:val="00A50F5F"/>
    <w:rsid w:val="00A53CF0"/>
    <w:rsid w:val="00A575B8"/>
    <w:rsid w:val="00A63FBC"/>
    <w:rsid w:val="00A645BC"/>
    <w:rsid w:val="00A64CD4"/>
    <w:rsid w:val="00A6673C"/>
    <w:rsid w:val="00A704F3"/>
    <w:rsid w:val="00A70A9C"/>
    <w:rsid w:val="00A717E2"/>
    <w:rsid w:val="00A7194B"/>
    <w:rsid w:val="00A7217B"/>
    <w:rsid w:val="00A72F26"/>
    <w:rsid w:val="00A73856"/>
    <w:rsid w:val="00A73B91"/>
    <w:rsid w:val="00A73FE8"/>
    <w:rsid w:val="00A74742"/>
    <w:rsid w:val="00A75195"/>
    <w:rsid w:val="00A75291"/>
    <w:rsid w:val="00A75B4E"/>
    <w:rsid w:val="00A77E07"/>
    <w:rsid w:val="00A835D5"/>
    <w:rsid w:val="00A84055"/>
    <w:rsid w:val="00A8616D"/>
    <w:rsid w:val="00A90C74"/>
    <w:rsid w:val="00A929AA"/>
    <w:rsid w:val="00A93503"/>
    <w:rsid w:val="00A93CDC"/>
    <w:rsid w:val="00A93FA9"/>
    <w:rsid w:val="00A945DC"/>
    <w:rsid w:val="00A94D60"/>
    <w:rsid w:val="00A94DE2"/>
    <w:rsid w:val="00AA00E8"/>
    <w:rsid w:val="00AA197A"/>
    <w:rsid w:val="00AA416C"/>
    <w:rsid w:val="00AA5C92"/>
    <w:rsid w:val="00AA70FF"/>
    <w:rsid w:val="00AA72BD"/>
    <w:rsid w:val="00AB039B"/>
    <w:rsid w:val="00AB0607"/>
    <w:rsid w:val="00AB1F8A"/>
    <w:rsid w:val="00AB3DF2"/>
    <w:rsid w:val="00AB5F9C"/>
    <w:rsid w:val="00AB6929"/>
    <w:rsid w:val="00AB6FDA"/>
    <w:rsid w:val="00AB7869"/>
    <w:rsid w:val="00AC14D1"/>
    <w:rsid w:val="00AC2999"/>
    <w:rsid w:val="00AC3646"/>
    <w:rsid w:val="00AC6476"/>
    <w:rsid w:val="00AC668A"/>
    <w:rsid w:val="00AC742B"/>
    <w:rsid w:val="00AC7917"/>
    <w:rsid w:val="00AD13EB"/>
    <w:rsid w:val="00AD1CC6"/>
    <w:rsid w:val="00AD2349"/>
    <w:rsid w:val="00AD3067"/>
    <w:rsid w:val="00AD4058"/>
    <w:rsid w:val="00AD78C1"/>
    <w:rsid w:val="00AD7D6E"/>
    <w:rsid w:val="00AE0F2E"/>
    <w:rsid w:val="00AE151C"/>
    <w:rsid w:val="00AE1A84"/>
    <w:rsid w:val="00AE1FF8"/>
    <w:rsid w:val="00AE2FF7"/>
    <w:rsid w:val="00AE3351"/>
    <w:rsid w:val="00AE3B6C"/>
    <w:rsid w:val="00AE42AD"/>
    <w:rsid w:val="00AE4672"/>
    <w:rsid w:val="00AE50D7"/>
    <w:rsid w:val="00AE52BC"/>
    <w:rsid w:val="00AE545F"/>
    <w:rsid w:val="00AE6DC1"/>
    <w:rsid w:val="00AE72B6"/>
    <w:rsid w:val="00AE7A8D"/>
    <w:rsid w:val="00AF075E"/>
    <w:rsid w:val="00AF181B"/>
    <w:rsid w:val="00AF1FE8"/>
    <w:rsid w:val="00AF4B0A"/>
    <w:rsid w:val="00AF607B"/>
    <w:rsid w:val="00AF6266"/>
    <w:rsid w:val="00AF7B6B"/>
    <w:rsid w:val="00B0085B"/>
    <w:rsid w:val="00B018BA"/>
    <w:rsid w:val="00B01AB6"/>
    <w:rsid w:val="00B02406"/>
    <w:rsid w:val="00B0377C"/>
    <w:rsid w:val="00B038CC"/>
    <w:rsid w:val="00B03F27"/>
    <w:rsid w:val="00B051B6"/>
    <w:rsid w:val="00B05DB3"/>
    <w:rsid w:val="00B060DA"/>
    <w:rsid w:val="00B06BEE"/>
    <w:rsid w:val="00B0763A"/>
    <w:rsid w:val="00B07B50"/>
    <w:rsid w:val="00B113C4"/>
    <w:rsid w:val="00B11A60"/>
    <w:rsid w:val="00B14ADE"/>
    <w:rsid w:val="00B14BDA"/>
    <w:rsid w:val="00B156D3"/>
    <w:rsid w:val="00B1711F"/>
    <w:rsid w:val="00B17373"/>
    <w:rsid w:val="00B174DF"/>
    <w:rsid w:val="00B20856"/>
    <w:rsid w:val="00B20E75"/>
    <w:rsid w:val="00B24E33"/>
    <w:rsid w:val="00B251E8"/>
    <w:rsid w:val="00B25763"/>
    <w:rsid w:val="00B2602A"/>
    <w:rsid w:val="00B309B9"/>
    <w:rsid w:val="00B3143F"/>
    <w:rsid w:val="00B31D63"/>
    <w:rsid w:val="00B35CFA"/>
    <w:rsid w:val="00B365C0"/>
    <w:rsid w:val="00B372AA"/>
    <w:rsid w:val="00B4238E"/>
    <w:rsid w:val="00B4725B"/>
    <w:rsid w:val="00B476CF"/>
    <w:rsid w:val="00B51F80"/>
    <w:rsid w:val="00B53C34"/>
    <w:rsid w:val="00B53D0E"/>
    <w:rsid w:val="00B54103"/>
    <w:rsid w:val="00B550A8"/>
    <w:rsid w:val="00B55256"/>
    <w:rsid w:val="00B55C5E"/>
    <w:rsid w:val="00B56534"/>
    <w:rsid w:val="00B606F4"/>
    <w:rsid w:val="00B61652"/>
    <w:rsid w:val="00B619AA"/>
    <w:rsid w:val="00B6287A"/>
    <w:rsid w:val="00B647E3"/>
    <w:rsid w:val="00B656BE"/>
    <w:rsid w:val="00B65706"/>
    <w:rsid w:val="00B660DD"/>
    <w:rsid w:val="00B67BA4"/>
    <w:rsid w:val="00B70730"/>
    <w:rsid w:val="00B727CD"/>
    <w:rsid w:val="00B72EDB"/>
    <w:rsid w:val="00B749EF"/>
    <w:rsid w:val="00B76764"/>
    <w:rsid w:val="00B7789E"/>
    <w:rsid w:val="00B77F63"/>
    <w:rsid w:val="00B77F96"/>
    <w:rsid w:val="00B80323"/>
    <w:rsid w:val="00B80BDB"/>
    <w:rsid w:val="00B81AB0"/>
    <w:rsid w:val="00B82FC0"/>
    <w:rsid w:val="00B840E5"/>
    <w:rsid w:val="00B8439C"/>
    <w:rsid w:val="00B85E59"/>
    <w:rsid w:val="00B87421"/>
    <w:rsid w:val="00B87728"/>
    <w:rsid w:val="00B914BD"/>
    <w:rsid w:val="00B94A2C"/>
    <w:rsid w:val="00B96806"/>
    <w:rsid w:val="00B96D5A"/>
    <w:rsid w:val="00B9762F"/>
    <w:rsid w:val="00BA0028"/>
    <w:rsid w:val="00BA1BA6"/>
    <w:rsid w:val="00BA303C"/>
    <w:rsid w:val="00BA6888"/>
    <w:rsid w:val="00BA6FE1"/>
    <w:rsid w:val="00BA7638"/>
    <w:rsid w:val="00BA78B9"/>
    <w:rsid w:val="00BB02AD"/>
    <w:rsid w:val="00BB0FA7"/>
    <w:rsid w:val="00BB31BF"/>
    <w:rsid w:val="00BB4660"/>
    <w:rsid w:val="00BB5D2C"/>
    <w:rsid w:val="00BB6B26"/>
    <w:rsid w:val="00BB742C"/>
    <w:rsid w:val="00BC0BD3"/>
    <w:rsid w:val="00BC1FAE"/>
    <w:rsid w:val="00BC43A8"/>
    <w:rsid w:val="00BC43B0"/>
    <w:rsid w:val="00BC4E66"/>
    <w:rsid w:val="00BC5628"/>
    <w:rsid w:val="00BC656C"/>
    <w:rsid w:val="00BC74B6"/>
    <w:rsid w:val="00BD004E"/>
    <w:rsid w:val="00BD172E"/>
    <w:rsid w:val="00BD1842"/>
    <w:rsid w:val="00BD29FF"/>
    <w:rsid w:val="00BD3798"/>
    <w:rsid w:val="00BD3CC3"/>
    <w:rsid w:val="00BD69C1"/>
    <w:rsid w:val="00BD7467"/>
    <w:rsid w:val="00BD7659"/>
    <w:rsid w:val="00BD78CD"/>
    <w:rsid w:val="00BD796F"/>
    <w:rsid w:val="00BD7BA2"/>
    <w:rsid w:val="00BD7E9F"/>
    <w:rsid w:val="00BE1653"/>
    <w:rsid w:val="00BE34B0"/>
    <w:rsid w:val="00BE3B49"/>
    <w:rsid w:val="00BE7108"/>
    <w:rsid w:val="00BE75FD"/>
    <w:rsid w:val="00BF14F3"/>
    <w:rsid w:val="00BF2D56"/>
    <w:rsid w:val="00BF3A21"/>
    <w:rsid w:val="00BF4B0A"/>
    <w:rsid w:val="00BF6A4E"/>
    <w:rsid w:val="00BF7C0F"/>
    <w:rsid w:val="00C00639"/>
    <w:rsid w:val="00C01768"/>
    <w:rsid w:val="00C04893"/>
    <w:rsid w:val="00C0698F"/>
    <w:rsid w:val="00C06A34"/>
    <w:rsid w:val="00C0766F"/>
    <w:rsid w:val="00C07770"/>
    <w:rsid w:val="00C15505"/>
    <w:rsid w:val="00C162D4"/>
    <w:rsid w:val="00C2054B"/>
    <w:rsid w:val="00C209E2"/>
    <w:rsid w:val="00C21190"/>
    <w:rsid w:val="00C21EAF"/>
    <w:rsid w:val="00C238A3"/>
    <w:rsid w:val="00C24090"/>
    <w:rsid w:val="00C251DB"/>
    <w:rsid w:val="00C259B6"/>
    <w:rsid w:val="00C25C2E"/>
    <w:rsid w:val="00C27D60"/>
    <w:rsid w:val="00C3032B"/>
    <w:rsid w:val="00C30A30"/>
    <w:rsid w:val="00C30BD2"/>
    <w:rsid w:val="00C31232"/>
    <w:rsid w:val="00C318CA"/>
    <w:rsid w:val="00C31D64"/>
    <w:rsid w:val="00C343F7"/>
    <w:rsid w:val="00C34AEE"/>
    <w:rsid w:val="00C3583C"/>
    <w:rsid w:val="00C35BBF"/>
    <w:rsid w:val="00C3641A"/>
    <w:rsid w:val="00C3680B"/>
    <w:rsid w:val="00C40261"/>
    <w:rsid w:val="00C422D6"/>
    <w:rsid w:val="00C42748"/>
    <w:rsid w:val="00C44FBB"/>
    <w:rsid w:val="00C45710"/>
    <w:rsid w:val="00C4602D"/>
    <w:rsid w:val="00C52C66"/>
    <w:rsid w:val="00C54236"/>
    <w:rsid w:val="00C54269"/>
    <w:rsid w:val="00C542C9"/>
    <w:rsid w:val="00C54432"/>
    <w:rsid w:val="00C54BED"/>
    <w:rsid w:val="00C571D0"/>
    <w:rsid w:val="00C616AD"/>
    <w:rsid w:val="00C62A35"/>
    <w:rsid w:val="00C62B07"/>
    <w:rsid w:val="00C635BD"/>
    <w:rsid w:val="00C63746"/>
    <w:rsid w:val="00C63F1B"/>
    <w:rsid w:val="00C6468D"/>
    <w:rsid w:val="00C66239"/>
    <w:rsid w:val="00C66C45"/>
    <w:rsid w:val="00C70DD6"/>
    <w:rsid w:val="00C724D4"/>
    <w:rsid w:val="00C747C2"/>
    <w:rsid w:val="00C76110"/>
    <w:rsid w:val="00C76779"/>
    <w:rsid w:val="00C818AD"/>
    <w:rsid w:val="00C8484C"/>
    <w:rsid w:val="00C91549"/>
    <w:rsid w:val="00C92074"/>
    <w:rsid w:val="00C923FF"/>
    <w:rsid w:val="00C92563"/>
    <w:rsid w:val="00C9367A"/>
    <w:rsid w:val="00C94010"/>
    <w:rsid w:val="00C95F83"/>
    <w:rsid w:val="00C9776B"/>
    <w:rsid w:val="00CA19D0"/>
    <w:rsid w:val="00CA23F2"/>
    <w:rsid w:val="00CA37F4"/>
    <w:rsid w:val="00CA3904"/>
    <w:rsid w:val="00CA4ECC"/>
    <w:rsid w:val="00CA77C6"/>
    <w:rsid w:val="00CA7A34"/>
    <w:rsid w:val="00CB0150"/>
    <w:rsid w:val="00CB033C"/>
    <w:rsid w:val="00CB0B64"/>
    <w:rsid w:val="00CB0E65"/>
    <w:rsid w:val="00CB1A73"/>
    <w:rsid w:val="00CB25F6"/>
    <w:rsid w:val="00CB30DE"/>
    <w:rsid w:val="00CB411B"/>
    <w:rsid w:val="00CB41F5"/>
    <w:rsid w:val="00CB440B"/>
    <w:rsid w:val="00CB7D05"/>
    <w:rsid w:val="00CC3CA7"/>
    <w:rsid w:val="00CC3EBB"/>
    <w:rsid w:val="00CC5975"/>
    <w:rsid w:val="00CD16EA"/>
    <w:rsid w:val="00CD1DB3"/>
    <w:rsid w:val="00CD2C7C"/>
    <w:rsid w:val="00CD2DAD"/>
    <w:rsid w:val="00CD36BD"/>
    <w:rsid w:val="00CD425C"/>
    <w:rsid w:val="00CD6BA5"/>
    <w:rsid w:val="00CD6E50"/>
    <w:rsid w:val="00CE0829"/>
    <w:rsid w:val="00CE2E76"/>
    <w:rsid w:val="00CE3167"/>
    <w:rsid w:val="00CE42A1"/>
    <w:rsid w:val="00CE5479"/>
    <w:rsid w:val="00CE6688"/>
    <w:rsid w:val="00CE6CF3"/>
    <w:rsid w:val="00CF1090"/>
    <w:rsid w:val="00CF28C9"/>
    <w:rsid w:val="00CF47CA"/>
    <w:rsid w:val="00CF4D53"/>
    <w:rsid w:val="00CF6F8E"/>
    <w:rsid w:val="00CF6FF8"/>
    <w:rsid w:val="00CF77B8"/>
    <w:rsid w:val="00CF78BF"/>
    <w:rsid w:val="00D00575"/>
    <w:rsid w:val="00D00D12"/>
    <w:rsid w:val="00D0711C"/>
    <w:rsid w:val="00D1182A"/>
    <w:rsid w:val="00D11D25"/>
    <w:rsid w:val="00D12211"/>
    <w:rsid w:val="00D13D4D"/>
    <w:rsid w:val="00D14157"/>
    <w:rsid w:val="00D146F1"/>
    <w:rsid w:val="00D17829"/>
    <w:rsid w:val="00D20F38"/>
    <w:rsid w:val="00D221D3"/>
    <w:rsid w:val="00D227B5"/>
    <w:rsid w:val="00D23C4E"/>
    <w:rsid w:val="00D2476B"/>
    <w:rsid w:val="00D25367"/>
    <w:rsid w:val="00D254CC"/>
    <w:rsid w:val="00D26C9E"/>
    <w:rsid w:val="00D26F45"/>
    <w:rsid w:val="00D27992"/>
    <w:rsid w:val="00D30123"/>
    <w:rsid w:val="00D32C37"/>
    <w:rsid w:val="00D33C13"/>
    <w:rsid w:val="00D34375"/>
    <w:rsid w:val="00D359B9"/>
    <w:rsid w:val="00D35D0A"/>
    <w:rsid w:val="00D3792D"/>
    <w:rsid w:val="00D433A5"/>
    <w:rsid w:val="00D479D8"/>
    <w:rsid w:val="00D52016"/>
    <w:rsid w:val="00D544B5"/>
    <w:rsid w:val="00D55690"/>
    <w:rsid w:val="00D5593A"/>
    <w:rsid w:val="00D55DEA"/>
    <w:rsid w:val="00D57E22"/>
    <w:rsid w:val="00D57F8E"/>
    <w:rsid w:val="00D61AF7"/>
    <w:rsid w:val="00D61C24"/>
    <w:rsid w:val="00D63956"/>
    <w:rsid w:val="00D65589"/>
    <w:rsid w:val="00D657A6"/>
    <w:rsid w:val="00D65C25"/>
    <w:rsid w:val="00D678A9"/>
    <w:rsid w:val="00D71856"/>
    <w:rsid w:val="00D71A79"/>
    <w:rsid w:val="00D73878"/>
    <w:rsid w:val="00D7782B"/>
    <w:rsid w:val="00D802B4"/>
    <w:rsid w:val="00D81FE9"/>
    <w:rsid w:val="00D8239D"/>
    <w:rsid w:val="00D8366D"/>
    <w:rsid w:val="00D84840"/>
    <w:rsid w:val="00D855C5"/>
    <w:rsid w:val="00D92A6D"/>
    <w:rsid w:val="00D92F23"/>
    <w:rsid w:val="00D936E3"/>
    <w:rsid w:val="00D94E86"/>
    <w:rsid w:val="00D9522C"/>
    <w:rsid w:val="00D95762"/>
    <w:rsid w:val="00D95849"/>
    <w:rsid w:val="00D96674"/>
    <w:rsid w:val="00D97CE1"/>
    <w:rsid w:val="00DA2254"/>
    <w:rsid w:val="00DA3B3C"/>
    <w:rsid w:val="00DA3BA7"/>
    <w:rsid w:val="00DA4C12"/>
    <w:rsid w:val="00DA7FF2"/>
    <w:rsid w:val="00DB1CF9"/>
    <w:rsid w:val="00DB2081"/>
    <w:rsid w:val="00DB5322"/>
    <w:rsid w:val="00DB5C79"/>
    <w:rsid w:val="00DB5EC2"/>
    <w:rsid w:val="00DC27BD"/>
    <w:rsid w:val="00DC77C8"/>
    <w:rsid w:val="00DC7B43"/>
    <w:rsid w:val="00DD0763"/>
    <w:rsid w:val="00DD0C9E"/>
    <w:rsid w:val="00DD1407"/>
    <w:rsid w:val="00DD1487"/>
    <w:rsid w:val="00DD1A1F"/>
    <w:rsid w:val="00DD1A73"/>
    <w:rsid w:val="00DD38E7"/>
    <w:rsid w:val="00DD5F0D"/>
    <w:rsid w:val="00DD6B51"/>
    <w:rsid w:val="00DE097C"/>
    <w:rsid w:val="00DE1050"/>
    <w:rsid w:val="00DE467E"/>
    <w:rsid w:val="00DF035A"/>
    <w:rsid w:val="00DF0700"/>
    <w:rsid w:val="00DF1006"/>
    <w:rsid w:val="00DF260C"/>
    <w:rsid w:val="00DF5927"/>
    <w:rsid w:val="00DF5C05"/>
    <w:rsid w:val="00DF6C1B"/>
    <w:rsid w:val="00DF72A4"/>
    <w:rsid w:val="00E004A6"/>
    <w:rsid w:val="00E01D9D"/>
    <w:rsid w:val="00E04DCF"/>
    <w:rsid w:val="00E06907"/>
    <w:rsid w:val="00E07BA3"/>
    <w:rsid w:val="00E11230"/>
    <w:rsid w:val="00E11939"/>
    <w:rsid w:val="00E12B67"/>
    <w:rsid w:val="00E14A54"/>
    <w:rsid w:val="00E1585F"/>
    <w:rsid w:val="00E16D06"/>
    <w:rsid w:val="00E20CF0"/>
    <w:rsid w:val="00E2175F"/>
    <w:rsid w:val="00E22966"/>
    <w:rsid w:val="00E24478"/>
    <w:rsid w:val="00E26764"/>
    <w:rsid w:val="00E26F33"/>
    <w:rsid w:val="00E31835"/>
    <w:rsid w:val="00E33E4F"/>
    <w:rsid w:val="00E34EAC"/>
    <w:rsid w:val="00E352BD"/>
    <w:rsid w:val="00E35BD5"/>
    <w:rsid w:val="00E37ED6"/>
    <w:rsid w:val="00E40761"/>
    <w:rsid w:val="00E409B7"/>
    <w:rsid w:val="00E419B8"/>
    <w:rsid w:val="00E439BA"/>
    <w:rsid w:val="00E447B3"/>
    <w:rsid w:val="00E4531F"/>
    <w:rsid w:val="00E5082C"/>
    <w:rsid w:val="00E5199E"/>
    <w:rsid w:val="00E52BC5"/>
    <w:rsid w:val="00E53CB7"/>
    <w:rsid w:val="00E53E76"/>
    <w:rsid w:val="00E5444B"/>
    <w:rsid w:val="00E57312"/>
    <w:rsid w:val="00E601FA"/>
    <w:rsid w:val="00E6236C"/>
    <w:rsid w:val="00E628C8"/>
    <w:rsid w:val="00E63A92"/>
    <w:rsid w:val="00E63B25"/>
    <w:rsid w:val="00E64497"/>
    <w:rsid w:val="00E6472E"/>
    <w:rsid w:val="00E64969"/>
    <w:rsid w:val="00E65E29"/>
    <w:rsid w:val="00E65FE6"/>
    <w:rsid w:val="00E701B8"/>
    <w:rsid w:val="00E701F6"/>
    <w:rsid w:val="00E71041"/>
    <w:rsid w:val="00E72DC3"/>
    <w:rsid w:val="00E76E2E"/>
    <w:rsid w:val="00E80254"/>
    <w:rsid w:val="00E81042"/>
    <w:rsid w:val="00E81C16"/>
    <w:rsid w:val="00E827F4"/>
    <w:rsid w:val="00E83E6A"/>
    <w:rsid w:val="00E84909"/>
    <w:rsid w:val="00E84E63"/>
    <w:rsid w:val="00E85830"/>
    <w:rsid w:val="00E860EA"/>
    <w:rsid w:val="00E86438"/>
    <w:rsid w:val="00E87FA6"/>
    <w:rsid w:val="00E90604"/>
    <w:rsid w:val="00E93B1A"/>
    <w:rsid w:val="00E941C8"/>
    <w:rsid w:val="00E948D5"/>
    <w:rsid w:val="00E955E1"/>
    <w:rsid w:val="00E96868"/>
    <w:rsid w:val="00E972B7"/>
    <w:rsid w:val="00E97CC6"/>
    <w:rsid w:val="00E97EF4"/>
    <w:rsid w:val="00EA0579"/>
    <w:rsid w:val="00EA192B"/>
    <w:rsid w:val="00EA3F22"/>
    <w:rsid w:val="00EA4756"/>
    <w:rsid w:val="00EA7C9B"/>
    <w:rsid w:val="00EA7D94"/>
    <w:rsid w:val="00EB1A17"/>
    <w:rsid w:val="00EB1E8E"/>
    <w:rsid w:val="00EB5D47"/>
    <w:rsid w:val="00EC1A66"/>
    <w:rsid w:val="00EC5EAB"/>
    <w:rsid w:val="00EC61BE"/>
    <w:rsid w:val="00EC63DF"/>
    <w:rsid w:val="00EC7411"/>
    <w:rsid w:val="00EC7F15"/>
    <w:rsid w:val="00ED1D5E"/>
    <w:rsid w:val="00ED2304"/>
    <w:rsid w:val="00ED3874"/>
    <w:rsid w:val="00ED5AE2"/>
    <w:rsid w:val="00ED5DA9"/>
    <w:rsid w:val="00ED719D"/>
    <w:rsid w:val="00ED763E"/>
    <w:rsid w:val="00EE0BF2"/>
    <w:rsid w:val="00EE1AD0"/>
    <w:rsid w:val="00EE257A"/>
    <w:rsid w:val="00EE3120"/>
    <w:rsid w:val="00EE3F9D"/>
    <w:rsid w:val="00EE74BC"/>
    <w:rsid w:val="00EF02B4"/>
    <w:rsid w:val="00EF14B0"/>
    <w:rsid w:val="00EF2283"/>
    <w:rsid w:val="00EF2FEF"/>
    <w:rsid w:val="00EF7936"/>
    <w:rsid w:val="00F01364"/>
    <w:rsid w:val="00F02A0E"/>
    <w:rsid w:val="00F06390"/>
    <w:rsid w:val="00F10908"/>
    <w:rsid w:val="00F12972"/>
    <w:rsid w:val="00F12A37"/>
    <w:rsid w:val="00F13C8E"/>
    <w:rsid w:val="00F13ED2"/>
    <w:rsid w:val="00F13F6A"/>
    <w:rsid w:val="00F1563A"/>
    <w:rsid w:val="00F20672"/>
    <w:rsid w:val="00F208E8"/>
    <w:rsid w:val="00F209E9"/>
    <w:rsid w:val="00F22B9B"/>
    <w:rsid w:val="00F22D21"/>
    <w:rsid w:val="00F2600E"/>
    <w:rsid w:val="00F265A7"/>
    <w:rsid w:val="00F268B7"/>
    <w:rsid w:val="00F26F9C"/>
    <w:rsid w:val="00F3081D"/>
    <w:rsid w:val="00F31FBD"/>
    <w:rsid w:val="00F3361B"/>
    <w:rsid w:val="00F33B9E"/>
    <w:rsid w:val="00F35A43"/>
    <w:rsid w:val="00F3649B"/>
    <w:rsid w:val="00F37217"/>
    <w:rsid w:val="00F413F2"/>
    <w:rsid w:val="00F41470"/>
    <w:rsid w:val="00F41A60"/>
    <w:rsid w:val="00F43BC4"/>
    <w:rsid w:val="00F44B5B"/>
    <w:rsid w:val="00F44B91"/>
    <w:rsid w:val="00F45CA6"/>
    <w:rsid w:val="00F45ECF"/>
    <w:rsid w:val="00F52798"/>
    <w:rsid w:val="00F54B18"/>
    <w:rsid w:val="00F5794D"/>
    <w:rsid w:val="00F57985"/>
    <w:rsid w:val="00F64A12"/>
    <w:rsid w:val="00F65143"/>
    <w:rsid w:val="00F66226"/>
    <w:rsid w:val="00F66927"/>
    <w:rsid w:val="00F72CF8"/>
    <w:rsid w:val="00F74135"/>
    <w:rsid w:val="00F76ED5"/>
    <w:rsid w:val="00F82D44"/>
    <w:rsid w:val="00F858A4"/>
    <w:rsid w:val="00F91E68"/>
    <w:rsid w:val="00F91F33"/>
    <w:rsid w:val="00F9254A"/>
    <w:rsid w:val="00F92BD1"/>
    <w:rsid w:val="00FA01BD"/>
    <w:rsid w:val="00FA0BFC"/>
    <w:rsid w:val="00FA11AE"/>
    <w:rsid w:val="00FA12E7"/>
    <w:rsid w:val="00FA25B5"/>
    <w:rsid w:val="00FA34B1"/>
    <w:rsid w:val="00FA632E"/>
    <w:rsid w:val="00FA72F8"/>
    <w:rsid w:val="00FA7917"/>
    <w:rsid w:val="00FB0416"/>
    <w:rsid w:val="00FB0694"/>
    <w:rsid w:val="00FB12FF"/>
    <w:rsid w:val="00FB19CA"/>
    <w:rsid w:val="00FB39C9"/>
    <w:rsid w:val="00FB57D1"/>
    <w:rsid w:val="00FB5D3B"/>
    <w:rsid w:val="00FC0CE5"/>
    <w:rsid w:val="00FC1002"/>
    <w:rsid w:val="00FC2A29"/>
    <w:rsid w:val="00FC50C5"/>
    <w:rsid w:val="00FC54D3"/>
    <w:rsid w:val="00FD01AB"/>
    <w:rsid w:val="00FD0C8F"/>
    <w:rsid w:val="00FD108A"/>
    <w:rsid w:val="00FD1569"/>
    <w:rsid w:val="00FD51B1"/>
    <w:rsid w:val="00FE0078"/>
    <w:rsid w:val="00FE0AE4"/>
    <w:rsid w:val="00FE1C42"/>
    <w:rsid w:val="00FE2419"/>
    <w:rsid w:val="00FE2451"/>
    <w:rsid w:val="00FE39D7"/>
    <w:rsid w:val="00FE6B1D"/>
    <w:rsid w:val="00FF1CA9"/>
    <w:rsid w:val="00FF228F"/>
    <w:rsid w:val="00FF293A"/>
    <w:rsid w:val="00FF4A48"/>
    <w:rsid w:val="00FF4CBC"/>
    <w:rsid w:val="00FF4DEE"/>
    <w:rsid w:val="00FF5245"/>
    <w:rsid w:val="00FF7A1A"/>
  </w:rsids>
  <m:mathPr>
    <m:mathFont m:val="Cambria Math"/>
    <m:brkBin m:val="before"/>
    <m:brkBinSub m:val="--"/>
    <m:smallFrac m:val="0"/>
    <m:dispDef/>
    <m:lMargin m:val="0"/>
    <m:rMargin m:val="0"/>
    <m:defJc m:val="left"/>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annotation text" w:uiPriority="99"/>
    <w:lsdException w:name="header" w:uiPriority="99"/>
    <w:lsdException w:name="footer" w:uiPriority="99"/>
    <w:lsdException w:name="caption" w:semiHidden="1" w:uiPriority="35" w:unhideWhenUsed="1" w:qFormat="1"/>
    <w:lsdException w:name="footnote reference" w:uiPriority="99"/>
    <w:lsdException w:name="annotation reference" w:uiPriority="99"/>
    <w:lsdException w:name="Title" w:qFormat="1"/>
    <w:lsdException w:name="Subtitle" w:uiPriority="11" w:qFormat="1"/>
    <w:lsdException w:name="Hyperlink" w:uiPriority="99"/>
    <w:lsdException w:name="Strong" w:qFormat="1"/>
    <w:lsdException w:name="Emphasis" w:qFormat="1"/>
    <w:lsdException w:name="Normal (Web)" w:uiPriority="99"/>
    <w:lsdException w:name="annotation subject"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C27BD"/>
    <w:pPr>
      <w:spacing w:after="120" w:line="228" w:lineRule="auto"/>
      <w:ind w:firstLine="288"/>
      <w:jc w:val="both"/>
    </w:pPr>
  </w:style>
  <w:style w:type="paragraph" w:styleId="Heading1">
    <w:name w:val="heading 1"/>
    <w:basedOn w:val="Normal"/>
    <w:next w:val="Normal"/>
    <w:link w:val="Heading1Char"/>
    <w:uiPriority w:val="9"/>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pPr>
      <w:keepNext/>
      <w:keepLines/>
      <w:numPr>
        <w:ilvl w:val="1"/>
        <w:numId w:val="5"/>
      </w:numPr>
      <w:spacing w:before="120" w:after="60"/>
      <w:jc w:val="left"/>
      <w:outlineLvl w:val="1"/>
    </w:pPr>
    <w:rPr>
      <w:i/>
      <w:iCs/>
      <w:noProof/>
    </w:rPr>
  </w:style>
  <w:style w:type="paragraph" w:styleId="Heading3">
    <w:name w:val="heading 3"/>
    <w:basedOn w:val="Normal"/>
    <w:next w:val="Normal"/>
    <w:link w:val="Heading3Char"/>
    <w:qFormat/>
    <w:pPr>
      <w:numPr>
        <w:ilvl w:val="2"/>
        <w:numId w:val="6"/>
      </w:numPr>
      <w:spacing w:line="240" w:lineRule="exact"/>
      <w:outlineLvl w:val="2"/>
    </w:pPr>
    <w:rPr>
      <w:i/>
      <w:iCs/>
      <w:noProof/>
    </w:rPr>
  </w:style>
  <w:style w:type="paragraph" w:styleId="Heading4">
    <w:name w:val="heading 4"/>
    <w:basedOn w:val="Normal"/>
    <w:next w:val="Normal"/>
    <w:link w:val="Heading4Char"/>
    <w:qFormat/>
    <w:pPr>
      <w:numPr>
        <w:ilvl w:val="3"/>
        <w:numId w:val="7"/>
      </w:numPr>
      <w:tabs>
        <w:tab w:val="num" w:pos="720"/>
      </w:tabs>
      <w:spacing w:before="40" w:after="40"/>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link w:val="AbstractChar"/>
    <w:pPr>
      <w:spacing w:after="200"/>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customStyle="1" w:styleId="bulletlist">
    <w:name w:val="bullet list"/>
    <w:basedOn w:val="Normal"/>
    <w:rsid w:val="006072EA"/>
    <w:pPr>
      <w:numPr>
        <w:numId w:val="1"/>
      </w:numPr>
    </w:pPr>
    <w:rPr>
      <w:spacing w:val="-1"/>
    </w:r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keywords">
    <w:name w:val="key words"/>
    <w:pPr>
      <w:spacing w:after="120"/>
      <w:ind w:firstLine="288"/>
      <w:jc w:val="both"/>
    </w:pPr>
    <w:rPr>
      <w:b/>
      <w:bCs/>
      <w:i/>
      <w:iCs/>
      <w:noProof/>
      <w:sz w:val="18"/>
      <w:szCs w:val="18"/>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p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character" w:customStyle="1" w:styleId="AbstractChar">
    <w:name w:val="Abstract Char"/>
    <w:basedOn w:val="DefaultParagraphFont"/>
    <w:link w:val="Abstract"/>
    <w:locked/>
    <w:rsid w:val="00CF77B8"/>
    <w:rPr>
      <w:b/>
      <w:bCs/>
      <w:sz w:val="18"/>
      <w:szCs w:val="18"/>
    </w:rPr>
  </w:style>
  <w:style w:type="paragraph" w:styleId="Caption">
    <w:name w:val="caption"/>
    <w:basedOn w:val="Normal"/>
    <w:next w:val="Normal"/>
    <w:uiPriority w:val="35"/>
    <w:qFormat/>
    <w:rsid w:val="00B72EDB"/>
    <w:pPr>
      <w:spacing w:after="200"/>
      <w:ind w:firstLine="0"/>
    </w:pPr>
    <w:rPr>
      <w:rFonts w:asciiTheme="majorBidi" w:hAnsiTheme="majorBidi" w:cs="Arial"/>
      <w:bCs/>
      <w:sz w:val="16"/>
      <w:szCs w:val="18"/>
      <w:lang w:bidi="fa-IR"/>
    </w:rPr>
  </w:style>
  <w:style w:type="paragraph" w:styleId="FootnoteText">
    <w:name w:val="footnote text"/>
    <w:basedOn w:val="Normal"/>
    <w:link w:val="FootnoteTextChar"/>
    <w:uiPriority w:val="99"/>
    <w:rsid w:val="00CF77B8"/>
    <w:pPr>
      <w:autoSpaceDE w:val="0"/>
      <w:autoSpaceDN w:val="0"/>
      <w:ind w:firstLine="202"/>
    </w:pPr>
    <w:rPr>
      <w:sz w:val="16"/>
      <w:szCs w:val="16"/>
    </w:rPr>
  </w:style>
  <w:style w:type="character" w:customStyle="1" w:styleId="FootnoteTextChar">
    <w:name w:val="Footnote Text Char"/>
    <w:basedOn w:val="DefaultParagraphFont"/>
    <w:link w:val="FootnoteText"/>
    <w:uiPriority w:val="99"/>
    <w:rsid w:val="00CF77B8"/>
    <w:rPr>
      <w:sz w:val="16"/>
      <w:szCs w:val="16"/>
    </w:rPr>
  </w:style>
  <w:style w:type="paragraph" w:styleId="BalloonText">
    <w:name w:val="Balloon Text"/>
    <w:basedOn w:val="Normal"/>
    <w:link w:val="BalloonTextChar"/>
    <w:uiPriority w:val="99"/>
    <w:rsid w:val="00CF77B8"/>
    <w:rPr>
      <w:rFonts w:ascii="Tahoma" w:hAnsi="Tahoma" w:cs="Tahoma"/>
      <w:sz w:val="16"/>
      <w:szCs w:val="16"/>
    </w:rPr>
  </w:style>
  <w:style w:type="character" w:customStyle="1" w:styleId="BalloonTextChar">
    <w:name w:val="Balloon Text Char"/>
    <w:basedOn w:val="DefaultParagraphFont"/>
    <w:link w:val="BalloonText"/>
    <w:uiPriority w:val="99"/>
    <w:rsid w:val="00CF77B8"/>
    <w:rPr>
      <w:rFonts w:ascii="Tahoma" w:hAnsi="Tahoma" w:cs="Tahoma"/>
      <w:sz w:val="16"/>
      <w:szCs w:val="16"/>
    </w:rPr>
  </w:style>
  <w:style w:type="character" w:customStyle="1" w:styleId="Heading2Char">
    <w:name w:val="Heading 2 Char"/>
    <w:basedOn w:val="DefaultParagraphFont"/>
    <w:link w:val="Heading2"/>
    <w:rsid w:val="00CF77B8"/>
    <w:rPr>
      <w:i/>
      <w:iCs/>
      <w:noProof/>
    </w:rPr>
  </w:style>
  <w:style w:type="character" w:customStyle="1" w:styleId="Heading3Char">
    <w:name w:val="Heading 3 Char"/>
    <w:basedOn w:val="DefaultParagraphFont"/>
    <w:link w:val="Heading3"/>
    <w:locked/>
    <w:rsid w:val="00CF77B8"/>
    <w:rPr>
      <w:i/>
      <w:iCs/>
      <w:noProof/>
    </w:rPr>
  </w:style>
  <w:style w:type="character" w:styleId="CommentReference">
    <w:name w:val="annotation reference"/>
    <w:basedOn w:val="DefaultParagraphFont"/>
    <w:uiPriority w:val="99"/>
    <w:rsid w:val="00CF77B8"/>
    <w:rPr>
      <w:rFonts w:cs="Times New Roman"/>
      <w:sz w:val="16"/>
      <w:szCs w:val="16"/>
    </w:rPr>
  </w:style>
  <w:style w:type="paragraph" w:styleId="CommentText">
    <w:name w:val="annotation text"/>
    <w:basedOn w:val="Normal"/>
    <w:link w:val="CommentTextChar"/>
    <w:uiPriority w:val="99"/>
    <w:rsid w:val="005D6BEF"/>
    <w:pPr>
      <w:spacing w:line="168" w:lineRule="auto"/>
    </w:pPr>
    <w:rPr>
      <w:rFonts w:ascii="Tahoma" w:hAnsi="Tahoma"/>
      <w:sz w:val="12"/>
    </w:rPr>
  </w:style>
  <w:style w:type="character" w:customStyle="1" w:styleId="CommentTextChar">
    <w:name w:val="Comment Text Char"/>
    <w:basedOn w:val="DefaultParagraphFont"/>
    <w:link w:val="CommentText"/>
    <w:uiPriority w:val="99"/>
    <w:rsid w:val="005D6BEF"/>
    <w:rPr>
      <w:rFonts w:ascii="Tahoma" w:hAnsi="Tahoma"/>
      <w:sz w:val="12"/>
    </w:rPr>
  </w:style>
  <w:style w:type="paragraph" w:styleId="ListParagraph">
    <w:name w:val="List Paragraph"/>
    <w:basedOn w:val="Normal"/>
    <w:uiPriority w:val="34"/>
    <w:qFormat/>
    <w:rsid w:val="00CF77B8"/>
    <w:pPr>
      <w:spacing w:after="200"/>
      <w:ind w:left="720" w:firstLine="284"/>
      <w:contextualSpacing/>
    </w:pPr>
    <w:rPr>
      <w:rFonts w:cs="Arial"/>
      <w:szCs w:val="22"/>
      <w:lang w:bidi="fa-IR"/>
    </w:rPr>
  </w:style>
  <w:style w:type="table" w:styleId="TableGrid">
    <w:name w:val="Table Grid"/>
    <w:basedOn w:val="TableNormal"/>
    <w:uiPriority w:val="59"/>
    <w:rsid w:val="00CF77B8"/>
    <w:rPr>
      <w:rFonts w:asciiTheme="minorHAnsi" w:eastAsiaTheme="minorHAnsi" w:hAnsiTheme="minorHAnsi" w:cstheme="minorBidi"/>
      <w:sz w:val="22"/>
      <w:szCs w:val="22"/>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B62F8"/>
    <w:pPr>
      <w:ind w:firstLine="0"/>
      <w:jc w:val="left"/>
    </w:pPr>
    <w:rPr>
      <w:sz w:val="16"/>
    </w:rPr>
  </w:style>
  <w:style w:type="paragraph" w:styleId="Header">
    <w:name w:val="header"/>
    <w:basedOn w:val="Normal"/>
    <w:link w:val="HeaderChar"/>
    <w:uiPriority w:val="99"/>
    <w:rsid w:val="00CF77B8"/>
    <w:pPr>
      <w:tabs>
        <w:tab w:val="center" w:pos="4680"/>
        <w:tab w:val="right" w:pos="9360"/>
      </w:tabs>
    </w:pPr>
  </w:style>
  <w:style w:type="character" w:customStyle="1" w:styleId="HeaderChar">
    <w:name w:val="Header Char"/>
    <w:basedOn w:val="DefaultParagraphFont"/>
    <w:link w:val="Header"/>
    <w:uiPriority w:val="99"/>
    <w:rsid w:val="00CF77B8"/>
  </w:style>
  <w:style w:type="paragraph" w:styleId="Footer">
    <w:name w:val="footer"/>
    <w:basedOn w:val="Normal"/>
    <w:link w:val="FooterChar"/>
    <w:uiPriority w:val="99"/>
    <w:rsid w:val="000C2551"/>
    <w:pPr>
      <w:tabs>
        <w:tab w:val="center" w:pos="4680"/>
        <w:tab w:val="right" w:pos="9360"/>
      </w:tabs>
      <w:jc w:val="center"/>
    </w:pPr>
  </w:style>
  <w:style w:type="character" w:customStyle="1" w:styleId="FooterChar">
    <w:name w:val="Footer Char"/>
    <w:basedOn w:val="DefaultParagraphFont"/>
    <w:link w:val="Footer"/>
    <w:uiPriority w:val="99"/>
    <w:rsid w:val="000C2551"/>
  </w:style>
  <w:style w:type="paragraph" w:styleId="NormalWeb">
    <w:name w:val="Normal (Web)"/>
    <w:basedOn w:val="Normal"/>
    <w:uiPriority w:val="99"/>
    <w:unhideWhenUsed/>
    <w:rsid w:val="009272D9"/>
    <w:pPr>
      <w:spacing w:before="100" w:beforeAutospacing="1" w:after="100" w:afterAutospacing="1"/>
      <w:jc w:val="left"/>
    </w:pPr>
    <w:rPr>
      <w:rFonts w:eastAsia="Times New Roman"/>
      <w:szCs w:val="24"/>
    </w:rPr>
  </w:style>
  <w:style w:type="character" w:customStyle="1" w:styleId="apple-converted-space">
    <w:name w:val="apple-converted-space"/>
    <w:basedOn w:val="DefaultParagraphFont"/>
    <w:rsid w:val="009272D9"/>
  </w:style>
  <w:style w:type="character" w:styleId="Hyperlink">
    <w:name w:val="Hyperlink"/>
    <w:basedOn w:val="DefaultParagraphFont"/>
    <w:uiPriority w:val="99"/>
    <w:unhideWhenUsed/>
    <w:rsid w:val="009272D9"/>
    <w:rPr>
      <w:color w:val="0000FF"/>
      <w:u w:val="single"/>
    </w:rPr>
  </w:style>
  <w:style w:type="character" w:customStyle="1" w:styleId="Heading1Char">
    <w:name w:val="Heading 1 Char"/>
    <w:basedOn w:val="DefaultParagraphFont"/>
    <w:link w:val="Heading1"/>
    <w:uiPriority w:val="9"/>
    <w:rsid w:val="000F3F48"/>
    <w:rPr>
      <w:smallCaps/>
      <w:noProof/>
    </w:rPr>
  </w:style>
  <w:style w:type="character" w:styleId="PlaceholderText">
    <w:name w:val="Placeholder Text"/>
    <w:basedOn w:val="DefaultParagraphFont"/>
    <w:uiPriority w:val="99"/>
    <w:semiHidden/>
    <w:rsid w:val="000F3F48"/>
    <w:rPr>
      <w:color w:val="808080"/>
    </w:rPr>
  </w:style>
  <w:style w:type="paragraph" w:styleId="Subtitle">
    <w:name w:val="Subtitle"/>
    <w:basedOn w:val="Normal"/>
    <w:next w:val="Normal"/>
    <w:link w:val="SubtitleChar"/>
    <w:uiPriority w:val="11"/>
    <w:qFormat/>
    <w:rsid w:val="000F3F48"/>
    <w:pPr>
      <w:numPr>
        <w:ilvl w:val="1"/>
      </w:numPr>
      <w:ind w:firstLine="288"/>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0F3F48"/>
    <w:rPr>
      <w:rFonts w:asciiTheme="majorHAnsi" w:eastAsiaTheme="majorEastAsia" w:hAnsiTheme="majorHAnsi" w:cstheme="majorBidi"/>
      <w:i/>
      <w:iCs/>
      <w:color w:val="4F81BD" w:themeColor="accent1"/>
      <w:spacing w:val="15"/>
      <w:sz w:val="24"/>
      <w:szCs w:val="24"/>
    </w:rPr>
  </w:style>
  <w:style w:type="paragraph" w:styleId="CommentSubject">
    <w:name w:val="annotation subject"/>
    <w:basedOn w:val="CommentText"/>
    <w:next w:val="CommentText"/>
    <w:link w:val="CommentSubjectChar"/>
    <w:uiPriority w:val="99"/>
    <w:unhideWhenUsed/>
    <w:rsid w:val="000F3F48"/>
    <w:rPr>
      <w:b/>
      <w:bCs/>
    </w:rPr>
  </w:style>
  <w:style w:type="character" w:customStyle="1" w:styleId="CommentSubjectChar">
    <w:name w:val="Comment Subject Char"/>
    <w:basedOn w:val="CommentTextChar"/>
    <w:link w:val="CommentSubject"/>
    <w:uiPriority w:val="99"/>
    <w:rsid w:val="000F3F48"/>
    <w:rPr>
      <w:rFonts w:ascii="Tahoma" w:hAnsi="Tahoma"/>
      <w:b/>
      <w:bCs/>
      <w:sz w:val="16"/>
    </w:rPr>
  </w:style>
  <w:style w:type="paragraph" w:styleId="Revision">
    <w:name w:val="Revision"/>
    <w:hidden/>
    <w:uiPriority w:val="99"/>
    <w:semiHidden/>
    <w:rsid w:val="000F3F48"/>
    <w:rPr>
      <w:rFonts w:asciiTheme="minorHAnsi" w:hAnsiTheme="minorHAnsi"/>
    </w:rPr>
  </w:style>
  <w:style w:type="character" w:customStyle="1" w:styleId="Heading4Char">
    <w:name w:val="Heading 4 Char"/>
    <w:basedOn w:val="DefaultParagraphFont"/>
    <w:link w:val="Heading4"/>
    <w:rsid w:val="000F3F48"/>
    <w:rPr>
      <w:i/>
      <w:iCs/>
      <w:noProof/>
    </w:rPr>
  </w:style>
  <w:style w:type="character" w:styleId="FootnoteReference">
    <w:name w:val="footnote reference"/>
    <w:basedOn w:val="DefaultParagraphFont"/>
    <w:uiPriority w:val="99"/>
    <w:unhideWhenUsed/>
    <w:rsid w:val="000F3F48"/>
    <w:rPr>
      <w:vertAlign w:val="superscript"/>
    </w:rPr>
  </w:style>
  <w:style w:type="paragraph" w:customStyle="1" w:styleId="StyleBibliographyRight">
    <w:name w:val="Style Bibliography + Right"/>
    <w:basedOn w:val="Bibliography"/>
    <w:rsid w:val="00A016B6"/>
    <w:pPr>
      <w:jc w:val="right"/>
    </w:pPr>
    <w:rPr>
      <w:rFonts w:eastAsia="Times New Roman"/>
    </w:rPr>
  </w:style>
  <w:style w:type="paragraph" w:customStyle="1" w:styleId="StyleBodyTextLatinCambriaMathComplexBodyCSArial">
    <w:name w:val="Style Body Text + (Latin) Cambria Math (Complex) +Body CS (Arial)..."/>
    <w:basedOn w:val="Normal"/>
    <w:rsid w:val="006072EA"/>
    <w:pPr>
      <w:ind w:firstLine="0"/>
    </w:pPr>
    <w:rPr>
      <w:rFonts w:ascii="Cambria Math" w:hAnsi="Cambria Math" w:cstheme="minorBidi"/>
      <w:i/>
      <w:spacing w:val="-1"/>
      <w:sz w:val="22"/>
      <w:szCs w:val="22"/>
    </w:rPr>
  </w:style>
  <w:style w:type="paragraph" w:customStyle="1" w:styleId="StyleBibliographyRight1">
    <w:name w:val="Style Bibliography + Right1"/>
    <w:basedOn w:val="Bibliography"/>
    <w:rsid w:val="006614B4"/>
    <w:pPr>
      <w:jc w:val="right"/>
    </w:pPr>
    <w:rPr>
      <w:rFonts w:eastAsia="Times New Roman"/>
      <w:i/>
    </w:rPr>
  </w:style>
  <w:style w:type="paragraph" w:customStyle="1" w:styleId="StyleBibliographyRight2">
    <w:name w:val="Style Bibliography + Right2"/>
    <w:basedOn w:val="Bibliography"/>
    <w:rsid w:val="006614B4"/>
    <w:pPr>
      <w:jc w:val="right"/>
    </w:pPr>
    <w:rPr>
      <w:rFonts w:eastAsia="Times New Roman"/>
      <w:i/>
    </w:rPr>
  </w:style>
  <w:style w:type="table" w:styleId="TableSimple2">
    <w:name w:val="Table Simple 2"/>
    <w:basedOn w:val="TableNormal"/>
    <w:rsid w:val="0032714C"/>
    <w:pPr>
      <w:spacing w:after="120" w:line="228" w:lineRule="auto"/>
      <w:ind w:firstLine="288"/>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annotation text" w:uiPriority="99"/>
    <w:lsdException w:name="header" w:uiPriority="99"/>
    <w:lsdException w:name="footer" w:uiPriority="99"/>
    <w:lsdException w:name="caption" w:semiHidden="1" w:uiPriority="35" w:unhideWhenUsed="1" w:qFormat="1"/>
    <w:lsdException w:name="footnote reference" w:uiPriority="99"/>
    <w:lsdException w:name="annotation reference" w:uiPriority="99"/>
    <w:lsdException w:name="Title" w:qFormat="1"/>
    <w:lsdException w:name="Subtitle" w:uiPriority="11" w:qFormat="1"/>
    <w:lsdException w:name="Hyperlink" w:uiPriority="99"/>
    <w:lsdException w:name="Strong" w:qFormat="1"/>
    <w:lsdException w:name="Emphasis" w:qFormat="1"/>
    <w:lsdException w:name="Normal (Web)" w:uiPriority="99"/>
    <w:lsdException w:name="annotation subject"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C27BD"/>
    <w:pPr>
      <w:spacing w:after="120" w:line="228" w:lineRule="auto"/>
      <w:ind w:firstLine="288"/>
      <w:jc w:val="both"/>
    </w:pPr>
  </w:style>
  <w:style w:type="paragraph" w:styleId="Heading1">
    <w:name w:val="heading 1"/>
    <w:basedOn w:val="Normal"/>
    <w:next w:val="Normal"/>
    <w:link w:val="Heading1Char"/>
    <w:uiPriority w:val="9"/>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pPr>
      <w:keepNext/>
      <w:keepLines/>
      <w:numPr>
        <w:ilvl w:val="1"/>
        <w:numId w:val="5"/>
      </w:numPr>
      <w:spacing w:before="120" w:after="60"/>
      <w:jc w:val="left"/>
      <w:outlineLvl w:val="1"/>
    </w:pPr>
    <w:rPr>
      <w:i/>
      <w:iCs/>
      <w:noProof/>
    </w:rPr>
  </w:style>
  <w:style w:type="paragraph" w:styleId="Heading3">
    <w:name w:val="heading 3"/>
    <w:basedOn w:val="Normal"/>
    <w:next w:val="Normal"/>
    <w:link w:val="Heading3Char"/>
    <w:qFormat/>
    <w:pPr>
      <w:numPr>
        <w:ilvl w:val="2"/>
        <w:numId w:val="6"/>
      </w:numPr>
      <w:spacing w:line="240" w:lineRule="exact"/>
      <w:outlineLvl w:val="2"/>
    </w:pPr>
    <w:rPr>
      <w:i/>
      <w:iCs/>
      <w:noProof/>
    </w:rPr>
  </w:style>
  <w:style w:type="paragraph" w:styleId="Heading4">
    <w:name w:val="heading 4"/>
    <w:basedOn w:val="Normal"/>
    <w:next w:val="Normal"/>
    <w:link w:val="Heading4Char"/>
    <w:qFormat/>
    <w:pPr>
      <w:numPr>
        <w:ilvl w:val="3"/>
        <w:numId w:val="7"/>
      </w:numPr>
      <w:tabs>
        <w:tab w:val="num" w:pos="720"/>
      </w:tabs>
      <w:spacing w:before="40" w:after="40"/>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link w:val="AbstractChar"/>
    <w:pPr>
      <w:spacing w:after="200"/>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customStyle="1" w:styleId="bulletlist">
    <w:name w:val="bullet list"/>
    <w:basedOn w:val="Normal"/>
    <w:rsid w:val="006072EA"/>
    <w:pPr>
      <w:numPr>
        <w:numId w:val="1"/>
      </w:numPr>
    </w:pPr>
    <w:rPr>
      <w:spacing w:val="-1"/>
    </w:r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keywords">
    <w:name w:val="key words"/>
    <w:pPr>
      <w:spacing w:after="120"/>
      <w:ind w:firstLine="288"/>
      <w:jc w:val="both"/>
    </w:pPr>
    <w:rPr>
      <w:b/>
      <w:bCs/>
      <w:i/>
      <w:iCs/>
      <w:noProof/>
      <w:sz w:val="18"/>
      <w:szCs w:val="18"/>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p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character" w:customStyle="1" w:styleId="AbstractChar">
    <w:name w:val="Abstract Char"/>
    <w:basedOn w:val="DefaultParagraphFont"/>
    <w:link w:val="Abstract"/>
    <w:locked/>
    <w:rsid w:val="00CF77B8"/>
    <w:rPr>
      <w:b/>
      <w:bCs/>
      <w:sz w:val="18"/>
      <w:szCs w:val="18"/>
    </w:rPr>
  </w:style>
  <w:style w:type="paragraph" w:styleId="Caption">
    <w:name w:val="caption"/>
    <w:basedOn w:val="Normal"/>
    <w:next w:val="Normal"/>
    <w:uiPriority w:val="35"/>
    <w:qFormat/>
    <w:rsid w:val="00B72EDB"/>
    <w:pPr>
      <w:spacing w:after="200"/>
      <w:ind w:firstLine="0"/>
    </w:pPr>
    <w:rPr>
      <w:rFonts w:asciiTheme="majorBidi" w:hAnsiTheme="majorBidi" w:cs="Arial"/>
      <w:bCs/>
      <w:sz w:val="16"/>
      <w:szCs w:val="18"/>
      <w:lang w:bidi="fa-IR"/>
    </w:rPr>
  </w:style>
  <w:style w:type="paragraph" w:styleId="FootnoteText">
    <w:name w:val="footnote text"/>
    <w:basedOn w:val="Normal"/>
    <w:link w:val="FootnoteTextChar"/>
    <w:uiPriority w:val="99"/>
    <w:rsid w:val="00CF77B8"/>
    <w:pPr>
      <w:autoSpaceDE w:val="0"/>
      <w:autoSpaceDN w:val="0"/>
      <w:ind w:firstLine="202"/>
    </w:pPr>
    <w:rPr>
      <w:sz w:val="16"/>
      <w:szCs w:val="16"/>
    </w:rPr>
  </w:style>
  <w:style w:type="character" w:customStyle="1" w:styleId="FootnoteTextChar">
    <w:name w:val="Footnote Text Char"/>
    <w:basedOn w:val="DefaultParagraphFont"/>
    <w:link w:val="FootnoteText"/>
    <w:uiPriority w:val="99"/>
    <w:rsid w:val="00CF77B8"/>
    <w:rPr>
      <w:sz w:val="16"/>
      <w:szCs w:val="16"/>
    </w:rPr>
  </w:style>
  <w:style w:type="paragraph" w:styleId="BalloonText">
    <w:name w:val="Balloon Text"/>
    <w:basedOn w:val="Normal"/>
    <w:link w:val="BalloonTextChar"/>
    <w:uiPriority w:val="99"/>
    <w:rsid w:val="00CF77B8"/>
    <w:rPr>
      <w:rFonts w:ascii="Tahoma" w:hAnsi="Tahoma" w:cs="Tahoma"/>
      <w:sz w:val="16"/>
      <w:szCs w:val="16"/>
    </w:rPr>
  </w:style>
  <w:style w:type="character" w:customStyle="1" w:styleId="BalloonTextChar">
    <w:name w:val="Balloon Text Char"/>
    <w:basedOn w:val="DefaultParagraphFont"/>
    <w:link w:val="BalloonText"/>
    <w:uiPriority w:val="99"/>
    <w:rsid w:val="00CF77B8"/>
    <w:rPr>
      <w:rFonts w:ascii="Tahoma" w:hAnsi="Tahoma" w:cs="Tahoma"/>
      <w:sz w:val="16"/>
      <w:szCs w:val="16"/>
    </w:rPr>
  </w:style>
  <w:style w:type="character" w:customStyle="1" w:styleId="Heading2Char">
    <w:name w:val="Heading 2 Char"/>
    <w:basedOn w:val="DefaultParagraphFont"/>
    <w:link w:val="Heading2"/>
    <w:rsid w:val="00CF77B8"/>
    <w:rPr>
      <w:i/>
      <w:iCs/>
      <w:noProof/>
    </w:rPr>
  </w:style>
  <w:style w:type="character" w:customStyle="1" w:styleId="Heading3Char">
    <w:name w:val="Heading 3 Char"/>
    <w:basedOn w:val="DefaultParagraphFont"/>
    <w:link w:val="Heading3"/>
    <w:locked/>
    <w:rsid w:val="00CF77B8"/>
    <w:rPr>
      <w:i/>
      <w:iCs/>
      <w:noProof/>
    </w:rPr>
  </w:style>
  <w:style w:type="character" w:styleId="CommentReference">
    <w:name w:val="annotation reference"/>
    <w:basedOn w:val="DefaultParagraphFont"/>
    <w:uiPriority w:val="99"/>
    <w:rsid w:val="00CF77B8"/>
    <w:rPr>
      <w:rFonts w:cs="Times New Roman"/>
      <w:sz w:val="16"/>
      <w:szCs w:val="16"/>
    </w:rPr>
  </w:style>
  <w:style w:type="paragraph" w:styleId="CommentText">
    <w:name w:val="annotation text"/>
    <w:basedOn w:val="Normal"/>
    <w:link w:val="CommentTextChar"/>
    <w:uiPriority w:val="99"/>
    <w:rsid w:val="005D6BEF"/>
    <w:pPr>
      <w:spacing w:line="168" w:lineRule="auto"/>
    </w:pPr>
    <w:rPr>
      <w:rFonts w:ascii="Tahoma" w:hAnsi="Tahoma"/>
      <w:sz w:val="12"/>
    </w:rPr>
  </w:style>
  <w:style w:type="character" w:customStyle="1" w:styleId="CommentTextChar">
    <w:name w:val="Comment Text Char"/>
    <w:basedOn w:val="DefaultParagraphFont"/>
    <w:link w:val="CommentText"/>
    <w:uiPriority w:val="99"/>
    <w:rsid w:val="005D6BEF"/>
    <w:rPr>
      <w:rFonts w:ascii="Tahoma" w:hAnsi="Tahoma"/>
      <w:sz w:val="12"/>
    </w:rPr>
  </w:style>
  <w:style w:type="paragraph" w:styleId="ListParagraph">
    <w:name w:val="List Paragraph"/>
    <w:basedOn w:val="Normal"/>
    <w:uiPriority w:val="34"/>
    <w:qFormat/>
    <w:rsid w:val="00CF77B8"/>
    <w:pPr>
      <w:spacing w:after="200"/>
      <w:ind w:left="720" w:firstLine="284"/>
      <w:contextualSpacing/>
    </w:pPr>
    <w:rPr>
      <w:rFonts w:cs="Arial"/>
      <w:szCs w:val="22"/>
      <w:lang w:bidi="fa-IR"/>
    </w:rPr>
  </w:style>
  <w:style w:type="table" w:styleId="TableGrid">
    <w:name w:val="Table Grid"/>
    <w:basedOn w:val="TableNormal"/>
    <w:uiPriority w:val="59"/>
    <w:rsid w:val="00CF77B8"/>
    <w:rPr>
      <w:rFonts w:asciiTheme="minorHAnsi" w:eastAsiaTheme="minorHAnsi" w:hAnsiTheme="minorHAnsi" w:cstheme="minorBidi"/>
      <w:sz w:val="22"/>
      <w:szCs w:val="22"/>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B62F8"/>
    <w:pPr>
      <w:ind w:firstLine="0"/>
      <w:jc w:val="left"/>
    </w:pPr>
    <w:rPr>
      <w:sz w:val="16"/>
    </w:rPr>
  </w:style>
  <w:style w:type="paragraph" w:styleId="Header">
    <w:name w:val="header"/>
    <w:basedOn w:val="Normal"/>
    <w:link w:val="HeaderChar"/>
    <w:uiPriority w:val="99"/>
    <w:rsid w:val="00CF77B8"/>
    <w:pPr>
      <w:tabs>
        <w:tab w:val="center" w:pos="4680"/>
        <w:tab w:val="right" w:pos="9360"/>
      </w:tabs>
    </w:pPr>
  </w:style>
  <w:style w:type="character" w:customStyle="1" w:styleId="HeaderChar">
    <w:name w:val="Header Char"/>
    <w:basedOn w:val="DefaultParagraphFont"/>
    <w:link w:val="Header"/>
    <w:uiPriority w:val="99"/>
    <w:rsid w:val="00CF77B8"/>
  </w:style>
  <w:style w:type="paragraph" w:styleId="Footer">
    <w:name w:val="footer"/>
    <w:basedOn w:val="Normal"/>
    <w:link w:val="FooterChar"/>
    <w:uiPriority w:val="99"/>
    <w:rsid w:val="000C2551"/>
    <w:pPr>
      <w:tabs>
        <w:tab w:val="center" w:pos="4680"/>
        <w:tab w:val="right" w:pos="9360"/>
      </w:tabs>
      <w:jc w:val="center"/>
    </w:pPr>
  </w:style>
  <w:style w:type="character" w:customStyle="1" w:styleId="FooterChar">
    <w:name w:val="Footer Char"/>
    <w:basedOn w:val="DefaultParagraphFont"/>
    <w:link w:val="Footer"/>
    <w:uiPriority w:val="99"/>
    <w:rsid w:val="000C2551"/>
  </w:style>
  <w:style w:type="paragraph" w:styleId="NormalWeb">
    <w:name w:val="Normal (Web)"/>
    <w:basedOn w:val="Normal"/>
    <w:uiPriority w:val="99"/>
    <w:unhideWhenUsed/>
    <w:rsid w:val="009272D9"/>
    <w:pPr>
      <w:spacing w:before="100" w:beforeAutospacing="1" w:after="100" w:afterAutospacing="1"/>
      <w:jc w:val="left"/>
    </w:pPr>
    <w:rPr>
      <w:rFonts w:eastAsia="Times New Roman"/>
      <w:szCs w:val="24"/>
    </w:rPr>
  </w:style>
  <w:style w:type="character" w:customStyle="1" w:styleId="apple-converted-space">
    <w:name w:val="apple-converted-space"/>
    <w:basedOn w:val="DefaultParagraphFont"/>
    <w:rsid w:val="009272D9"/>
  </w:style>
  <w:style w:type="character" w:styleId="Hyperlink">
    <w:name w:val="Hyperlink"/>
    <w:basedOn w:val="DefaultParagraphFont"/>
    <w:uiPriority w:val="99"/>
    <w:unhideWhenUsed/>
    <w:rsid w:val="009272D9"/>
    <w:rPr>
      <w:color w:val="0000FF"/>
      <w:u w:val="single"/>
    </w:rPr>
  </w:style>
  <w:style w:type="character" w:customStyle="1" w:styleId="Heading1Char">
    <w:name w:val="Heading 1 Char"/>
    <w:basedOn w:val="DefaultParagraphFont"/>
    <w:link w:val="Heading1"/>
    <w:uiPriority w:val="9"/>
    <w:rsid w:val="000F3F48"/>
    <w:rPr>
      <w:smallCaps/>
      <w:noProof/>
    </w:rPr>
  </w:style>
  <w:style w:type="character" w:styleId="PlaceholderText">
    <w:name w:val="Placeholder Text"/>
    <w:basedOn w:val="DefaultParagraphFont"/>
    <w:uiPriority w:val="99"/>
    <w:semiHidden/>
    <w:rsid w:val="000F3F48"/>
    <w:rPr>
      <w:color w:val="808080"/>
    </w:rPr>
  </w:style>
  <w:style w:type="paragraph" w:styleId="Subtitle">
    <w:name w:val="Subtitle"/>
    <w:basedOn w:val="Normal"/>
    <w:next w:val="Normal"/>
    <w:link w:val="SubtitleChar"/>
    <w:uiPriority w:val="11"/>
    <w:qFormat/>
    <w:rsid w:val="000F3F48"/>
    <w:pPr>
      <w:numPr>
        <w:ilvl w:val="1"/>
      </w:numPr>
      <w:ind w:firstLine="288"/>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0F3F48"/>
    <w:rPr>
      <w:rFonts w:asciiTheme="majorHAnsi" w:eastAsiaTheme="majorEastAsia" w:hAnsiTheme="majorHAnsi" w:cstheme="majorBidi"/>
      <w:i/>
      <w:iCs/>
      <w:color w:val="4F81BD" w:themeColor="accent1"/>
      <w:spacing w:val="15"/>
      <w:sz w:val="24"/>
      <w:szCs w:val="24"/>
    </w:rPr>
  </w:style>
  <w:style w:type="paragraph" w:styleId="CommentSubject">
    <w:name w:val="annotation subject"/>
    <w:basedOn w:val="CommentText"/>
    <w:next w:val="CommentText"/>
    <w:link w:val="CommentSubjectChar"/>
    <w:uiPriority w:val="99"/>
    <w:unhideWhenUsed/>
    <w:rsid w:val="000F3F48"/>
    <w:rPr>
      <w:b/>
      <w:bCs/>
    </w:rPr>
  </w:style>
  <w:style w:type="character" w:customStyle="1" w:styleId="CommentSubjectChar">
    <w:name w:val="Comment Subject Char"/>
    <w:basedOn w:val="CommentTextChar"/>
    <w:link w:val="CommentSubject"/>
    <w:uiPriority w:val="99"/>
    <w:rsid w:val="000F3F48"/>
    <w:rPr>
      <w:rFonts w:ascii="Tahoma" w:hAnsi="Tahoma"/>
      <w:b/>
      <w:bCs/>
      <w:sz w:val="16"/>
    </w:rPr>
  </w:style>
  <w:style w:type="paragraph" w:styleId="Revision">
    <w:name w:val="Revision"/>
    <w:hidden/>
    <w:uiPriority w:val="99"/>
    <w:semiHidden/>
    <w:rsid w:val="000F3F48"/>
    <w:rPr>
      <w:rFonts w:asciiTheme="minorHAnsi" w:hAnsiTheme="minorHAnsi"/>
    </w:rPr>
  </w:style>
  <w:style w:type="character" w:customStyle="1" w:styleId="Heading4Char">
    <w:name w:val="Heading 4 Char"/>
    <w:basedOn w:val="DefaultParagraphFont"/>
    <w:link w:val="Heading4"/>
    <w:rsid w:val="000F3F48"/>
    <w:rPr>
      <w:i/>
      <w:iCs/>
      <w:noProof/>
    </w:rPr>
  </w:style>
  <w:style w:type="character" w:styleId="FootnoteReference">
    <w:name w:val="footnote reference"/>
    <w:basedOn w:val="DefaultParagraphFont"/>
    <w:uiPriority w:val="99"/>
    <w:unhideWhenUsed/>
    <w:rsid w:val="000F3F48"/>
    <w:rPr>
      <w:vertAlign w:val="superscript"/>
    </w:rPr>
  </w:style>
  <w:style w:type="paragraph" w:customStyle="1" w:styleId="StyleBibliographyRight">
    <w:name w:val="Style Bibliography + Right"/>
    <w:basedOn w:val="Bibliography"/>
    <w:rsid w:val="00A016B6"/>
    <w:pPr>
      <w:jc w:val="right"/>
    </w:pPr>
    <w:rPr>
      <w:rFonts w:eastAsia="Times New Roman"/>
    </w:rPr>
  </w:style>
  <w:style w:type="paragraph" w:customStyle="1" w:styleId="StyleBodyTextLatinCambriaMathComplexBodyCSArial">
    <w:name w:val="Style Body Text + (Latin) Cambria Math (Complex) +Body CS (Arial)..."/>
    <w:basedOn w:val="Normal"/>
    <w:rsid w:val="006072EA"/>
    <w:pPr>
      <w:ind w:firstLine="0"/>
    </w:pPr>
    <w:rPr>
      <w:rFonts w:ascii="Cambria Math" w:hAnsi="Cambria Math" w:cstheme="minorBidi"/>
      <w:i/>
      <w:spacing w:val="-1"/>
      <w:sz w:val="22"/>
      <w:szCs w:val="22"/>
    </w:rPr>
  </w:style>
  <w:style w:type="paragraph" w:customStyle="1" w:styleId="StyleBibliographyRight1">
    <w:name w:val="Style Bibliography + Right1"/>
    <w:basedOn w:val="Bibliography"/>
    <w:rsid w:val="006614B4"/>
    <w:pPr>
      <w:jc w:val="right"/>
    </w:pPr>
    <w:rPr>
      <w:rFonts w:eastAsia="Times New Roman"/>
      <w:i/>
    </w:rPr>
  </w:style>
  <w:style w:type="paragraph" w:customStyle="1" w:styleId="StyleBibliographyRight2">
    <w:name w:val="Style Bibliography + Right2"/>
    <w:basedOn w:val="Bibliography"/>
    <w:rsid w:val="006614B4"/>
    <w:pPr>
      <w:jc w:val="right"/>
    </w:pPr>
    <w:rPr>
      <w:rFonts w:eastAsia="Times New Roman"/>
      <w:i/>
    </w:rPr>
  </w:style>
  <w:style w:type="table" w:styleId="TableSimple2">
    <w:name w:val="Table Simple 2"/>
    <w:basedOn w:val="TableNormal"/>
    <w:rsid w:val="0032714C"/>
    <w:pPr>
      <w:spacing w:after="120" w:line="228" w:lineRule="auto"/>
      <w:ind w:firstLine="288"/>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621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1.wmf"/></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1.png"/><Relationship Id="rId34" Type="http://schemas.openxmlformats.org/officeDocument/2006/relationships/image" Target="media/image23.wmf"/><Relationship Id="rId42" Type="http://schemas.openxmlformats.org/officeDocument/2006/relationships/image" Target="media/image31.emf"/><Relationship Id="rId47" Type="http://schemas.openxmlformats.org/officeDocument/2006/relationships/image" Target="media/image36.emf"/><Relationship Id="rId50" Type="http://schemas.openxmlformats.org/officeDocument/2006/relationships/oleObject" Target="embeddings/oleObject1.bin"/><Relationship Id="rId55" Type="http://schemas.openxmlformats.org/officeDocument/2006/relationships/image" Target="media/image41.png"/><Relationship Id="rId63" Type="http://schemas.openxmlformats.org/officeDocument/2006/relationships/image" Target="media/image49.emf"/><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7.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0.w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3" Type="http://schemas.microsoft.com/office/2007/relationships/hdphoto" Target="media/hdphoto3.wdp"/><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6.wmf"/><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3.png"/><Relationship Id="rId61" Type="http://schemas.openxmlformats.org/officeDocument/2006/relationships/image" Target="media/image47.emf"/><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3.emf"/><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hdphoto" Target="media/hdphoto2.wdp"/><Relationship Id="rId30" Type="http://schemas.openxmlformats.org/officeDocument/2006/relationships/image" Target="media/image18.w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jpeg"/><Relationship Id="rId25" Type="http://schemas.microsoft.com/office/2007/relationships/hdphoto" Target="media/hdphoto1.wdp"/><Relationship Id="rId33" Type="http://schemas.openxmlformats.org/officeDocument/2006/relationships/image" Target="media/image22.w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image" Target="media/image40.png"/><Relationship Id="rId62" Type="http://schemas.openxmlformats.org/officeDocument/2006/relationships/image" Target="media/image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2006">
  <b:Source>
    <b:Tag>Alp</b:Tag>
    <b:SourceType>Book</b:SourceType>
    <b:Guid>{0BAD494C-62E7-4410-BF3D-952768F5CD2B}</b:Guid>
    <b:Title>Alphaliner Weekly Newsletter Vol. 2011 Issue 10, website: http://www.alphaliner.com/</b:Title>
    <b:RefOrder>1</b:RefOrder>
  </b:Source>
  <b:Source>
    <b:Tag>Alp1</b:Tag>
    <b:SourceType>Book</b:SourceType>
    <b:Guid>{8C8D2C41-9ADE-4568-AF62-2D9EC0DBEE86}</b:Guid>
    <b:Title>Alphaliner Weekly Newsletter Vol. 2011 Issue 04, website: http://www.alphaliner.com/</b:Title>
    <b:RefOrder>2</b:RefOrder>
  </b:Source>
  <b:Source>
    <b:Tag>IFA</b:Tag>
    <b:SourceType>Book</b:SourceType>
    <b:Guid>{569C91DD-D191-4EAB-B787-FBE5B5D30455}</b:Guid>
    <b:Title>I.F.A. Vis and R. de Koster, "Transshipment of containers at a container terminal: an overview",. European Journal of Operational Research 147, 1016 (2003).</b:Title>
    <b:RefOrder>3</b:RefOrder>
  </b:Source>
  <b:Source>
    <b:Tag>CFD</b:Tag>
    <b:SourceType>Book</b:SourceType>
    <b:Guid>{8BD62FB7-2E52-4443-B55E-F3A4DB1A2906}</b:Guid>
    <b:Title>C. F. Daganzo. "The crane scheduling problem". Transportation Research - B, 23:159–175, 1989</b:Title>
    <b:RefOrder>4</b:RefOrder>
  </b:Source>
  <b:Source>
    <b:Tag>Pet</b:Tag>
    <b:SourceType>Book</b:SourceType>
    <b:Guid>{544D2F63-9DBD-460A-8BF5-9ED33D98A9F7}</b:Guid>
    <b:Title>R. Peterkofsky, and C. Daganzo, "A branch and bound soluiton method for the crane scheduling problem". Transportation Research, Part B, vol. 24B, pp. 159-172, 1990.</b:Title>
    <b:RefOrder>5</b:RefOrder>
  </b:Source>
  <b:Source>
    <b:Tag>KHK</b:Tag>
    <b:SourceType>Book</b:SourceType>
    <b:Guid>{3B4BB4DE-4574-416B-8A77-73C3578AE6AE}</b:Guid>
    <b:Title>K.H. Kim and Y.M. Park. "A crane scheduling method for port container terminals". European Journal of Operational Research, 156:752–768, 2004.</b:Title>
    <b:RefOrder>6</b:RefOrder>
  </b:Source>
  <b:Source>
    <b:Tag>Zhu</b:Tag>
    <b:SourceType>Book</b:SourceType>
    <b:Guid>{2BC3E50F-5FAE-45CF-A575-63153D71E755}</b:Guid>
    <b:Title>Y. Zhu, and A. Lim, "Crane scheduling with non-crossing constraint," Journal of the Operational Research Society, vol. 57, pp. 1464-1471, 2006.</b:Title>
    <b:RefOrder>7</b:RefOrder>
  </b:Source>
  <b:Source>
    <b:Tag>14G</b:Tag>
    <b:SourceType>Book</b:SourceType>
    <b:Guid>{2EDEA712-D278-485B-A3FE-E91887F91C87}</b:Guid>
    <b:Title>G. Weiss, “Multiagent Systems - A Modern Approach to Distributed Modern Approach to Artificial Intelligence”, The MIT Press, 1999</b:Title>
    <b:RefOrder>8</b:RefOrder>
  </b:Source>
  <b:Source>
    <b:Tag>Pok</b:Tag>
    <b:SourceType>Book</b:SourceType>
    <b:Guid>{9E2AED2C-8738-476A-9617-565D0FE082A0}</b:Guid>
    <b:Title>A. Pokahr, et al., "Simulation and Implementation of Logistics Systems based on Agent Technology", in Hamburg International Conference on Logistics 2008: Logistics Networks and Nodes. 2008, Erich Schmidt Verlag. p. 291-308.</b:Title>
    <b:RefOrder>9</b:RefOrder>
  </b:Source>
  <b:Source>
    <b:Tag>Nea</b:Tag>
    <b:SourceType>Book</b:SourceType>
    <b:Guid>{7A1B7372-C02A-4738-A9A5-529FD9D59EEF}</b:Guid>
    <b:Title>N. Neagu, et al.,  "LS/ATN: Reporting on a Successful Agent-Based Solution for Transport Logistics Optimization", Prague: IEEE 2006 Workshop on Distributed Intelligent Systems (WDIS’06), 2006</b:Title>
    <b:RefOrder>10</b:RefOrder>
  </b:Source>
  <b:Source>
    <b:Tag>Reb</b:Tag>
    <b:SourceType>Book</b:SourceType>
    <b:Guid>{86253925-B6A0-4662-A14E-DC162F8AB48D}</b:Guid>
    <b:Title>M. Rebollo, et al. "A MAS Approach for Port Container Terminal Management". in Proceedings of the 3rd Iberoamerican workshop on DAI-MAS. Atiaia, Sao Paulo, Brasil, 2001.</b:Title>
    <b:RefOrder>11</b:RefOrder>
  </b:Source>
  <b:Source>
    <b:Tag>Dav</b:Tag>
    <b:SourceType>Book</b:SourceType>
    <b:Guid>{90BA2442-A4BA-4548-9867-24A9A0817E4C}</b:Guid>
    <b:Title>P. Davidsson, et al. "Agent-Based Approaches to Transport Logistics". in AAMAS Workshop on Agents in Traffic and Transportation. 2004. New York City.</b:Title>
    <b:RefOrder>12</b:RefOrder>
  </b:Source>
  <b:Source>
    <b:Tag>20F</b:Tag>
    <b:SourceType>Book</b:SourceType>
    <b:Guid>{41129B76-8BC0-4F63-B705-F6B8734ED2EC}</b:Guid>
    <b:Title>FIPA: The Foundation for Intelligent Physical Agents, [Online].Available:http://www.ﬁpa.org.,FIPA standards.</b:Title>
    <b:RefOrder>13</b:RefOrder>
  </b:Source>
  <b:Source>
    <b:Tag>19J</b:Tag>
    <b:SourceType>Book</b:SourceType>
    <b:Guid>{77639B08-28B7-440A-8404-A8A5071FA380}</b:Guid>
    <b:Title>JADE — Java Agent Development Framework, [Online].Available: http://jade.tilab.com.</b:Title>
    <b:RefOrder>14</b:RefOrder>
  </b:Source>
  <b:Source>
    <b:Tag>18F</b:Tag>
    <b:SourceType>Book</b:SourceType>
    <b:Guid>{5895194A-3C9F-4CCC-93A4-528801A6CF89}</b:Guid>
    <b:Title>F.L. Bellifemine, G. Caire, and D. Greenwood, “Developing multi-agent systems with JADE”, Wiley, 2007.</b:Title>
    <b:RefOrder>15</b:RefOrder>
  </b:Source>
  <b:Source>
    <b:Tag>FIP</b:Tag>
    <b:SourceType>Book</b:SourceType>
    <b:Guid>{9A6FDBDE-C493-47BC-B7F1-9075AF3A4BCD}</b:Guid>
    <b:Title>FIPA Contract Net Interaction Protocol Specification. [Online] Available: http://www.fipa.org/specs/fipa00029/</b:Title>
    <b:RefOrder>16</b:RefOrder>
  </b:Source>
  <b:Source>
    <b:Tag>Dis</b:Tag>
    <b:SourceType>Book</b:SourceType>
    <b:Guid>{E34F60A9-AA81-43C0-8583-FCB4C29A2639}</b:Guid>
    <b:Title>A. Meisels, "Distributed Search by Constrained Agents (Algorithms, Performance, Communication) - Advanced Information and Knowledge Processing". Springer, 1st Edition., 2008</b:Title>
    <b:RefOrder>17</b:RefOrder>
  </b:Source>
  <b:Source>
    <b:Tag>HOG</b:Tag>
    <b:SourceType>Book</b:SourceType>
    <b:Guid>{F3B29951-C2AB-450B-94FC-D8AED079170B}</b:Guid>
    <b:Title>H.-O. Gnther, K. H. Kim, "Container Terminals and Automated Transport Systems", Springer, 2004</b:Title>
    <b:RefOrder>18</b:RefOrder>
  </b:Source>
  <b:Source>
    <b:Tag>Lim</b:Tag>
    <b:SourceType>Book</b:SourceType>
    <b:Guid>{C423EE7E-A42A-469F-8E08-E190501C0D6A}</b:Guid>
    <b:Title>A. Lim, B. Rodrigues, F. Xiao, and Y. Zhu, "Crane scheduling with spatial constraints". Naval Research Logistics, vol. 51, pp. 386-406, 2004.</b:Title>
    <b:RefOrder>19</b:RefOrder>
  </b:Source>
  <b:Source>
    <b:Tag>Lee</b:Tag>
    <b:SourceType>Book</b:SourceType>
    <b:Guid>{0B8EE0EC-4026-4D08-9630-DDE789AEDDD7}</b:Guid>
    <b:Title>D.-H Lee, H. Wang, and L. Miao, "Quay crane scheduling with non-interference constraints in port container terminals". Transportation Research E, doi: 10.1016/j.tre. 2006.08.001, 2006.</b:Title>
    <b:RefOrder>20</b:RefOrder>
  </b:Source>
  <b:Source>
    <b:Tag>ATa</b:Tag>
    <b:SourceType>Book</b:SourceType>
    <b:Guid>{35F25E72-0023-44FE-BC7A-42980DFC1C58}</b:Guid>
    <b:Title>M. Sammarra, J.-F Cordeau, G. Laporte, M. F. Monaco, "A Tabu Search Heuristic for the Quay Crane Scheduling Problem", Journal of Scheduling 10, 327-336, 2006</b:Title>
    <b:RefOrder>21</b:RefOrder>
  </b:Source>
  <b:Source>
    <b:Tag>LMo</b:Tag>
    <b:SourceType>Book</b:SourceType>
    <b:Guid>{F5B645B3-EA43-4C1C-996C-535E36DB7F92}</b:Guid>
    <b:Title>L. Moccia, J.-F. Cordeau, M. Gaudioso, and G. Laporte. "A branch-and-cut algorithm for the quay crane scheduling problem in a container terminal". Naval Research Logistics, 53:45–59, 2006.</b:Title>
    <b:RefOrder>22</b:RefOrder>
  </b:Source>
  <b:Source>
    <b:Tag>Mod1</b:Tag>
    <b:SourceType>Book</b:SourceType>
    <b:Guid>{B7E32B33-866A-4B8A-A5CA-D15145DFD0A2}</b:Guid>
    <b:Title>"Modeling with IBM ILOG CPLEX CP Optimizer – Practical Scheduling Examples", White paper,  www.ibm.com</b:Title>
    <b:RefOrder>23</b:RefOrder>
  </b:Source>
  <b:Source>
    <b:Tag>htt</b:Tag>
    <b:SourceType>Book</b:SourceType>
    <b:Guid>{AD416548-F3E8-49BF-88A5-392A71BF5288}</b:Guid>
    <b:Title>http://www.ibm.com</b:Title>
    <b:RefOrder>24</b:RefOrder>
  </b:Source>
  <b:Source>
    <b:Tag>ACl</b:Tag>
    <b:SourceType>Book</b:SourceType>
    <b:Guid>{3291BFD0-4EAF-46D7-A420-036666FE89F1}</b:Guid>
    <b:Title>A. Petcu, "A Class of Algorithms for Distributed Constraint Optimization: Volume 194 Frontiers in Artificial Intelligence and Applications (Dissertations in Artificial Intelligence)", IOS Press, 2009</b:Title>
    <b:RefOrder>25</b:RefOrder>
  </b:Source>
  <b:Source>
    <b:Tag>GWe</b:Tag>
    <b:SourceType>Book</b:SourceType>
    <b:Guid>{DE73D96D-6AB8-48D0-BCEB-F5B2F83BC2CE}</b:Guid>
    <b:Title>G. Weiss, "Multiagent systems. A modern approach to Distributed Artificial Intelligence.", Cambridge University, MIT Press, 1999.</b:Title>
    <b:RefOrder>33</b:RefOrder>
  </b:Source>
  <b:Source>
    <b:Tag>Fou</b:Tag>
    <b:SourceType>Book</b:SourceType>
    <b:Guid>{930F63BD-22AA-4F80-B8E7-F7AC99AC2DBA}</b:Guid>
    <b:Title>“Foundation for Intelligent Physical Agents: FIPA 97 Specfication. Part 2, Agent Communication Language”, (1997).</b:Title>
    <b:RefOrder>34</b:RefOrder>
  </b:Source>
  <b:Source>
    <b:Tag>MRG</b:Tag>
    <b:SourceType>Book</b:SourceType>
    <b:Guid>{E851886D-07A7-4E20-883D-500B493CC101}</b:Guid>
    <b:Title>M. R. Garey, and D. S. Johnson, "Computers and Interactability: A Guide to the Theory of NP-Completeness" Freeman and Co. 1979</b:Title>
    <b:RefOrder>35</b:RefOrder>
  </b:Source>
  <b:Source>
    <b:Tag>KHi</b:Tag>
    <b:SourceType>Book</b:SourceType>
    <b:Guid>{CBEB2EFA-3414-4DFB-9A54-D4CCE4106BC2}</b:Guid>
    <b:Title>K. Hirayama and M. Yokoo. Distributed partial constraint satisfaction problem. In G. Smolka, editor, Principles and Practice of Constraint Programming (CP-97), volume 1330 of Lecture Notes in Computer Science, pages 222-236. Springer-Verlag, 1997.</b:Title>
    <b:RefOrder>26</b:RefOrder>
  </b:Source>
  <b:Source>
    <b:Tag>MLe</b:Tag>
    <b:SourceType>Book</b:SourceType>
    <b:Guid>{0519173E-3A84-4A96-B7D7-EB0CFA4FA487}</b:Guid>
    <b:Title>M. Lemaitre and G. Verfaillie. An incomplete method for slving distributed valued constraint satisfaction problems. In Proceedings of the AAAI Workshop on Constraints and Agents, 1997.</b:Title>
    <b:RefOrder>36</b:RefOrder>
  </b:Source>
  <b:Source>
    <b:Tag>PJM</b:Tag>
    <b:SourceType>Book</b:SourceType>
    <b:Guid>{F8CFD073-F127-4318-B2E0-D19D2BCD1EDE}</b:Guid>
    <b:Title>P. J. Modi, W.-M. Shen, M. Tambe, and M. Yokoo. An asynchronous complete method for distributed constraint optimization. In Proceedings of the Second International Joint Conference on Autonomous Agent and Multiagent Systems, Melbourne, Austraalia, 2003</b:Title>
    <b:RefOrder>37</b:RefOrder>
  </b:Source>
  <b:Source>
    <b:Tag>BHo</b:Tag>
    <b:SourceType>Book</b:SourceType>
    <b:Guid>{627FB668-9002-437F-8824-9189B79155AA}</b:Guid>
    <b:Title>B. Horling, R. Mailler, and V. Lesser. Farm: A Scalable Environment for Multi-Agent Development and Evaluation. Proceedings of the 2nd International Workshop on Software Engineering for Large-Scale Multi-Agent Systems-SELMAS 2003, pages 171-177, May 2003</b:Title>
    <b:RefOrder>38</b:RefOrder>
  </b:Source>
  <b:Source>
    <b:Tag>Placeholder1</b:Tag>
    <b:SourceType>JournalArticle</b:SourceType>
    <b:Guid>{574E1FFF-B70E-45CB-8E51-D87879B5D931}</b:Guid>
    <b:Title>M. Yokoo, E. Durfee, T. Ishida and K. Kuwabara, "Distributed Constraint Satisfaction Problem: Formalization and Algorithms". IEEE Transactions on Knowledge and Data Engineering, VOL. 10, NO. 5, Sep-Oct 1998</b:Title>
    <b:RefOrder>30</b:RefOrder>
  </b:Source>
  <b:Source>
    <b:Tag>DWa</b:Tag>
    <b:SourceType>Book</b:SourceType>
    <b:Guid>{BD5E3BAB-C865-42A0-B82B-AAD6AA1E23DA}</b:Guid>
    <b:Title>D. Waltz, Understanding line drawings of scenes with shadows. In Winston, P., editor, The Psychology of Computer Vision, pages 19-91. McGraw-Hill, 1975.</b:Title>
    <b:RefOrder>31</b:RefOrder>
  </b:Source>
  <b:Source>
    <b:Tag>JMV</b:Tag>
    <b:SourceType>Book</b:SourceType>
    <b:Guid>{A1DEE49C-55A2-42CA-8733-767A77833854}</b:Guid>
    <b:Title>J.M.Vidal, "Fundamentals of Multiagent Systems with NetLogo Examples", Unpublished, 2009 (http://www.multiagent.com)</b:Title>
    <b:RefOrder>32</b:RefOrder>
  </b:Source>
  <b:Source>
    <b:Tag>KHi1</b:Tag>
    <b:SourceType>Book</b:SourceType>
    <b:Guid>{ECC17A3C-FD0C-400B-83CE-F4F486FA142F}</b:Guid>
    <b:Title>K.Hirayama and M.Yokoo, "Distributed partial constraint satisfaction problem." In G. Smolka, editor, Principles and Practice of Constraint Programming(CP-97), volume 1330 of Lecture Notesin Computer Science, pages 222-236. Springer-Verlag, 1997.</b:Title>
    <b:RefOrder>39</b:RefOrder>
  </b:Source>
  <b:Source xmlns:b="http://schemas.openxmlformats.org/officeDocument/2006/bibliography">
    <b:Tag>MYo</b:Tag>
    <b:SourceType>Book</b:SourceType>
    <b:Guid>{F7722F75-DCA7-48BD-8374-2B846083C33C}</b:Guid>
    <b:Title>M. Yokoo and E. H. Durfee. Distributed constraint optimiza-tion as a formal model of partially adversarial cooperation. Technical Report CSE-TR-101-91, University of Michigan, Ann Arbor, MI 48109, 1991.</b:Title>
    <b:RefOrder>40</b:RefOrder>
  </b:Source>
  <b:Source>
    <b:Tag>MLe1</b:Tag>
    <b:SourceType>Book</b:SourceType>
    <b:Guid>{12EB3161-90EB-4115-8B66-74B352077752}</b:Guid>
    <b:Title>M. Lemaitre and G. Verfaillie, "An incomplete method for solving distributed valued constraint satisfaction problems." In Proceedings of the AAAI Workshop on Constraints and Agents, 1997.</b:Title>
    <b:RefOrder>27</b:RefOrder>
  </b:Source>
  <b:Source>
    <b:Tag>Placeholder2</b:Tag>
    <b:SourceType>Book</b:SourceType>
    <b:Guid>{F03A04FF-06B3-45DB-88B0-DB3DD31E8BED}</b:Guid>
    <b:Title>M. Yokoo and E. H. Durfee. Distributed constraint optimization as a formal model of partially adversarial cooperation. Technical Report CSE-TR-101-91, University of Michigan, Ann Arbor, MI 48109, 1991.</b:Title>
    <b:RefOrder>28</b:RefOrder>
  </b:Source>
  <b:Source>
    <b:Tag>PJM1</b:Tag>
    <b:SourceType>Book</b:SourceType>
    <b:Guid>{F31E83DF-F618-4F2B-B6FF-BCDCAE979DCC}</b:Guid>
    <b:Title>P.J. Modi, W.-M. Shen, M. Tambe, and M.Yokoo, "An asynchronous complete method for distributed constraint optimization", In Proceedings of the Second International Joint Conference on Autonomous Agent and Multiagent Systems(AAMAS-03), Australia 2003.</b:Title>
    <b:RefOrder>29</b:RefOrder>
  </b:Source>
</b:Sources>
</file>

<file path=customXml/itemProps1.xml><?xml version="1.0" encoding="utf-8"?>
<ds:datastoreItem xmlns:ds="http://schemas.openxmlformats.org/officeDocument/2006/customXml" ds:itemID="{D3E8401C-3503-4E4A-BEB0-AAE250E60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51</Pages>
  <Words>22726</Words>
  <Characters>129540</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151963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Iman Zabet</cp:lastModifiedBy>
  <cp:revision>3</cp:revision>
  <cp:lastPrinted>2012-05-17T21:22:00Z</cp:lastPrinted>
  <dcterms:created xsi:type="dcterms:W3CDTF">2012-09-12T20:00:00Z</dcterms:created>
  <dcterms:modified xsi:type="dcterms:W3CDTF">2012-09-12T20:13:00Z</dcterms:modified>
</cp:coreProperties>
</file>